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09877" w14:textId="63B23BC6" w:rsidR="00B804E8" w:rsidRPr="00B804E8" w:rsidDel="003730A7" w:rsidRDefault="00654D5F" w:rsidP="008868EF">
      <w:pPr>
        <w:keepLines/>
        <w:suppressLineNumbers/>
        <w:spacing w:afterLines="50" w:after="156"/>
        <w:rPr>
          <w:del w:id="0" w:author="1001210222 Choi" w:date="2025-12-15T18:18:00Z" w16du:dateUtc="2025-12-15T10:18:00Z"/>
          <w:rFonts w:hint="eastAsia"/>
          <w:szCs w:val="21"/>
        </w:rPr>
      </w:pPr>
      <w:bookmarkStart w:id="1" w:name="英文标题_1"/>
      <w:del w:id="2" w:author="1001210222 Choi" w:date="2025-12-15T18:18:00Z" w16du:dateUtc="2025-12-15T10:18:00Z">
        <w:r w:rsidRPr="008868EF" w:rsidDel="003730A7">
          <w:rPr>
            <w:szCs w:val="21"/>
            <w:highlight w:val="white"/>
          </w:rPr>
          <w:delText>DOI：10.13745/j.esf.</w:delText>
        </w:r>
        <w:r w:rsidRPr="008868EF" w:rsidDel="003730A7">
          <w:rPr>
            <w:rFonts w:hint="eastAsia"/>
            <w:szCs w:val="21"/>
            <w:highlight w:val="white"/>
          </w:rPr>
          <w:delText>sf</w:delText>
        </w:r>
        <w:r w:rsidRPr="008868EF" w:rsidDel="003730A7">
          <w:rPr>
            <w:szCs w:val="21"/>
            <w:highlight w:val="white"/>
          </w:rPr>
          <w:delText>.202</w:delText>
        </w:r>
        <w:r w:rsidRPr="008868EF" w:rsidDel="003730A7">
          <w:rPr>
            <w:rFonts w:hint="eastAsia"/>
            <w:szCs w:val="21"/>
            <w:highlight w:val="white"/>
          </w:rPr>
          <w:delText>5.1.41</w:delText>
        </w:r>
        <w:bookmarkEnd w:id="1"/>
      </w:del>
    </w:p>
    <w:p w14:paraId="672BB4B2" w14:textId="68DB0534" w:rsidR="00B804E8" w:rsidRPr="00B804E8" w:rsidDel="003730A7" w:rsidRDefault="00654D5F" w:rsidP="008868EF">
      <w:pPr>
        <w:spacing w:before="340" w:after="330" w:line="578" w:lineRule="auto"/>
        <w:jc w:val="both"/>
        <w:outlineLvl w:val="0"/>
        <w:rPr>
          <w:del w:id="3" w:author="1001210222 Choi" w:date="2025-12-15T18:18:00Z" w16du:dateUtc="2025-12-15T10:18:00Z"/>
          <w:rFonts w:ascii="Times New Roman" w:eastAsia="宋体" w:hAnsi="Times New Roman" w:cs="Times New Roman"/>
          <w:b/>
          <w:bCs/>
          <w:sz w:val="44"/>
          <w:szCs w:val="44"/>
        </w:rPr>
      </w:pPr>
      <w:bookmarkStart w:id="4" w:name="中文标题_2"/>
      <w:commentRangeStart w:id="5"/>
      <w:del w:id="6" w:author="1001210222 Choi" w:date="2025-12-15T18:18:00Z" w16du:dateUtc="2025-12-15T10:18:00Z">
        <w:r w:rsidRPr="008868EF" w:rsidDel="003730A7">
          <w:rPr>
            <w:rFonts w:ascii="Times New Roman" w:eastAsia="宋体" w:hAnsi="Times New Roman" w:cs="Times New Roman" w:hint="eastAsia"/>
            <w:b/>
            <w:bCs/>
            <w:sz w:val="44"/>
            <w:szCs w:val="44"/>
            <w:highlight w:val="white"/>
          </w:rPr>
          <w:delText>华北克拉通辽东半岛白云金矿床成矿背景及成因类型</w:delText>
        </w:r>
        <w:bookmarkEnd w:id="4"/>
        <w:commentRangeEnd w:id="5"/>
        <w:r w:rsidR="00DD3058" w:rsidDel="003730A7">
          <w:rPr>
            <w:rStyle w:val="afa"/>
          </w:rPr>
          <w:commentReference w:id="5"/>
        </w:r>
      </w:del>
    </w:p>
    <w:p w14:paraId="6D230884" w14:textId="043B02F4" w:rsidR="00B804E8" w:rsidRPr="00B804E8" w:rsidDel="003730A7" w:rsidRDefault="00654D5F" w:rsidP="008868EF">
      <w:pPr>
        <w:spacing w:beforeLines="100" w:before="312" w:after="0" w:line="300" w:lineRule="auto"/>
        <w:rPr>
          <w:del w:id="7" w:author="1001210222 Choi" w:date="2025-12-15T18:18:00Z" w16du:dateUtc="2025-12-15T10:18:00Z"/>
          <w:rFonts w:ascii="方正仿宋_GBK" w:eastAsia="方正仿宋_GBK" w:hAnsi="Times New Roman"/>
          <w:sz w:val="28"/>
          <w:szCs w:val="28"/>
          <w:highlight w:val="white"/>
        </w:rPr>
      </w:pPr>
      <w:bookmarkStart w:id="8" w:name="中文作者_4"/>
      <w:del w:id="9" w:author="1001210222 Choi" w:date="2025-12-15T18:18:00Z" w16du:dateUtc="2025-12-15T10:18:00Z">
        <w:r w:rsidRPr="008868EF" w:rsidDel="003730A7">
          <w:rPr>
            <w:rFonts w:ascii="方正仿宋_GBK" w:eastAsia="方正仿宋_GBK" w:hAnsi="Times New Roman" w:hint="eastAsia"/>
            <w:sz w:val="28"/>
            <w:szCs w:val="28"/>
            <w:highlight w:val="white"/>
          </w:rPr>
          <w:delText>蔡哲鑫</w:delText>
        </w:r>
        <w:r w:rsidRPr="008868EF" w:rsidDel="003730A7">
          <w:rPr>
            <w:rFonts w:ascii="Times New Roman" w:eastAsia="方正仿宋_GBK" w:hAnsi="Times New Roman" w:cs="Times New Roman"/>
            <w:sz w:val="28"/>
            <w:szCs w:val="28"/>
            <w:highlight w:val="white"/>
            <w:vertAlign w:val="superscript"/>
          </w:rPr>
          <w:delText>1,2</w:delText>
        </w:r>
        <w:r w:rsidR="000A563F" w:rsidRPr="008868EF" w:rsidDel="003730A7">
          <w:rPr>
            <w:rFonts w:ascii="方正仿宋_GBK" w:eastAsia="方正仿宋_GBK" w:hAnsi="Times New Roman" w:hint="eastAsia"/>
            <w:sz w:val="28"/>
            <w:szCs w:val="28"/>
            <w:highlight w:val="white"/>
          </w:rPr>
          <w:delText>，高强</w:delText>
        </w:r>
        <w:r w:rsidR="000A563F" w:rsidRPr="008868EF" w:rsidDel="003730A7">
          <w:rPr>
            <w:rFonts w:ascii="Times New Roman" w:eastAsia="方正仿宋_GBK" w:hAnsi="Times New Roman" w:cs="Times New Roman"/>
            <w:sz w:val="28"/>
            <w:szCs w:val="28"/>
            <w:highlight w:val="white"/>
            <w:vertAlign w:val="superscript"/>
          </w:rPr>
          <w:delText>2</w:delText>
        </w:r>
      </w:del>
      <w:ins w:id="10" w:author="home" w:date="2025-12-08T09:44:00Z">
        <w:del w:id="11" w:author="1001210222 Choi" w:date="2025-12-15T18:18:00Z" w16du:dateUtc="2025-12-15T10:18:00Z">
          <w:r w:rsidR="00155879" w:rsidDel="003730A7">
            <w:rPr>
              <w:rFonts w:ascii="Times New Roman" w:eastAsia="方正仿宋_GBK" w:hAnsi="Times New Roman" w:cs="Times New Roman" w:hint="eastAsia"/>
              <w:sz w:val="28"/>
              <w:szCs w:val="28"/>
              <w:highlight w:val="white"/>
              <w:vertAlign w:val="superscript"/>
            </w:rPr>
            <w:delText>,</w:delText>
          </w:r>
          <w:r w:rsidR="00155879" w:rsidDel="003730A7">
            <w:rPr>
              <w:rFonts w:ascii="Times New Roman" w:eastAsia="方正仿宋_GBK" w:hAnsi="Times New Roman" w:cs="Times New Roman"/>
              <w:sz w:val="28"/>
              <w:szCs w:val="28"/>
              <w:highlight w:val="white"/>
              <w:vertAlign w:val="superscript"/>
            </w:rPr>
            <w:delText xml:space="preserve"> </w:delText>
          </w:r>
        </w:del>
      </w:ins>
      <w:del w:id="12" w:author="1001210222 Choi" w:date="2025-12-15T18:18:00Z" w16du:dateUtc="2025-12-15T10:18:00Z">
        <w:r w:rsidR="000A563F" w:rsidRPr="008868EF" w:rsidDel="003730A7">
          <w:rPr>
            <w:rFonts w:ascii="Times New Roman" w:eastAsia="方正仿宋_GBK" w:hAnsi="Times New Roman" w:cs="Times New Roman"/>
            <w:sz w:val="28"/>
            <w:szCs w:val="28"/>
            <w:highlight w:val="white"/>
            <w:vertAlign w:val="superscript"/>
          </w:rPr>
          <w:delText>*</w:delText>
        </w:r>
        <w:r w:rsidRPr="008868EF" w:rsidDel="003730A7">
          <w:rPr>
            <w:rFonts w:ascii="方正仿宋_GBK" w:eastAsia="方正仿宋_GBK" w:hAnsi="Times New Roman" w:hint="eastAsia"/>
            <w:sz w:val="28"/>
            <w:szCs w:val="28"/>
            <w:highlight w:val="white"/>
          </w:rPr>
          <w:delText>，于皓丞</w:delText>
        </w:r>
        <w:r w:rsidR="00BA27BA" w:rsidRPr="008868EF" w:rsidDel="003730A7">
          <w:rPr>
            <w:rFonts w:ascii="Times New Roman" w:eastAsia="方正仿宋_GBK" w:hAnsi="Times New Roman" w:cs="Times New Roman"/>
            <w:sz w:val="28"/>
            <w:szCs w:val="28"/>
            <w:highlight w:val="white"/>
            <w:vertAlign w:val="superscript"/>
          </w:rPr>
          <w:delText>2,3</w:delText>
        </w:r>
        <w:r w:rsidR="00004D91" w:rsidRPr="008868EF" w:rsidDel="003730A7">
          <w:rPr>
            <w:rFonts w:ascii="方正仿宋_GBK" w:eastAsia="方正仿宋_GBK" w:hAnsi="Times New Roman" w:hint="eastAsia"/>
            <w:sz w:val="28"/>
            <w:szCs w:val="28"/>
            <w:highlight w:val="white"/>
          </w:rPr>
          <w:delText>，崔涛</w:delText>
        </w:r>
        <w:r w:rsidR="00FA6DDB" w:rsidRPr="008868EF" w:rsidDel="003730A7">
          <w:rPr>
            <w:rFonts w:ascii="Times New Roman" w:eastAsia="方正仿宋_GBK" w:hAnsi="Times New Roman" w:cs="Times New Roman"/>
            <w:sz w:val="28"/>
            <w:szCs w:val="28"/>
            <w:highlight w:val="white"/>
            <w:vertAlign w:val="superscript"/>
          </w:rPr>
          <w:delText>2</w:delText>
        </w:r>
        <w:r w:rsidR="006F3C0B" w:rsidRPr="008868EF" w:rsidDel="003730A7">
          <w:rPr>
            <w:rFonts w:ascii="方正仿宋_GBK" w:eastAsia="方正仿宋_GBK" w:hAnsi="Times New Roman" w:hint="eastAsia"/>
            <w:sz w:val="28"/>
            <w:szCs w:val="28"/>
            <w:highlight w:val="white"/>
          </w:rPr>
          <w:delText>，王时予</w:delText>
        </w:r>
        <w:r w:rsidR="00FA6DDB" w:rsidRPr="008868EF" w:rsidDel="003730A7">
          <w:rPr>
            <w:rFonts w:ascii="Times New Roman" w:eastAsia="方正仿宋_GBK" w:hAnsi="Times New Roman" w:cs="Times New Roman"/>
            <w:sz w:val="28"/>
            <w:szCs w:val="28"/>
            <w:highlight w:val="white"/>
            <w:vertAlign w:val="superscript"/>
          </w:rPr>
          <w:delText>2</w:delText>
        </w:r>
        <w:r w:rsidR="006F3C0B" w:rsidRPr="008868EF" w:rsidDel="003730A7">
          <w:rPr>
            <w:rFonts w:ascii="方正仿宋_GBK" w:eastAsia="方正仿宋_GBK" w:hAnsi="Times New Roman" w:hint="eastAsia"/>
            <w:sz w:val="28"/>
            <w:szCs w:val="28"/>
            <w:highlight w:val="white"/>
          </w:rPr>
          <w:delText>，滕卓尔</w:delText>
        </w:r>
        <w:r w:rsidR="00FA6DDB" w:rsidRPr="008868EF" w:rsidDel="003730A7">
          <w:rPr>
            <w:rFonts w:ascii="Times New Roman" w:eastAsia="方正仿宋_GBK" w:hAnsi="Times New Roman" w:cs="Times New Roman"/>
            <w:sz w:val="28"/>
            <w:szCs w:val="28"/>
            <w:highlight w:val="white"/>
            <w:vertAlign w:val="superscript"/>
          </w:rPr>
          <w:delText>2</w:delText>
        </w:r>
        <w:r w:rsidR="00117310" w:rsidRPr="008868EF" w:rsidDel="003730A7">
          <w:rPr>
            <w:rFonts w:ascii="方正仿宋_GBK" w:eastAsia="方正仿宋_GBK" w:hAnsi="Times New Roman" w:hint="eastAsia"/>
            <w:sz w:val="28"/>
            <w:szCs w:val="28"/>
            <w:highlight w:val="white"/>
          </w:rPr>
          <w:delText>，何奕凝</w:delText>
        </w:r>
        <w:r w:rsidR="00117310" w:rsidRPr="008868EF" w:rsidDel="003730A7">
          <w:rPr>
            <w:rFonts w:ascii="Times New Roman" w:eastAsia="方正仿宋_GBK" w:hAnsi="Times New Roman" w:cs="Times New Roman"/>
            <w:sz w:val="28"/>
            <w:szCs w:val="28"/>
            <w:highlight w:val="white"/>
            <w:vertAlign w:val="superscript"/>
          </w:rPr>
          <w:delText>2,4</w:delText>
        </w:r>
        <w:r w:rsidRPr="008868EF" w:rsidDel="003730A7">
          <w:rPr>
            <w:rFonts w:ascii="方正仿宋_GBK" w:eastAsia="方正仿宋_GBK" w:hAnsi="Times New Roman" w:hint="eastAsia"/>
            <w:sz w:val="28"/>
            <w:szCs w:val="28"/>
            <w:highlight w:val="white"/>
          </w:rPr>
          <w:delText>，</w:delText>
        </w:r>
      </w:del>
    </w:p>
    <w:p w14:paraId="5803AC7D" w14:textId="772DC217" w:rsidR="00B804E8" w:rsidRPr="00B804E8" w:rsidDel="003730A7" w:rsidRDefault="00654D5F" w:rsidP="008868EF">
      <w:pPr>
        <w:spacing w:beforeLines="100" w:before="312" w:after="0" w:line="300" w:lineRule="auto"/>
        <w:rPr>
          <w:del w:id="13" w:author="1001210222 Choi" w:date="2025-12-15T18:18:00Z" w16du:dateUtc="2025-12-15T10:18:00Z"/>
          <w:rFonts w:ascii="Times New Roman" w:eastAsia="宋体" w:hAnsi="Times New Roman" w:cs="Times New Roman"/>
          <w:sz w:val="28"/>
          <w:szCs w:val="28"/>
        </w:rPr>
      </w:pPr>
      <w:del w:id="14" w:author="1001210222 Choi" w:date="2025-12-15T18:18:00Z" w16du:dateUtc="2025-12-15T10:18:00Z">
        <w:r w:rsidRPr="008868EF" w:rsidDel="003730A7">
          <w:rPr>
            <w:rFonts w:ascii="方正仿宋_GBK" w:eastAsia="方正仿宋_GBK" w:hAnsi="Times New Roman" w:hint="eastAsia"/>
            <w:sz w:val="28"/>
            <w:szCs w:val="28"/>
            <w:highlight w:val="white"/>
          </w:rPr>
          <w:delText>冯海</w:delText>
        </w:r>
        <w:r w:rsidR="00117310" w:rsidRPr="008868EF" w:rsidDel="003730A7">
          <w:rPr>
            <w:rFonts w:ascii="Times New Roman" w:eastAsia="方正仿宋_GBK" w:hAnsi="Times New Roman" w:cs="Times New Roman"/>
            <w:sz w:val="28"/>
            <w:szCs w:val="28"/>
            <w:highlight w:val="white"/>
            <w:vertAlign w:val="superscript"/>
          </w:rPr>
          <w:delText>5</w:delText>
        </w:r>
        <w:r w:rsidR="00BA27BA" w:rsidRPr="008868EF" w:rsidDel="003730A7">
          <w:rPr>
            <w:rFonts w:ascii="方正仿宋_GBK" w:eastAsia="方正仿宋_GBK" w:hAnsi="Times New Roman" w:hint="eastAsia"/>
            <w:sz w:val="28"/>
            <w:szCs w:val="28"/>
            <w:highlight w:val="white"/>
          </w:rPr>
          <w:delText>，鞠楠</w:delText>
        </w:r>
        <w:r w:rsidR="00BA27BA" w:rsidRPr="008868EF" w:rsidDel="003730A7">
          <w:rPr>
            <w:rFonts w:ascii="Times New Roman" w:eastAsia="方正仿宋_GBK" w:hAnsi="Times New Roman" w:cs="Times New Roman"/>
            <w:sz w:val="28"/>
            <w:szCs w:val="28"/>
            <w:highlight w:val="white"/>
            <w:vertAlign w:val="superscript"/>
          </w:rPr>
          <w:delText>3</w:delText>
        </w:r>
        <w:r w:rsidR="00004D91" w:rsidRPr="008868EF" w:rsidDel="003730A7">
          <w:rPr>
            <w:rFonts w:ascii="方正仿宋_GBK" w:eastAsia="方正仿宋_GBK" w:hAnsi="Times New Roman" w:hint="eastAsia"/>
            <w:sz w:val="28"/>
            <w:szCs w:val="28"/>
            <w:highlight w:val="white"/>
          </w:rPr>
          <w:delText>，邱昆峰</w:delText>
        </w:r>
        <w:r w:rsidR="00FA6DDB" w:rsidRPr="008868EF" w:rsidDel="003730A7">
          <w:rPr>
            <w:rFonts w:ascii="Times New Roman" w:eastAsia="方正仿宋_GBK" w:hAnsi="Times New Roman" w:cs="Times New Roman"/>
            <w:sz w:val="28"/>
            <w:szCs w:val="28"/>
            <w:highlight w:val="white"/>
            <w:vertAlign w:val="superscript"/>
          </w:rPr>
          <w:delText>2</w:delText>
        </w:r>
        <w:bookmarkEnd w:id="8"/>
      </w:del>
    </w:p>
    <w:p w14:paraId="4BAB08FD" w14:textId="070519DE" w:rsidR="00B804E8" w:rsidRPr="00B804E8" w:rsidDel="003730A7" w:rsidRDefault="00654D5F" w:rsidP="008868EF">
      <w:pPr>
        <w:pStyle w:val="aa"/>
        <w:spacing w:after="40" w:line="240" w:lineRule="auto"/>
        <w:ind w:left="357" w:hanging="357"/>
        <w:rPr>
          <w:del w:id="15" w:author="1001210222 Choi" w:date="2025-12-15T18:18:00Z" w16du:dateUtc="2025-12-15T10:18:00Z"/>
          <w:rFonts w:ascii="Times New Roman" w:eastAsia="宋体" w:hAnsi="Times New Roman" w:cs="Times New Roman"/>
          <w:sz w:val="15"/>
          <w:szCs w:val="15"/>
        </w:rPr>
      </w:pPr>
      <w:bookmarkStart w:id="16" w:name="中文作者单位_1"/>
      <w:del w:id="17" w:author="1001210222 Choi" w:date="2025-12-15T18:18:00Z" w16du:dateUtc="2025-12-15T10:18:00Z">
        <w:r w:rsidRPr="008868EF" w:rsidDel="003730A7">
          <w:rPr>
            <w:highlight w:val="white"/>
          </w:rPr>
          <w:delText xml:space="preserve">1. </w:delText>
        </w:r>
        <w:r w:rsidRPr="008868EF" w:rsidDel="003730A7">
          <w:rPr>
            <w:rFonts w:ascii="Times New Roman" w:eastAsia="宋体" w:hAnsi="Times New Roman" w:cs="Times New Roman" w:hint="eastAsia"/>
            <w:sz w:val="15"/>
            <w:szCs w:val="15"/>
            <w:highlight w:val="white"/>
          </w:rPr>
          <w:delText>北京大学造山带与地壳演化教育部重点实验室，地球与空间科学学院，北京</w:delText>
        </w:r>
        <w:r w:rsidRPr="008868EF" w:rsidDel="003730A7">
          <w:rPr>
            <w:rFonts w:ascii="Times New Roman" w:eastAsia="宋体" w:hAnsi="Times New Roman" w:cs="Times New Roman" w:hint="eastAsia"/>
            <w:sz w:val="15"/>
            <w:szCs w:val="15"/>
            <w:highlight w:val="white"/>
          </w:rPr>
          <w:delText xml:space="preserve"> 100871</w:delText>
        </w:r>
        <w:bookmarkEnd w:id="16"/>
      </w:del>
    </w:p>
    <w:p w14:paraId="2D27E621" w14:textId="40D30C03" w:rsidR="00B804E8" w:rsidRPr="00B804E8" w:rsidDel="003730A7" w:rsidRDefault="00654D5F" w:rsidP="008868EF">
      <w:pPr>
        <w:pStyle w:val="aa"/>
        <w:spacing w:after="40" w:line="240" w:lineRule="auto"/>
        <w:ind w:left="357" w:hanging="357"/>
        <w:rPr>
          <w:del w:id="18" w:author="1001210222 Choi" w:date="2025-12-15T18:18:00Z" w16du:dateUtc="2025-12-15T10:18:00Z"/>
          <w:rFonts w:ascii="Times New Roman" w:eastAsia="宋体" w:hAnsi="Times New Roman" w:cs="Times New Roman"/>
          <w:sz w:val="15"/>
          <w:szCs w:val="15"/>
        </w:rPr>
      </w:pPr>
      <w:bookmarkStart w:id="19" w:name="中文作者单位_2"/>
      <w:del w:id="20" w:author="1001210222 Choi" w:date="2025-12-15T18:18:00Z" w16du:dateUtc="2025-12-15T10:18:00Z">
        <w:r w:rsidRPr="008868EF" w:rsidDel="003730A7">
          <w:rPr>
            <w:highlight w:val="white"/>
          </w:rPr>
          <w:delText xml:space="preserve">2. </w:delText>
        </w:r>
        <w:r w:rsidRPr="008868EF" w:rsidDel="003730A7">
          <w:rPr>
            <w:rFonts w:ascii="Times New Roman" w:eastAsia="宋体" w:hAnsi="Times New Roman" w:cs="Times New Roman" w:hint="eastAsia"/>
            <w:sz w:val="15"/>
            <w:szCs w:val="15"/>
            <w:highlight w:val="white"/>
          </w:rPr>
          <w:delText>中国地质大学（北京）地质过程与成矿预测全国重点实验室，教育部深时数字地球前沿科学中心，北京</w:delText>
        </w:r>
        <w:r w:rsidRPr="008868EF" w:rsidDel="003730A7">
          <w:rPr>
            <w:rFonts w:ascii="Times New Roman" w:eastAsia="宋体" w:hAnsi="Times New Roman" w:cs="Times New Roman" w:hint="eastAsia"/>
            <w:sz w:val="15"/>
            <w:szCs w:val="15"/>
            <w:highlight w:val="white"/>
          </w:rPr>
          <w:delText xml:space="preserve"> 100083</w:delText>
        </w:r>
        <w:bookmarkEnd w:id="19"/>
      </w:del>
    </w:p>
    <w:p w14:paraId="14C20FE7" w14:textId="68CE6BCA" w:rsidR="00B804E8" w:rsidRPr="00B804E8" w:rsidDel="003730A7" w:rsidRDefault="00654D5F" w:rsidP="008868EF">
      <w:pPr>
        <w:pStyle w:val="aa"/>
        <w:spacing w:after="40" w:line="240" w:lineRule="auto"/>
        <w:ind w:left="357" w:hanging="357"/>
        <w:rPr>
          <w:del w:id="21" w:author="1001210222 Choi" w:date="2025-12-15T18:18:00Z" w16du:dateUtc="2025-12-15T10:18:00Z"/>
          <w:rFonts w:ascii="Times New Roman" w:eastAsia="宋体" w:hAnsi="Times New Roman" w:cs="Times New Roman"/>
          <w:sz w:val="15"/>
          <w:szCs w:val="15"/>
        </w:rPr>
      </w:pPr>
      <w:bookmarkStart w:id="22" w:name="中文作者单位_3"/>
      <w:del w:id="23" w:author="1001210222 Choi" w:date="2025-12-15T18:18:00Z" w16du:dateUtc="2025-12-15T10:18:00Z">
        <w:r w:rsidRPr="008868EF" w:rsidDel="003730A7">
          <w:rPr>
            <w:highlight w:val="white"/>
          </w:rPr>
          <w:delText xml:space="preserve">3. </w:delText>
        </w:r>
        <w:r w:rsidRPr="008868EF" w:rsidDel="003730A7">
          <w:rPr>
            <w:rFonts w:ascii="Times New Roman" w:eastAsia="宋体" w:hAnsi="Times New Roman" w:cs="Times New Roman" w:hint="eastAsia"/>
            <w:sz w:val="15"/>
            <w:szCs w:val="15"/>
            <w:highlight w:val="white"/>
          </w:rPr>
          <w:delText>自然资源部中国地质调查局沈阳地质调查中心（东北地质科技创新中心），</w:delText>
        </w:r>
      </w:del>
      <w:ins w:id="24" w:author="home" w:date="2025-12-08T09:44:00Z">
        <w:del w:id="25" w:author="1001210222 Choi" w:date="2025-12-15T18:18:00Z" w16du:dateUtc="2025-12-15T10:18:00Z">
          <w:r w:rsidR="0087468D" w:rsidDel="003730A7">
            <w:rPr>
              <w:rFonts w:ascii="Times New Roman" w:eastAsia="宋体" w:hAnsi="Times New Roman" w:cs="Times New Roman" w:hint="eastAsia"/>
              <w:sz w:val="15"/>
              <w:szCs w:val="15"/>
              <w:highlight w:val="white"/>
            </w:rPr>
            <w:delText>辽宁</w:delText>
          </w:r>
          <w:r w:rsidR="0087468D" w:rsidDel="003730A7">
            <w:rPr>
              <w:rFonts w:ascii="Times New Roman" w:eastAsia="宋体" w:hAnsi="Times New Roman" w:cs="Times New Roman" w:hint="eastAsia"/>
              <w:sz w:val="15"/>
              <w:szCs w:val="15"/>
              <w:highlight w:val="white"/>
            </w:rPr>
            <w:delText xml:space="preserve"> </w:delText>
          </w:r>
        </w:del>
      </w:ins>
      <w:del w:id="26" w:author="1001210222 Choi" w:date="2025-12-15T18:18:00Z" w16du:dateUtc="2025-12-15T10:18:00Z">
        <w:r w:rsidRPr="008868EF" w:rsidDel="003730A7">
          <w:rPr>
            <w:rFonts w:ascii="Times New Roman" w:eastAsia="宋体" w:hAnsi="Times New Roman" w:cs="Times New Roman" w:hint="eastAsia"/>
            <w:sz w:val="15"/>
            <w:szCs w:val="15"/>
            <w:highlight w:val="white"/>
          </w:rPr>
          <w:delText>沈阳</w:delText>
        </w:r>
        <w:r w:rsidRPr="008868EF" w:rsidDel="003730A7">
          <w:rPr>
            <w:rFonts w:ascii="Times New Roman" w:eastAsia="宋体" w:hAnsi="Times New Roman" w:cs="Times New Roman" w:hint="eastAsia"/>
            <w:sz w:val="15"/>
            <w:szCs w:val="15"/>
            <w:highlight w:val="white"/>
          </w:rPr>
          <w:delText xml:space="preserve"> 110034</w:delText>
        </w:r>
        <w:bookmarkEnd w:id="22"/>
      </w:del>
    </w:p>
    <w:p w14:paraId="4424E3F7" w14:textId="1D5A8177" w:rsidR="00B804E8" w:rsidRPr="00B804E8" w:rsidDel="003730A7" w:rsidRDefault="00654D5F" w:rsidP="008868EF">
      <w:pPr>
        <w:pStyle w:val="aa"/>
        <w:spacing w:after="40" w:line="240" w:lineRule="auto"/>
        <w:ind w:left="357" w:hanging="357"/>
        <w:rPr>
          <w:del w:id="27" w:author="1001210222 Choi" w:date="2025-12-15T18:18:00Z" w16du:dateUtc="2025-12-15T10:18:00Z"/>
          <w:rFonts w:ascii="Times New Roman" w:eastAsia="宋体" w:hAnsi="Times New Roman" w:cs="Times New Roman"/>
          <w:sz w:val="15"/>
          <w:szCs w:val="15"/>
        </w:rPr>
      </w:pPr>
      <w:bookmarkStart w:id="28" w:name="中文作者单位_4"/>
      <w:del w:id="29" w:author="1001210222 Choi" w:date="2025-12-15T18:18:00Z" w16du:dateUtc="2025-12-15T10:18:00Z">
        <w:r w:rsidRPr="008868EF" w:rsidDel="003730A7">
          <w:rPr>
            <w:highlight w:val="white"/>
          </w:rPr>
          <w:delText xml:space="preserve">4. </w:delText>
        </w:r>
        <w:r w:rsidRPr="008868EF" w:rsidDel="003730A7">
          <w:rPr>
            <w:rFonts w:ascii="Times New Roman" w:eastAsia="宋体" w:hAnsi="Times New Roman" w:cs="Times New Roman" w:hint="eastAsia"/>
            <w:sz w:val="15"/>
            <w:szCs w:val="15"/>
            <w:highlight w:val="white"/>
          </w:rPr>
          <w:delText>爱丁堡大学地球科学学院，爱丁堡</w:delText>
        </w:r>
      </w:del>
      <w:del w:id="30" w:author="1001210222 Choi" w:date="2025-12-11T10:10:00Z" w16du:dateUtc="2025-12-11T02:10:00Z">
        <w:r w:rsidRPr="008868EF" w:rsidDel="006159C4">
          <w:rPr>
            <w:rFonts w:ascii="Times New Roman" w:eastAsia="宋体" w:hAnsi="Times New Roman" w:cs="Times New Roman" w:hint="eastAsia"/>
            <w:sz w:val="15"/>
            <w:szCs w:val="15"/>
            <w:highlight w:val="white"/>
          </w:rPr>
          <w:delText xml:space="preserve"> </w:delText>
        </w:r>
      </w:del>
      <w:del w:id="31" w:author="1001210222 Choi" w:date="2025-12-15T18:18:00Z" w16du:dateUtc="2025-12-15T10:18:00Z">
        <w:r w:rsidRPr="008868EF" w:rsidDel="003730A7">
          <w:rPr>
            <w:rFonts w:ascii="Times New Roman" w:eastAsia="宋体" w:hAnsi="Times New Roman" w:cs="Times New Roman" w:hint="eastAsia"/>
            <w:sz w:val="15"/>
            <w:szCs w:val="15"/>
            <w:highlight w:val="white"/>
          </w:rPr>
          <w:delText>EH8 9YL</w:delText>
        </w:r>
        <w:bookmarkEnd w:id="28"/>
      </w:del>
    </w:p>
    <w:p w14:paraId="7E89A077" w14:textId="4F10A3CE" w:rsidR="00B804E8" w:rsidRPr="00B804E8" w:rsidDel="003730A7" w:rsidRDefault="00654D5F" w:rsidP="008868EF">
      <w:pPr>
        <w:pStyle w:val="aa"/>
        <w:spacing w:after="40" w:line="240" w:lineRule="auto"/>
        <w:ind w:left="357" w:hanging="357"/>
        <w:rPr>
          <w:del w:id="32" w:author="1001210222 Choi" w:date="2025-12-15T18:18:00Z" w16du:dateUtc="2025-12-15T10:18:00Z"/>
          <w:rFonts w:ascii="Times New Roman" w:eastAsia="宋体" w:hAnsi="Times New Roman" w:cs="Times New Roman"/>
          <w:sz w:val="15"/>
          <w:szCs w:val="15"/>
        </w:rPr>
      </w:pPr>
      <w:bookmarkStart w:id="33" w:name="中文作者单位_5"/>
      <w:del w:id="34" w:author="1001210222 Choi" w:date="2025-12-15T18:18:00Z" w16du:dateUtc="2025-12-15T10:18:00Z">
        <w:r w:rsidRPr="008868EF" w:rsidDel="003730A7">
          <w:rPr>
            <w:highlight w:val="white"/>
          </w:rPr>
          <w:delText xml:space="preserve">5. </w:delText>
        </w:r>
        <w:r w:rsidR="004253C7" w:rsidRPr="008868EF" w:rsidDel="003730A7">
          <w:rPr>
            <w:rFonts w:ascii="Times New Roman" w:eastAsia="宋体" w:hAnsi="Times New Roman" w:cs="Times New Roman" w:hint="eastAsia"/>
            <w:sz w:val="15"/>
            <w:szCs w:val="15"/>
            <w:highlight w:val="white"/>
          </w:rPr>
          <w:delText>辽宁招金白云黄金矿业有限公司，</w:delText>
        </w:r>
      </w:del>
      <w:ins w:id="35" w:author="home" w:date="2025-12-08T09:44:00Z">
        <w:del w:id="36" w:author="1001210222 Choi" w:date="2025-12-15T18:18:00Z" w16du:dateUtc="2025-12-15T10:18:00Z">
          <w:r w:rsidR="0087468D" w:rsidDel="003730A7">
            <w:rPr>
              <w:rFonts w:ascii="Times New Roman" w:eastAsia="宋体" w:hAnsi="Times New Roman" w:cs="Times New Roman" w:hint="eastAsia"/>
              <w:sz w:val="15"/>
              <w:szCs w:val="15"/>
              <w:highlight w:val="white"/>
            </w:rPr>
            <w:delText>辽宁</w:delText>
          </w:r>
          <w:r w:rsidR="0087468D" w:rsidDel="003730A7">
            <w:rPr>
              <w:rFonts w:ascii="Times New Roman" w:eastAsia="宋体" w:hAnsi="Times New Roman" w:cs="Times New Roman" w:hint="eastAsia"/>
              <w:sz w:val="15"/>
              <w:szCs w:val="15"/>
              <w:highlight w:val="white"/>
            </w:rPr>
            <w:delText xml:space="preserve"> </w:delText>
          </w:r>
        </w:del>
      </w:ins>
      <w:del w:id="37" w:author="1001210222 Choi" w:date="2025-12-15T18:18:00Z" w16du:dateUtc="2025-12-15T10:18:00Z">
        <w:r w:rsidR="004253C7" w:rsidRPr="008868EF" w:rsidDel="003730A7">
          <w:rPr>
            <w:rFonts w:ascii="Times New Roman" w:eastAsia="宋体" w:hAnsi="Times New Roman" w:cs="Times New Roman" w:hint="eastAsia"/>
            <w:sz w:val="15"/>
            <w:szCs w:val="15"/>
            <w:highlight w:val="white"/>
          </w:rPr>
          <w:delText>丹东</w:delText>
        </w:r>
        <w:r w:rsidR="004253C7" w:rsidRPr="008868EF" w:rsidDel="003730A7">
          <w:rPr>
            <w:rFonts w:ascii="Times New Roman" w:eastAsia="宋体" w:hAnsi="Times New Roman" w:cs="Times New Roman" w:hint="eastAsia"/>
            <w:sz w:val="15"/>
            <w:szCs w:val="15"/>
            <w:highlight w:val="white"/>
          </w:rPr>
          <w:delText xml:space="preserve"> 118107</w:delText>
        </w:r>
        <w:bookmarkEnd w:id="33"/>
      </w:del>
    </w:p>
    <w:p w14:paraId="5B4ED567" w14:textId="741FCB03" w:rsidR="00B804E8" w:rsidRPr="00B804E8" w:rsidDel="003730A7" w:rsidRDefault="00654D5F" w:rsidP="008868EF">
      <w:pPr>
        <w:spacing w:before="97" w:afterLines="50" w:after="156" w:line="300" w:lineRule="auto"/>
        <w:rPr>
          <w:del w:id="38" w:author="1001210222 Choi" w:date="2025-12-15T18:18:00Z" w16du:dateUtc="2025-12-15T10:18:00Z"/>
          <w:rFonts w:ascii="Times New Roman" w:eastAsia="宋体" w:hAnsi="Times New Roman" w:cs="Times New Roman"/>
          <w:sz w:val="24"/>
          <w:szCs w:val="24"/>
          <w:highlight w:val="white"/>
        </w:rPr>
      </w:pPr>
      <w:bookmarkStart w:id="39" w:name="英文作者_2"/>
      <w:del w:id="40" w:author="1001210222 Choi" w:date="2025-12-15T18:18:00Z" w16du:dateUtc="2025-12-15T10:18:00Z">
        <w:r w:rsidRPr="008868EF" w:rsidDel="003730A7">
          <w:rPr>
            <w:rFonts w:ascii="Times New Roman" w:eastAsia="宋体" w:hAnsi="Times New Roman" w:cs="Times New Roman"/>
            <w:sz w:val="24"/>
            <w:szCs w:val="24"/>
            <w:highlight w:val="white"/>
          </w:rPr>
          <w:delText>CAI</w:delText>
        </w:r>
        <w:r w:rsidRPr="008868EF" w:rsidDel="003730A7">
          <w:rPr>
            <w:rFonts w:ascii="Times New Roman" w:eastAsia="宋体" w:hAnsi="Times New Roman" w:cs="Times New Roman" w:hint="eastAsia"/>
            <w:sz w:val="24"/>
            <w:szCs w:val="24"/>
            <w:highlight w:val="white"/>
          </w:rPr>
          <w:delText xml:space="preserve"> Zhexin</w:delText>
        </w:r>
        <w:r w:rsidRPr="008868EF" w:rsidDel="003730A7">
          <w:rPr>
            <w:rFonts w:ascii="Times New Roman" w:eastAsia="宋体" w:hAnsi="Times New Roman" w:cs="Times New Roman" w:hint="eastAsia"/>
            <w:sz w:val="24"/>
            <w:szCs w:val="24"/>
            <w:highlight w:val="white"/>
            <w:vertAlign w:val="superscript"/>
          </w:rPr>
          <w:delText>1,2</w:delText>
        </w:r>
        <w:r w:rsidR="00787C9F" w:rsidRPr="008868EF" w:rsidDel="003730A7">
          <w:rPr>
            <w:rFonts w:ascii="Times New Roman" w:eastAsia="宋体" w:hAnsi="Times New Roman" w:cs="Times New Roman" w:hint="eastAsia"/>
            <w:sz w:val="24"/>
            <w:szCs w:val="24"/>
            <w:highlight w:val="white"/>
          </w:rPr>
          <w:delText>, GAO Qiang</w:delText>
        </w:r>
        <w:r w:rsidR="00787C9F" w:rsidRPr="008868EF" w:rsidDel="003730A7">
          <w:rPr>
            <w:rFonts w:ascii="Times New Roman" w:eastAsia="宋体" w:hAnsi="Times New Roman" w:cs="Times New Roman" w:hint="eastAsia"/>
            <w:sz w:val="24"/>
            <w:szCs w:val="24"/>
            <w:highlight w:val="white"/>
            <w:vertAlign w:val="superscript"/>
          </w:rPr>
          <w:delText>2</w:delText>
        </w:r>
      </w:del>
      <w:ins w:id="41" w:author="home" w:date="2025-12-08T09:44:00Z">
        <w:del w:id="42" w:author="1001210222 Choi" w:date="2025-12-15T18:18:00Z" w16du:dateUtc="2025-12-15T10:18:00Z">
          <w:r w:rsidR="00155879" w:rsidDel="003730A7">
            <w:rPr>
              <w:rFonts w:ascii="Times New Roman" w:eastAsia="宋体" w:hAnsi="Times New Roman" w:cs="Times New Roman"/>
              <w:sz w:val="24"/>
              <w:szCs w:val="24"/>
              <w:highlight w:val="white"/>
              <w:vertAlign w:val="superscript"/>
            </w:rPr>
            <w:delText xml:space="preserve">, </w:delText>
          </w:r>
        </w:del>
      </w:ins>
      <w:del w:id="43" w:author="1001210222 Choi" w:date="2025-12-15T18:18:00Z" w16du:dateUtc="2025-12-15T10:18:00Z">
        <w:r w:rsidR="00787C9F" w:rsidRPr="008868EF" w:rsidDel="003730A7">
          <w:rPr>
            <w:rFonts w:ascii="Times New Roman" w:eastAsia="宋体" w:hAnsi="Times New Roman" w:cs="Times New Roman" w:hint="eastAsia"/>
            <w:sz w:val="24"/>
            <w:szCs w:val="24"/>
            <w:highlight w:val="white"/>
            <w:vertAlign w:val="superscript"/>
          </w:rPr>
          <w:delText>*</w:delText>
        </w:r>
        <w:r w:rsidR="00787C9F" w:rsidRPr="008868EF" w:rsidDel="003730A7">
          <w:rPr>
            <w:rFonts w:ascii="Times New Roman" w:eastAsia="宋体" w:hAnsi="Times New Roman" w:cs="Times New Roman" w:hint="eastAsia"/>
            <w:sz w:val="24"/>
            <w:szCs w:val="24"/>
            <w:highlight w:val="white"/>
          </w:rPr>
          <w:delText xml:space="preserve">, </w:delText>
        </w:r>
        <w:r w:rsidR="000139E1" w:rsidRPr="008868EF" w:rsidDel="003730A7">
          <w:rPr>
            <w:rFonts w:ascii="Times New Roman" w:eastAsia="宋体" w:hAnsi="Times New Roman" w:cs="Times New Roman"/>
            <w:sz w:val="24"/>
            <w:szCs w:val="24"/>
            <w:highlight w:val="white"/>
          </w:rPr>
          <w:delText>YU</w:delText>
        </w:r>
        <w:r w:rsidRPr="008868EF" w:rsidDel="003730A7">
          <w:rPr>
            <w:rFonts w:ascii="Times New Roman" w:eastAsia="宋体" w:hAnsi="Times New Roman" w:cs="Times New Roman" w:hint="eastAsia"/>
            <w:sz w:val="24"/>
            <w:szCs w:val="24"/>
            <w:highlight w:val="white"/>
          </w:rPr>
          <w:delText xml:space="preserve"> Haocheng</w:delText>
        </w:r>
        <w:r w:rsidRPr="008868EF" w:rsidDel="003730A7">
          <w:rPr>
            <w:rFonts w:ascii="Times New Roman" w:eastAsia="宋体" w:hAnsi="Times New Roman" w:cs="Times New Roman" w:hint="eastAsia"/>
            <w:sz w:val="24"/>
            <w:szCs w:val="24"/>
            <w:highlight w:val="white"/>
            <w:vertAlign w:val="superscript"/>
          </w:rPr>
          <w:delText>2,3</w:delText>
        </w:r>
        <w:r w:rsidRPr="008868EF" w:rsidDel="003730A7">
          <w:rPr>
            <w:rFonts w:ascii="Times New Roman" w:eastAsia="宋体" w:hAnsi="Times New Roman" w:cs="Times New Roman" w:hint="eastAsia"/>
            <w:sz w:val="24"/>
            <w:szCs w:val="24"/>
            <w:highlight w:val="white"/>
          </w:rPr>
          <w:delText xml:space="preserve">, </w:delText>
        </w:r>
        <w:r w:rsidR="000139E1" w:rsidRPr="008868EF" w:rsidDel="003730A7">
          <w:rPr>
            <w:rFonts w:ascii="Times New Roman" w:eastAsia="宋体" w:hAnsi="Times New Roman" w:cs="Times New Roman"/>
            <w:sz w:val="24"/>
            <w:szCs w:val="24"/>
            <w:highlight w:val="white"/>
          </w:rPr>
          <w:delText>CUI</w:delText>
        </w:r>
        <w:r w:rsidRPr="008868EF" w:rsidDel="003730A7">
          <w:rPr>
            <w:rFonts w:ascii="Times New Roman" w:eastAsia="宋体" w:hAnsi="Times New Roman" w:cs="Times New Roman" w:hint="eastAsia"/>
            <w:sz w:val="24"/>
            <w:szCs w:val="24"/>
            <w:highlight w:val="white"/>
          </w:rPr>
          <w:delText xml:space="preserve"> Tao</w:delText>
        </w:r>
        <w:r w:rsidR="00C669EA" w:rsidRPr="008868EF" w:rsidDel="003730A7">
          <w:rPr>
            <w:rFonts w:ascii="Times New Roman" w:eastAsia="宋体" w:hAnsi="Times New Roman" w:cs="Times New Roman" w:hint="eastAsia"/>
            <w:sz w:val="24"/>
            <w:szCs w:val="24"/>
            <w:highlight w:val="white"/>
            <w:vertAlign w:val="superscript"/>
          </w:rPr>
          <w:delText>2</w:delText>
        </w:r>
        <w:r w:rsidRPr="008868EF" w:rsidDel="003730A7">
          <w:rPr>
            <w:rFonts w:ascii="Times New Roman" w:eastAsia="宋体" w:hAnsi="Times New Roman" w:cs="Times New Roman" w:hint="eastAsia"/>
            <w:sz w:val="24"/>
            <w:szCs w:val="24"/>
            <w:highlight w:val="white"/>
          </w:rPr>
          <w:delText xml:space="preserve">, </w:delText>
        </w:r>
        <w:r w:rsidR="000139E1" w:rsidRPr="008868EF" w:rsidDel="003730A7">
          <w:rPr>
            <w:rFonts w:ascii="Times New Roman" w:eastAsia="宋体" w:hAnsi="Times New Roman" w:cs="Times New Roman"/>
            <w:sz w:val="24"/>
            <w:szCs w:val="24"/>
            <w:highlight w:val="white"/>
          </w:rPr>
          <w:delText>WANG</w:delText>
        </w:r>
        <w:r w:rsidRPr="008868EF" w:rsidDel="003730A7">
          <w:rPr>
            <w:rFonts w:ascii="Times New Roman" w:eastAsia="宋体" w:hAnsi="Times New Roman" w:cs="Times New Roman" w:hint="eastAsia"/>
            <w:sz w:val="24"/>
            <w:szCs w:val="24"/>
            <w:highlight w:val="white"/>
          </w:rPr>
          <w:delText xml:space="preserve"> Shiyu</w:delText>
        </w:r>
        <w:r w:rsidR="00C669EA" w:rsidRPr="008868EF" w:rsidDel="003730A7">
          <w:rPr>
            <w:rFonts w:ascii="Times New Roman" w:eastAsia="宋体" w:hAnsi="Times New Roman" w:cs="Times New Roman" w:hint="eastAsia"/>
            <w:sz w:val="24"/>
            <w:szCs w:val="24"/>
            <w:highlight w:val="white"/>
            <w:vertAlign w:val="superscript"/>
          </w:rPr>
          <w:delText>2</w:delText>
        </w:r>
        <w:r w:rsidRPr="008868EF" w:rsidDel="003730A7">
          <w:rPr>
            <w:rFonts w:ascii="Times New Roman" w:eastAsia="宋体" w:hAnsi="Times New Roman" w:cs="Times New Roman" w:hint="eastAsia"/>
            <w:sz w:val="24"/>
            <w:szCs w:val="24"/>
            <w:highlight w:val="white"/>
          </w:rPr>
          <w:delText xml:space="preserve">, </w:delText>
        </w:r>
        <w:r w:rsidR="000139E1" w:rsidRPr="008868EF" w:rsidDel="003730A7">
          <w:rPr>
            <w:rFonts w:ascii="Times New Roman" w:eastAsia="宋体" w:hAnsi="Times New Roman" w:cs="Times New Roman"/>
            <w:sz w:val="24"/>
            <w:szCs w:val="24"/>
            <w:highlight w:val="white"/>
          </w:rPr>
          <w:delText>TENG</w:delText>
        </w:r>
        <w:r w:rsidRPr="008868EF" w:rsidDel="003730A7">
          <w:rPr>
            <w:rFonts w:ascii="Times New Roman" w:eastAsia="宋体" w:hAnsi="Times New Roman" w:cs="Times New Roman" w:hint="eastAsia"/>
            <w:sz w:val="24"/>
            <w:szCs w:val="24"/>
            <w:highlight w:val="white"/>
          </w:rPr>
          <w:delText xml:space="preserve"> Zhuo</w:delText>
        </w:r>
        <w:r w:rsidRPr="008868EF" w:rsidDel="003730A7">
          <w:rPr>
            <w:rFonts w:ascii="Times New Roman" w:eastAsia="宋体" w:hAnsi="Times New Roman" w:cs="Times New Roman"/>
            <w:sz w:val="24"/>
            <w:szCs w:val="24"/>
            <w:highlight w:val="white"/>
          </w:rPr>
          <w:delText>’</w:delText>
        </w:r>
        <w:r w:rsidRPr="008868EF" w:rsidDel="003730A7">
          <w:rPr>
            <w:rFonts w:ascii="Times New Roman" w:eastAsia="宋体" w:hAnsi="Times New Roman" w:cs="Times New Roman" w:hint="eastAsia"/>
            <w:sz w:val="24"/>
            <w:szCs w:val="24"/>
            <w:highlight w:val="white"/>
          </w:rPr>
          <w:delText>er</w:delText>
        </w:r>
        <w:r w:rsidR="00C669EA" w:rsidRPr="008868EF" w:rsidDel="003730A7">
          <w:rPr>
            <w:rFonts w:ascii="Times New Roman" w:eastAsia="宋体" w:hAnsi="Times New Roman" w:cs="Times New Roman" w:hint="eastAsia"/>
            <w:sz w:val="24"/>
            <w:szCs w:val="24"/>
            <w:highlight w:val="white"/>
            <w:vertAlign w:val="superscript"/>
          </w:rPr>
          <w:delText>2</w:delText>
        </w:r>
        <w:r w:rsidRPr="008868EF" w:rsidDel="003730A7">
          <w:rPr>
            <w:rFonts w:ascii="Times New Roman" w:eastAsia="宋体" w:hAnsi="Times New Roman" w:cs="Times New Roman" w:hint="eastAsia"/>
            <w:sz w:val="24"/>
            <w:szCs w:val="24"/>
            <w:highlight w:val="white"/>
          </w:rPr>
          <w:delText xml:space="preserve">, </w:delText>
        </w:r>
      </w:del>
    </w:p>
    <w:p w14:paraId="767EE16E" w14:textId="2BA1131E" w:rsidR="00B804E8" w:rsidRPr="00B804E8" w:rsidDel="003730A7" w:rsidRDefault="000139E1" w:rsidP="008868EF">
      <w:pPr>
        <w:spacing w:before="97" w:afterLines="50" w:after="156" w:line="300" w:lineRule="auto"/>
        <w:rPr>
          <w:del w:id="44" w:author="1001210222 Choi" w:date="2025-12-15T18:18:00Z" w16du:dateUtc="2025-12-15T10:18:00Z"/>
          <w:rFonts w:ascii="Times New Roman" w:eastAsia="宋体" w:hAnsi="Times New Roman" w:cs="Times New Roman"/>
          <w:sz w:val="24"/>
          <w:szCs w:val="24"/>
        </w:rPr>
      </w:pPr>
      <w:del w:id="45" w:author="1001210222 Choi" w:date="2025-12-15T18:18:00Z" w16du:dateUtc="2025-12-15T10:18:00Z">
        <w:r w:rsidRPr="008868EF" w:rsidDel="003730A7">
          <w:rPr>
            <w:rFonts w:ascii="Times New Roman" w:eastAsia="宋体" w:hAnsi="Times New Roman" w:cs="Times New Roman"/>
            <w:sz w:val="24"/>
            <w:szCs w:val="24"/>
            <w:highlight w:val="white"/>
          </w:rPr>
          <w:delText>HE</w:delText>
        </w:r>
        <w:r w:rsidR="00654D5F" w:rsidRPr="008868EF" w:rsidDel="003730A7">
          <w:rPr>
            <w:rFonts w:ascii="Times New Roman" w:eastAsia="宋体" w:hAnsi="Times New Roman" w:cs="Times New Roman" w:hint="eastAsia"/>
            <w:sz w:val="24"/>
            <w:szCs w:val="24"/>
            <w:highlight w:val="white"/>
          </w:rPr>
          <w:delText xml:space="preserve"> Yining</w:delText>
        </w:r>
        <w:r w:rsidR="00654D5F" w:rsidRPr="008868EF" w:rsidDel="003730A7">
          <w:rPr>
            <w:rFonts w:ascii="Times New Roman" w:eastAsia="宋体" w:hAnsi="Times New Roman" w:cs="Times New Roman" w:hint="eastAsia"/>
            <w:sz w:val="24"/>
            <w:szCs w:val="24"/>
            <w:highlight w:val="white"/>
            <w:vertAlign w:val="superscript"/>
          </w:rPr>
          <w:delText>2,4</w:delText>
        </w:r>
        <w:r w:rsidR="00654D5F" w:rsidRPr="008868EF" w:rsidDel="003730A7">
          <w:rPr>
            <w:rFonts w:ascii="Times New Roman" w:eastAsia="宋体" w:hAnsi="Times New Roman" w:cs="Times New Roman" w:hint="eastAsia"/>
            <w:sz w:val="24"/>
            <w:szCs w:val="24"/>
            <w:highlight w:val="white"/>
          </w:rPr>
          <w:delText xml:space="preserve">, </w:delText>
        </w:r>
        <w:r w:rsidRPr="008868EF" w:rsidDel="003730A7">
          <w:rPr>
            <w:rFonts w:ascii="Times New Roman" w:eastAsia="宋体" w:hAnsi="Times New Roman" w:cs="Times New Roman"/>
            <w:sz w:val="24"/>
            <w:szCs w:val="24"/>
            <w:highlight w:val="white"/>
          </w:rPr>
          <w:delText>FENG</w:delText>
        </w:r>
        <w:r w:rsidR="00654D5F" w:rsidRPr="008868EF" w:rsidDel="003730A7">
          <w:rPr>
            <w:rFonts w:ascii="Times New Roman" w:eastAsia="宋体" w:hAnsi="Times New Roman" w:cs="Times New Roman" w:hint="eastAsia"/>
            <w:sz w:val="24"/>
            <w:szCs w:val="24"/>
            <w:highlight w:val="white"/>
          </w:rPr>
          <w:delText xml:space="preserve"> Hai</w:delText>
        </w:r>
        <w:r w:rsidR="00654D5F" w:rsidRPr="008868EF" w:rsidDel="003730A7">
          <w:rPr>
            <w:rFonts w:ascii="Times New Roman" w:eastAsia="宋体" w:hAnsi="Times New Roman" w:cs="Times New Roman" w:hint="eastAsia"/>
            <w:sz w:val="24"/>
            <w:szCs w:val="24"/>
            <w:highlight w:val="white"/>
            <w:vertAlign w:val="superscript"/>
          </w:rPr>
          <w:delText>5</w:delText>
        </w:r>
        <w:r w:rsidR="00654D5F" w:rsidRPr="008868EF" w:rsidDel="003730A7">
          <w:rPr>
            <w:rFonts w:ascii="Times New Roman" w:eastAsia="宋体" w:hAnsi="Times New Roman" w:cs="Times New Roman" w:hint="eastAsia"/>
            <w:sz w:val="24"/>
            <w:szCs w:val="24"/>
            <w:highlight w:val="white"/>
          </w:rPr>
          <w:delText xml:space="preserve">, </w:delText>
        </w:r>
        <w:r w:rsidRPr="008868EF" w:rsidDel="003730A7">
          <w:rPr>
            <w:rFonts w:ascii="Times New Roman" w:eastAsia="宋体" w:hAnsi="Times New Roman" w:cs="Times New Roman"/>
            <w:sz w:val="24"/>
            <w:szCs w:val="24"/>
            <w:highlight w:val="white"/>
          </w:rPr>
          <w:delText>JU</w:delText>
        </w:r>
        <w:r w:rsidR="00654D5F" w:rsidRPr="008868EF" w:rsidDel="003730A7">
          <w:rPr>
            <w:rFonts w:ascii="Times New Roman" w:eastAsia="宋体" w:hAnsi="Times New Roman" w:cs="Times New Roman" w:hint="eastAsia"/>
            <w:sz w:val="24"/>
            <w:szCs w:val="24"/>
            <w:highlight w:val="white"/>
          </w:rPr>
          <w:delText xml:space="preserve"> Nan</w:delText>
        </w:r>
        <w:r w:rsidR="00654D5F" w:rsidRPr="008868EF" w:rsidDel="003730A7">
          <w:rPr>
            <w:rFonts w:ascii="Times New Roman" w:eastAsia="宋体" w:hAnsi="Times New Roman" w:cs="Times New Roman" w:hint="eastAsia"/>
            <w:sz w:val="24"/>
            <w:szCs w:val="24"/>
            <w:highlight w:val="white"/>
            <w:vertAlign w:val="superscript"/>
          </w:rPr>
          <w:delText>3</w:delText>
        </w:r>
        <w:r w:rsidR="00654D5F" w:rsidRPr="008868EF" w:rsidDel="003730A7">
          <w:rPr>
            <w:rFonts w:ascii="Times New Roman" w:eastAsia="宋体" w:hAnsi="Times New Roman" w:cs="Times New Roman" w:hint="eastAsia"/>
            <w:sz w:val="24"/>
            <w:szCs w:val="24"/>
            <w:highlight w:val="white"/>
          </w:rPr>
          <w:delText xml:space="preserve">, </w:delText>
        </w:r>
        <w:r w:rsidRPr="008868EF" w:rsidDel="003730A7">
          <w:rPr>
            <w:rFonts w:ascii="Times New Roman" w:eastAsia="宋体" w:hAnsi="Times New Roman" w:cs="Times New Roman"/>
            <w:sz w:val="24"/>
            <w:szCs w:val="24"/>
            <w:highlight w:val="white"/>
          </w:rPr>
          <w:delText>QIU</w:delText>
        </w:r>
        <w:r w:rsidR="00654D5F" w:rsidRPr="008868EF" w:rsidDel="003730A7">
          <w:rPr>
            <w:rFonts w:ascii="Times New Roman" w:eastAsia="宋体" w:hAnsi="Times New Roman" w:cs="Times New Roman" w:hint="eastAsia"/>
            <w:sz w:val="24"/>
            <w:szCs w:val="24"/>
            <w:highlight w:val="white"/>
          </w:rPr>
          <w:delText xml:space="preserve"> Kunfeng</w:delText>
        </w:r>
        <w:r w:rsidR="00C669EA" w:rsidRPr="008868EF" w:rsidDel="003730A7">
          <w:rPr>
            <w:rFonts w:ascii="Times New Roman" w:eastAsia="宋体" w:hAnsi="Times New Roman" w:cs="Times New Roman" w:hint="eastAsia"/>
            <w:sz w:val="24"/>
            <w:szCs w:val="24"/>
            <w:highlight w:val="white"/>
            <w:vertAlign w:val="superscript"/>
          </w:rPr>
          <w:delText>2</w:delText>
        </w:r>
        <w:bookmarkEnd w:id="39"/>
      </w:del>
    </w:p>
    <w:p w14:paraId="66607ADF" w14:textId="344FC9F7" w:rsidR="00B804E8" w:rsidRPr="00B804E8" w:rsidDel="003730A7" w:rsidRDefault="00654D5F" w:rsidP="008868EF">
      <w:pPr>
        <w:pStyle w:val="aa"/>
        <w:spacing w:after="40" w:line="240" w:lineRule="auto"/>
        <w:ind w:left="357"/>
        <w:rPr>
          <w:del w:id="46" w:author="1001210222 Choi" w:date="2025-12-15T18:18:00Z" w16du:dateUtc="2025-12-15T10:18:00Z"/>
          <w:rFonts w:ascii="Times New Roman" w:eastAsia="宋体" w:hAnsi="Times New Roman" w:cs="Times New Roman"/>
          <w:iCs/>
          <w:sz w:val="15"/>
          <w:szCs w:val="15"/>
          <w14:ligatures w14:val="none"/>
        </w:rPr>
      </w:pPr>
      <w:bookmarkStart w:id="47" w:name="英文作者单位_2"/>
      <w:del w:id="48" w:author="1001210222 Choi" w:date="2025-12-15T18:18:00Z" w16du:dateUtc="2025-12-15T10:18:00Z">
        <w:r w:rsidRPr="008868EF" w:rsidDel="003730A7">
          <w:rPr>
            <w:highlight w:val="white"/>
          </w:rPr>
          <w:delText xml:space="preserve">1. </w:delText>
        </w:r>
        <w:r w:rsidRPr="008868EF" w:rsidDel="003730A7">
          <w:rPr>
            <w:rFonts w:ascii="Times New Roman" w:eastAsia="宋体" w:hAnsi="Times New Roman" w:cs="Times New Roman" w:hint="eastAsia"/>
            <w:i/>
            <w:iCs/>
            <w:sz w:val="15"/>
            <w:szCs w:val="15"/>
            <w:highlight w:val="white"/>
            <w14:ligatures w14:val="none"/>
          </w:rPr>
          <w:delText xml:space="preserve">Key </w:delText>
        </w:r>
        <w:r w:rsidRPr="008868EF" w:rsidDel="003730A7">
          <w:rPr>
            <w:rFonts w:ascii="Times New Roman" w:eastAsia="宋体" w:hAnsi="Times New Roman" w:cs="Times New Roman"/>
            <w:i/>
            <w:iCs/>
            <w:sz w:val="15"/>
            <w:szCs w:val="15"/>
            <w:highlight w:val="white"/>
            <w14:ligatures w14:val="none"/>
          </w:rPr>
          <w:delText>Laboratory of Orogenic Belts and Crustal Evolution</w:delText>
        </w:r>
        <w:r w:rsidRPr="008868EF" w:rsidDel="003730A7">
          <w:rPr>
            <w:rFonts w:ascii="Times New Roman" w:eastAsia="宋体" w:hAnsi="Times New Roman" w:cs="Times New Roman" w:hint="eastAsia"/>
            <w:i/>
            <w:iCs/>
            <w:sz w:val="15"/>
            <w:szCs w:val="15"/>
            <w:highlight w:val="white"/>
            <w14:ligatures w14:val="none"/>
          </w:rPr>
          <w:delText xml:space="preserve">, Ministry of Education, </w:delText>
        </w:r>
        <w:r w:rsidRPr="008868EF" w:rsidDel="003730A7">
          <w:rPr>
            <w:rFonts w:ascii="Times New Roman" w:eastAsia="宋体" w:hAnsi="Times New Roman" w:cs="Times New Roman"/>
            <w:i/>
            <w:iCs/>
            <w:sz w:val="15"/>
            <w:szCs w:val="15"/>
            <w:highlight w:val="white"/>
            <w14:ligatures w14:val="none"/>
          </w:rPr>
          <w:delText>School of Earth and Space Sciences, Peking University, Beijing 100871, China</w:delText>
        </w:r>
        <w:bookmarkEnd w:id="47"/>
      </w:del>
    </w:p>
    <w:p w14:paraId="7B92731B" w14:textId="4032A610" w:rsidR="00B804E8" w:rsidRPr="00B804E8" w:rsidDel="003730A7" w:rsidRDefault="00654D5F" w:rsidP="008868EF">
      <w:pPr>
        <w:pStyle w:val="aa"/>
        <w:spacing w:after="40" w:line="240" w:lineRule="auto"/>
        <w:ind w:left="357"/>
        <w:rPr>
          <w:del w:id="49" w:author="1001210222 Choi" w:date="2025-12-15T18:18:00Z" w16du:dateUtc="2025-12-15T10:18:00Z"/>
          <w:rFonts w:ascii="Times New Roman" w:eastAsia="宋体" w:hAnsi="Times New Roman" w:cs="Times New Roman"/>
          <w:iCs/>
          <w:sz w:val="15"/>
          <w:szCs w:val="15"/>
          <w14:ligatures w14:val="none"/>
        </w:rPr>
      </w:pPr>
      <w:bookmarkStart w:id="50" w:name="英文作者单位_4"/>
      <w:del w:id="51" w:author="1001210222 Choi" w:date="2025-12-15T18:18:00Z" w16du:dateUtc="2025-12-15T10:18:00Z">
        <w:r w:rsidRPr="008868EF" w:rsidDel="003730A7">
          <w:rPr>
            <w:highlight w:val="white"/>
          </w:rPr>
          <w:delText xml:space="preserve">2. </w:delText>
        </w:r>
        <w:r w:rsidRPr="008868EF" w:rsidDel="003730A7">
          <w:rPr>
            <w:rFonts w:ascii="Times New Roman" w:eastAsia="宋体" w:hAnsi="Times New Roman" w:cs="Times New Roman"/>
            <w:i/>
            <w:iCs/>
            <w:sz w:val="15"/>
            <w:szCs w:val="15"/>
            <w:highlight w:val="white"/>
            <w14:ligatures w14:val="none"/>
          </w:rPr>
          <w:delText xml:space="preserve">State Key Laboratory of Geological Processes and Mineral Resources, Frontiers Science Center for Deep-Time Digital Earth, </w:delText>
        </w:r>
        <w:r w:rsidR="00083D35" w:rsidRPr="008868EF" w:rsidDel="003730A7">
          <w:rPr>
            <w:rFonts w:ascii="Times New Roman" w:eastAsia="宋体" w:hAnsi="Times New Roman" w:cs="Times New Roman" w:hint="eastAsia"/>
            <w:i/>
            <w:iCs/>
            <w:sz w:val="15"/>
            <w:szCs w:val="15"/>
            <w:highlight w:val="white"/>
            <w14:ligatures w14:val="none"/>
          </w:rPr>
          <w:delText xml:space="preserve">Ministry of Education, </w:delText>
        </w:r>
        <w:r w:rsidRPr="008868EF" w:rsidDel="003730A7">
          <w:rPr>
            <w:rFonts w:ascii="Times New Roman" w:eastAsia="宋体" w:hAnsi="Times New Roman" w:cs="Times New Roman"/>
            <w:i/>
            <w:iCs/>
            <w:sz w:val="15"/>
            <w:szCs w:val="15"/>
            <w:highlight w:val="white"/>
            <w14:ligatures w14:val="none"/>
          </w:rPr>
          <w:delText>China University of Geosciences, Beijing 100083, China</w:delText>
        </w:r>
        <w:bookmarkEnd w:id="50"/>
      </w:del>
    </w:p>
    <w:p w14:paraId="67494A19" w14:textId="3BF19616" w:rsidR="00B804E8" w:rsidRPr="00B804E8" w:rsidDel="003730A7" w:rsidRDefault="00654D5F" w:rsidP="008868EF">
      <w:pPr>
        <w:pStyle w:val="aa"/>
        <w:spacing w:after="40" w:line="240" w:lineRule="auto"/>
        <w:ind w:left="357"/>
        <w:rPr>
          <w:del w:id="52" w:author="1001210222 Choi" w:date="2025-12-15T18:18:00Z" w16du:dateUtc="2025-12-15T10:18:00Z"/>
          <w:rFonts w:ascii="Times New Roman" w:eastAsia="宋体" w:hAnsi="Times New Roman" w:cs="Times New Roman"/>
          <w:iCs/>
          <w:sz w:val="15"/>
          <w:szCs w:val="15"/>
          <w14:ligatures w14:val="none"/>
        </w:rPr>
      </w:pPr>
      <w:bookmarkStart w:id="53" w:name="英文作者单位_6"/>
      <w:del w:id="54" w:author="1001210222 Choi" w:date="2025-12-15T18:18:00Z" w16du:dateUtc="2025-12-15T10:18:00Z">
        <w:r w:rsidRPr="008868EF" w:rsidDel="003730A7">
          <w:rPr>
            <w:highlight w:val="white"/>
          </w:rPr>
          <w:delText xml:space="preserve">3. </w:delText>
        </w:r>
        <w:r w:rsidRPr="008868EF" w:rsidDel="003730A7">
          <w:rPr>
            <w:rFonts w:ascii="Times New Roman" w:eastAsia="宋体" w:hAnsi="Times New Roman" w:cs="Times New Roman" w:hint="eastAsia"/>
            <w:i/>
            <w:iCs/>
            <w:sz w:val="15"/>
            <w:szCs w:val="15"/>
            <w:highlight w:val="white"/>
            <w14:ligatures w14:val="none"/>
          </w:rPr>
          <w:delText>Shenyang Center of China Geological Survey (Northeast Geological S&amp;T Innovation Center), Ministry of Natural Resources, Shenyang 110034, China</w:delText>
        </w:r>
        <w:bookmarkEnd w:id="53"/>
      </w:del>
    </w:p>
    <w:p w14:paraId="52B7CD1A" w14:textId="1B3B82AC" w:rsidR="00B804E8" w:rsidRPr="00B804E8" w:rsidDel="003730A7" w:rsidRDefault="00654D5F" w:rsidP="008868EF">
      <w:pPr>
        <w:pStyle w:val="aa"/>
        <w:spacing w:after="40" w:line="240" w:lineRule="auto"/>
        <w:ind w:left="357"/>
        <w:rPr>
          <w:del w:id="55" w:author="1001210222 Choi" w:date="2025-12-15T18:18:00Z" w16du:dateUtc="2025-12-15T10:18:00Z"/>
          <w:rFonts w:ascii="Times New Roman" w:eastAsia="宋体" w:hAnsi="Times New Roman" w:cs="Times New Roman"/>
          <w:iCs/>
          <w:sz w:val="15"/>
          <w:szCs w:val="15"/>
          <w14:ligatures w14:val="none"/>
        </w:rPr>
      </w:pPr>
      <w:bookmarkStart w:id="56" w:name="英文作者单位_8"/>
      <w:del w:id="57" w:author="1001210222 Choi" w:date="2025-12-15T18:18:00Z" w16du:dateUtc="2025-12-15T10:18:00Z">
        <w:r w:rsidRPr="008868EF" w:rsidDel="003730A7">
          <w:rPr>
            <w:highlight w:val="white"/>
          </w:rPr>
          <w:delText xml:space="preserve">4. </w:delText>
        </w:r>
        <w:r w:rsidRPr="008868EF" w:rsidDel="003730A7">
          <w:rPr>
            <w:rFonts w:ascii="Times New Roman" w:eastAsia="宋体" w:hAnsi="Times New Roman" w:cs="Times New Roman" w:hint="eastAsia"/>
            <w:i/>
            <w:iCs/>
            <w:sz w:val="15"/>
            <w:szCs w:val="15"/>
            <w:highlight w:val="white"/>
            <w14:ligatures w14:val="none"/>
          </w:rPr>
          <w:delText>School of GeoSciences, The University of Edinburgh, Edinburgh</w:delText>
        </w:r>
      </w:del>
      <w:del w:id="58" w:author="1001210222 Choi" w:date="2025-12-11T10:12:00Z" w16du:dateUtc="2025-12-11T02:12:00Z">
        <w:r w:rsidRPr="008868EF" w:rsidDel="006159C4">
          <w:rPr>
            <w:rFonts w:ascii="Times New Roman" w:eastAsia="宋体" w:hAnsi="Times New Roman" w:cs="Times New Roman" w:hint="eastAsia"/>
            <w:i/>
            <w:iCs/>
            <w:sz w:val="15"/>
            <w:szCs w:val="15"/>
            <w:highlight w:val="white"/>
            <w14:ligatures w14:val="none"/>
          </w:rPr>
          <w:delText xml:space="preserve"> </w:delText>
        </w:r>
      </w:del>
      <w:del w:id="59" w:author="1001210222 Choi" w:date="2025-12-15T18:18:00Z" w16du:dateUtc="2025-12-15T10:18:00Z">
        <w:r w:rsidRPr="008868EF" w:rsidDel="003730A7">
          <w:rPr>
            <w:rFonts w:ascii="Times New Roman" w:eastAsia="宋体" w:hAnsi="Times New Roman" w:cs="Times New Roman" w:hint="eastAsia"/>
            <w:i/>
            <w:iCs/>
            <w:sz w:val="15"/>
            <w:szCs w:val="15"/>
            <w:highlight w:val="white"/>
            <w14:ligatures w14:val="none"/>
          </w:rPr>
          <w:delText>EH8 9YL, United Kingdom</w:delText>
        </w:r>
        <w:bookmarkEnd w:id="56"/>
      </w:del>
    </w:p>
    <w:p w14:paraId="04E5490D" w14:textId="340DC606" w:rsidR="00B804E8" w:rsidRPr="00B804E8" w:rsidDel="003730A7" w:rsidRDefault="00654D5F" w:rsidP="008868EF">
      <w:pPr>
        <w:pStyle w:val="aa"/>
        <w:spacing w:after="40" w:line="240" w:lineRule="auto"/>
        <w:ind w:left="357"/>
        <w:rPr>
          <w:del w:id="60" w:author="1001210222 Choi" w:date="2025-12-15T18:18:00Z" w16du:dateUtc="2025-12-15T10:18:00Z"/>
          <w:rFonts w:ascii="Times New Roman" w:eastAsia="宋体" w:hAnsi="Times New Roman" w:cs="Times New Roman"/>
          <w:iCs/>
          <w:sz w:val="15"/>
          <w:szCs w:val="15"/>
          <w14:ligatures w14:val="none"/>
        </w:rPr>
      </w:pPr>
      <w:bookmarkStart w:id="61" w:name="英文作者单位_10"/>
      <w:del w:id="62" w:author="1001210222 Choi" w:date="2025-12-15T18:18:00Z" w16du:dateUtc="2025-12-15T10:18:00Z">
        <w:r w:rsidRPr="008868EF" w:rsidDel="003730A7">
          <w:rPr>
            <w:highlight w:val="white"/>
          </w:rPr>
          <w:delText xml:space="preserve">5. </w:delText>
        </w:r>
        <w:r w:rsidRPr="008868EF" w:rsidDel="003730A7">
          <w:rPr>
            <w:rFonts w:ascii="Times New Roman" w:eastAsia="宋体" w:hAnsi="Times New Roman" w:cs="Times New Roman"/>
            <w:i/>
            <w:iCs/>
            <w:sz w:val="15"/>
            <w:szCs w:val="15"/>
            <w:highlight w:val="white"/>
            <w14:ligatures w14:val="none"/>
          </w:rPr>
          <w:delText>Liaoning Zhaojin Baiyun Gold Mining Corporation, Dandong 118107, China</w:delText>
        </w:r>
        <w:bookmarkEnd w:id="61"/>
      </w:del>
    </w:p>
    <w:p w14:paraId="6B302A99" w14:textId="463AFD35" w:rsidR="00B804E8" w:rsidRPr="00B804E8" w:rsidDel="003730A7" w:rsidRDefault="00B804E8" w:rsidP="008868EF">
      <w:pPr>
        <w:spacing w:after="0" w:line="240" w:lineRule="auto"/>
        <w:rPr>
          <w:del w:id="63" w:author="1001210222 Choi" w:date="2025-12-15T18:18:00Z" w16du:dateUtc="2025-12-15T10:18:00Z"/>
          <w:rFonts w:ascii="Times New Roman" w:eastAsia="宋体" w:hAnsi="Times New Roman" w:cs="Times New Roman"/>
          <w:b/>
          <w:bCs/>
          <w:sz w:val="18"/>
          <w:szCs w:val="18"/>
        </w:rPr>
      </w:pPr>
    </w:p>
    <w:p w14:paraId="5664CFCA" w14:textId="4E415B08" w:rsidR="00B804E8" w:rsidRPr="00B804E8" w:rsidDel="003730A7" w:rsidRDefault="00654D5F" w:rsidP="008868EF">
      <w:pPr>
        <w:spacing w:after="0" w:line="240" w:lineRule="auto"/>
        <w:rPr>
          <w:del w:id="64" w:author="1001210222 Choi" w:date="2025-12-15T18:18:00Z" w16du:dateUtc="2025-12-15T10:18:00Z"/>
          <w:rFonts w:ascii="Times New Roman" w:eastAsia="宋体" w:hAnsi="Times New Roman" w:cs="Times New Roman"/>
          <w:b/>
          <w:bCs/>
          <w:sz w:val="18"/>
          <w:szCs w:val="18"/>
        </w:rPr>
      </w:pPr>
      <w:bookmarkStart w:id="65" w:name="英文作者单位_12"/>
      <w:del w:id="66" w:author="1001210222 Choi" w:date="2025-12-15T18:18:00Z" w16du:dateUtc="2025-12-15T10:18:00Z">
        <w:r w:rsidRPr="008868EF" w:rsidDel="003730A7">
          <w:rPr>
            <w:rFonts w:ascii="Times New Roman" w:eastAsia="宋体" w:hAnsi="Times New Roman" w:cs="Times New Roman" w:hint="eastAsia"/>
            <w:b/>
            <w:bCs/>
            <w:sz w:val="18"/>
            <w:szCs w:val="18"/>
            <w:highlight w:val="white"/>
          </w:rPr>
          <w:delText xml:space="preserve">CAI Zhexin, GAO Qiang, YU Haocheng, et al. Metallogenic setting and ore genesis of the Baiyun gold deposit </w:delText>
        </w:r>
        <w:r w:rsidR="006F0AA1" w:rsidDel="003730A7">
          <w:rPr>
            <w:rFonts w:ascii="Times New Roman" w:eastAsia="宋体" w:hAnsi="Times New Roman" w:cs="Times New Roman" w:hint="eastAsia"/>
            <w:b/>
            <w:bCs/>
            <w:sz w:val="18"/>
            <w:szCs w:val="18"/>
            <w:highlight w:val="white"/>
          </w:rPr>
          <w:delText>on</w:delText>
        </w:r>
        <w:r w:rsidRPr="008868EF" w:rsidDel="003730A7">
          <w:rPr>
            <w:rFonts w:ascii="Times New Roman" w:eastAsia="宋体" w:hAnsi="Times New Roman" w:cs="Times New Roman" w:hint="eastAsia"/>
            <w:b/>
            <w:bCs/>
            <w:sz w:val="18"/>
            <w:szCs w:val="18"/>
            <w:highlight w:val="white"/>
          </w:rPr>
          <w:delText xml:space="preserve"> the Liaodong Peninsula, North China Craton. </w:delText>
        </w:r>
        <w:r w:rsidRPr="008868EF" w:rsidDel="003730A7">
          <w:rPr>
            <w:rFonts w:ascii="Times New Roman" w:eastAsia="宋体" w:hAnsi="Times New Roman" w:cs="Times New Roman" w:hint="eastAsia"/>
            <w:b/>
            <w:bCs/>
            <w:i/>
            <w:iCs/>
            <w:sz w:val="18"/>
            <w:szCs w:val="18"/>
            <w:highlight w:val="white"/>
          </w:rPr>
          <w:delText>Earth Science Frontiers</w:delText>
        </w:r>
        <w:r w:rsidRPr="008868EF" w:rsidDel="003730A7">
          <w:rPr>
            <w:rFonts w:ascii="Times New Roman" w:eastAsia="宋体" w:hAnsi="Times New Roman" w:cs="Times New Roman" w:hint="eastAsia"/>
            <w:b/>
            <w:bCs/>
            <w:sz w:val="18"/>
            <w:szCs w:val="18"/>
            <w:highlight w:val="white"/>
          </w:rPr>
          <w:delText>, 2025</w:delText>
        </w:r>
        <w:r w:rsidRPr="002F690E" w:rsidDel="003730A7">
          <w:rPr>
            <w:rStyle w:val="aff1"/>
            <w:rFonts w:ascii="Times New Roman" w:eastAsia="宋体" w:hAnsi="Times New Roman" w:cs="Times New Roman"/>
            <w:b/>
            <w:bCs/>
            <w:vanish/>
            <w:sz w:val="18"/>
            <w:szCs w:val="18"/>
          </w:rPr>
          <w:footnoteReference w:id="1"/>
        </w:r>
        <w:bookmarkEnd w:id="65"/>
      </w:del>
    </w:p>
    <w:p w14:paraId="748469F9" w14:textId="3C4E33C3" w:rsidR="00B804E8" w:rsidRPr="00B804E8" w:rsidDel="003730A7" w:rsidRDefault="00B804E8" w:rsidP="008868EF">
      <w:pPr>
        <w:spacing w:after="0" w:line="240" w:lineRule="auto"/>
        <w:rPr>
          <w:del w:id="109" w:author="1001210222 Choi" w:date="2025-12-15T18:18:00Z" w16du:dateUtc="2025-12-15T10:18:00Z"/>
          <w:rFonts w:ascii="Times New Roman" w:eastAsia="宋体" w:hAnsi="Times New Roman" w:cs="Times New Roman"/>
          <w:b/>
          <w:bCs/>
          <w:sz w:val="18"/>
          <w:szCs w:val="18"/>
        </w:rPr>
      </w:pPr>
    </w:p>
    <w:p w14:paraId="0525500C" w14:textId="6E2418F3" w:rsidR="00B804E8" w:rsidRPr="00B804E8" w:rsidDel="003730A7" w:rsidRDefault="00654D5F" w:rsidP="008868EF">
      <w:pPr>
        <w:spacing w:after="0" w:line="276" w:lineRule="auto"/>
        <w:jc w:val="both"/>
        <w:rPr>
          <w:del w:id="110" w:author="1001210222 Choi" w:date="2025-12-15T18:18:00Z" w16du:dateUtc="2025-12-15T10:18:00Z"/>
          <w:rFonts w:ascii="Times New Roman" w:eastAsia="宋体" w:hAnsi="Times New Roman"/>
          <w:sz w:val="18"/>
          <w:szCs w:val="18"/>
          <w:highlight w:val="white"/>
        </w:rPr>
      </w:pPr>
      <w:bookmarkStart w:id="111" w:name="英文摘要_2"/>
      <w:del w:id="112" w:author="1001210222 Choi" w:date="2025-12-15T18:18:00Z" w16du:dateUtc="2025-12-15T10:18:00Z">
        <w:r w:rsidRPr="002F690E" w:rsidDel="003730A7">
          <w:rPr>
            <w:rFonts w:ascii="Times New Roman" w:eastAsia="宋体" w:hAnsi="Times New Roman"/>
            <w:b/>
            <w:bCs/>
            <w:sz w:val="18"/>
            <w:szCs w:val="18"/>
            <w:highlight w:val="white"/>
          </w:rPr>
          <w:delText xml:space="preserve">Abstract: </w:delText>
        </w:r>
        <w:r w:rsidR="00291665" w:rsidRPr="009855D8" w:rsidDel="003730A7">
          <w:rPr>
            <w:rFonts w:ascii="Times New Roman" w:eastAsia="宋体" w:hAnsi="Times New Roman"/>
            <w:sz w:val="18"/>
            <w:szCs w:val="18"/>
            <w:highlight w:val="white"/>
          </w:rPr>
          <w:delText>The Baiyun gold deposit</w:delText>
        </w:r>
        <w:r w:rsidR="00291665" w:rsidDel="003730A7">
          <w:rPr>
            <w:rFonts w:ascii="Times New Roman" w:eastAsia="宋体" w:hAnsi="Times New Roman" w:hint="eastAsia"/>
            <w:sz w:val="18"/>
            <w:szCs w:val="18"/>
            <w:highlight w:val="white"/>
          </w:rPr>
          <w:delText xml:space="preserve"> on the</w:delText>
        </w:r>
        <w:r w:rsidR="00291665" w:rsidRPr="009855D8" w:rsidDel="003730A7">
          <w:rPr>
            <w:rFonts w:ascii="Times New Roman" w:eastAsia="宋体" w:hAnsi="Times New Roman"/>
            <w:sz w:val="18"/>
            <w:szCs w:val="18"/>
            <w:highlight w:val="white"/>
          </w:rPr>
          <w:delText xml:space="preserve"> Liaodong Peninsula</w:delText>
        </w:r>
        <w:r w:rsidR="00291665" w:rsidDel="003730A7">
          <w:rPr>
            <w:rFonts w:ascii="Times New Roman" w:eastAsia="宋体" w:hAnsi="Times New Roman" w:hint="eastAsia"/>
            <w:sz w:val="18"/>
            <w:szCs w:val="18"/>
            <w:highlight w:val="white"/>
          </w:rPr>
          <w:delText>, situated along the eastern margin of the</w:delText>
        </w:r>
        <w:r w:rsidR="00291665" w:rsidRPr="009855D8" w:rsidDel="003730A7">
          <w:rPr>
            <w:rFonts w:ascii="Times New Roman" w:eastAsia="宋体" w:hAnsi="Times New Roman"/>
            <w:sz w:val="18"/>
            <w:szCs w:val="18"/>
            <w:highlight w:val="white"/>
          </w:rPr>
          <w:delText xml:space="preserve"> North China Craton (NCC), is </w:delText>
        </w:r>
        <w:r w:rsidR="00291665" w:rsidDel="003730A7">
          <w:rPr>
            <w:rFonts w:ascii="Times New Roman" w:eastAsia="宋体" w:hAnsi="Times New Roman" w:hint="eastAsia"/>
            <w:sz w:val="18"/>
            <w:szCs w:val="18"/>
            <w:highlight w:val="white"/>
          </w:rPr>
          <w:delText xml:space="preserve">a key metallogenic unit whose mineralization age has been debated between the Late Triassic and the Early Cretaceous, </w:delText>
        </w:r>
        <w:r w:rsidR="00291665" w:rsidDel="003730A7">
          <w:rPr>
            <w:rFonts w:ascii="Times New Roman" w:eastAsia="宋体" w:hAnsi="Times New Roman"/>
            <w:sz w:val="18"/>
            <w:szCs w:val="18"/>
            <w:highlight w:val="white"/>
          </w:rPr>
          <w:delText>and</w:delText>
        </w:r>
        <w:r w:rsidR="00291665" w:rsidDel="003730A7">
          <w:rPr>
            <w:rFonts w:ascii="Times New Roman" w:eastAsia="宋体" w:hAnsi="Times New Roman" w:hint="eastAsia"/>
            <w:sz w:val="18"/>
            <w:szCs w:val="18"/>
            <w:highlight w:val="white"/>
          </w:rPr>
          <w:delText xml:space="preserve"> whose genetic interpretation also remains contentious</w:delText>
        </w:r>
        <w:r w:rsidR="00291665" w:rsidRPr="009855D8" w:rsidDel="003730A7">
          <w:rPr>
            <w:rFonts w:ascii="Times New Roman" w:eastAsia="宋体" w:hAnsi="Times New Roman"/>
            <w:sz w:val="18"/>
            <w:szCs w:val="18"/>
            <w:highlight w:val="white"/>
          </w:rPr>
          <w:delText xml:space="preserve">. </w:delText>
        </w:r>
        <w:r w:rsidR="00291665" w:rsidRPr="00F5526C" w:rsidDel="003730A7">
          <w:rPr>
            <w:rFonts w:ascii="Times New Roman" w:eastAsia="宋体" w:hAnsi="Times New Roman"/>
            <w:sz w:val="18"/>
            <w:szCs w:val="18"/>
            <w:highlight w:val="white"/>
          </w:rPr>
          <w:delText xml:space="preserve">This ambiguity </w:delText>
        </w:r>
        <w:r w:rsidR="00291665" w:rsidDel="003730A7">
          <w:rPr>
            <w:rFonts w:ascii="Times New Roman" w:eastAsia="宋体" w:hAnsi="Times New Roman" w:hint="eastAsia"/>
            <w:sz w:val="18"/>
            <w:szCs w:val="18"/>
            <w:highlight w:val="white"/>
          </w:rPr>
          <w:delText>hamper</w:delText>
        </w:r>
        <w:r w:rsidR="00291665" w:rsidRPr="00F5526C" w:rsidDel="003730A7">
          <w:rPr>
            <w:rFonts w:ascii="Times New Roman" w:eastAsia="宋体" w:hAnsi="Times New Roman"/>
            <w:sz w:val="18"/>
            <w:szCs w:val="18"/>
            <w:highlight w:val="white"/>
          </w:rPr>
          <w:delText xml:space="preserve">s a comprehensive understanding of regional metallogenic processes. </w:delText>
        </w:r>
        <w:r w:rsidR="00291665" w:rsidDel="003730A7">
          <w:rPr>
            <w:rFonts w:ascii="Times New Roman" w:eastAsia="宋体" w:hAnsi="Times New Roman" w:hint="eastAsia"/>
            <w:sz w:val="18"/>
            <w:szCs w:val="18"/>
            <w:highlight w:val="white"/>
          </w:rPr>
          <w:delText xml:space="preserve">Constraining the timing and genesis of the Baiyun deposit is therefore crucial not only for refining the spatiotemporal framework </w:delText>
        </w:r>
        <w:r w:rsidR="00291665" w:rsidDel="003730A7">
          <w:rPr>
            <w:rFonts w:ascii="Times New Roman" w:eastAsia="宋体" w:hAnsi="Times New Roman"/>
            <w:sz w:val="18"/>
            <w:szCs w:val="18"/>
            <w:highlight w:val="white"/>
          </w:rPr>
          <w:delText>and</w:delText>
        </w:r>
        <w:r w:rsidR="00291665" w:rsidDel="003730A7">
          <w:rPr>
            <w:rFonts w:ascii="Times New Roman" w:eastAsia="宋体" w:hAnsi="Times New Roman" w:hint="eastAsia"/>
            <w:sz w:val="18"/>
            <w:szCs w:val="18"/>
            <w:highlight w:val="white"/>
          </w:rPr>
          <w:delText xml:space="preserve"> dynamics of Mesozoic tectono-magmatic-metallogenic events along the NCC margin, but also for informing regional gold exploration strategies. T</w:delText>
        </w:r>
        <w:r w:rsidR="00291665" w:rsidRPr="009855D8" w:rsidDel="003730A7">
          <w:rPr>
            <w:rFonts w:ascii="Times New Roman" w:eastAsia="宋体" w:hAnsi="Times New Roman"/>
            <w:sz w:val="18"/>
            <w:szCs w:val="18"/>
            <w:highlight w:val="white"/>
          </w:rPr>
          <w:delText xml:space="preserve">his study reviews published </w:delText>
        </w:r>
        <w:r w:rsidR="00291665" w:rsidDel="003730A7">
          <w:rPr>
            <w:rFonts w:ascii="Times New Roman" w:eastAsia="宋体" w:hAnsi="Times New Roman" w:hint="eastAsia"/>
            <w:sz w:val="18"/>
            <w:szCs w:val="18"/>
            <w:highlight w:val="white"/>
          </w:rPr>
          <w:delText xml:space="preserve">research on the </w:delText>
        </w:r>
        <w:r w:rsidR="00291665" w:rsidRPr="009855D8" w:rsidDel="003730A7">
          <w:rPr>
            <w:rFonts w:ascii="Times New Roman" w:eastAsia="宋体" w:hAnsi="Times New Roman"/>
            <w:sz w:val="18"/>
            <w:szCs w:val="18"/>
            <w:highlight w:val="white"/>
          </w:rPr>
          <w:delText>regional geology, deposit geology</w:delText>
        </w:r>
        <w:r w:rsidR="00291665" w:rsidDel="003730A7">
          <w:rPr>
            <w:rFonts w:ascii="Times New Roman" w:eastAsia="宋体" w:hAnsi="Times New Roman" w:hint="eastAsia"/>
            <w:sz w:val="18"/>
            <w:szCs w:val="18"/>
            <w:highlight w:val="white"/>
          </w:rPr>
          <w:delText xml:space="preserve">, and </w:delText>
        </w:r>
        <w:r w:rsidR="00291665" w:rsidRPr="009B71B1" w:rsidDel="003730A7">
          <w:rPr>
            <w:rFonts w:ascii="Times New Roman" w:eastAsia="宋体" w:hAnsi="Times New Roman"/>
            <w:sz w:val="18"/>
            <w:szCs w:val="18"/>
            <w:highlight w:val="white"/>
          </w:rPr>
          <w:delText>Mesozoic geodynamic</w:delText>
        </w:r>
        <w:r w:rsidR="00291665" w:rsidDel="003730A7">
          <w:rPr>
            <w:rFonts w:ascii="Times New Roman" w:eastAsia="宋体" w:hAnsi="Times New Roman" w:hint="eastAsia"/>
            <w:sz w:val="18"/>
            <w:szCs w:val="18"/>
            <w:highlight w:val="white"/>
          </w:rPr>
          <w:delText xml:space="preserve"> evolution of</w:delText>
        </w:r>
        <w:r w:rsidR="00291665" w:rsidRPr="009B71B1" w:rsidDel="003730A7">
          <w:rPr>
            <w:rFonts w:ascii="Times New Roman" w:eastAsia="宋体" w:hAnsi="Times New Roman"/>
            <w:sz w:val="18"/>
            <w:szCs w:val="18"/>
            <w:highlight w:val="white"/>
          </w:rPr>
          <w:delText xml:space="preserve"> Liaodong</w:delText>
        </w:r>
        <w:r w:rsidR="00291665" w:rsidDel="003730A7">
          <w:rPr>
            <w:rFonts w:ascii="Times New Roman" w:eastAsia="宋体" w:hAnsi="Times New Roman" w:hint="eastAsia"/>
            <w:sz w:val="18"/>
            <w:szCs w:val="18"/>
            <w:highlight w:val="white"/>
          </w:rPr>
          <w:delText>, which</w:delText>
        </w:r>
        <w:r w:rsidR="00291665" w:rsidRPr="009B71B1" w:rsidDel="003730A7">
          <w:rPr>
            <w:rFonts w:ascii="Times New Roman" w:eastAsia="宋体" w:hAnsi="Times New Roman"/>
            <w:sz w:val="18"/>
            <w:szCs w:val="18"/>
            <w:highlight w:val="white"/>
          </w:rPr>
          <w:delText xml:space="preserve"> w</w:delText>
        </w:r>
        <w:r w:rsidR="00291665" w:rsidDel="003730A7">
          <w:rPr>
            <w:rFonts w:ascii="Times New Roman" w:eastAsia="宋体" w:hAnsi="Times New Roman" w:hint="eastAsia"/>
            <w:sz w:val="18"/>
            <w:szCs w:val="18"/>
            <w:highlight w:val="white"/>
          </w:rPr>
          <w:delText>as</w:delText>
        </w:r>
        <w:r w:rsidR="00291665" w:rsidRPr="009B71B1" w:rsidDel="003730A7">
          <w:rPr>
            <w:rFonts w:ascii="Times New Roman" w:eastAsia="宋体" w:hAnsi="Times New Roman"/>
            <w:sz w:val="18"/>
            <w:szCs w:val="18"/>
            <w:highlight w:val="white"/>
          </w:rPr>
          <w:delText xml:space="preserve"> governed by the Late Triassic closure and amalgamation of the </w:delText>
        </w:r>
        <w:r w:rsidR="00291665" w:rsidDel="003730A7">
          <w:rPr>
            <w:rFonts w:ascii="Times New Roman" w:eastAsia="宋体" w:hAnsi="Times New Roman" w:hint="eastAsia"/>
            <w:sz w:val="18"/>
            <w:szCs w:val="18"/>
            <w:highlight w:val="white"/>
          </w:rPr>
          <w:delText>p</w:delText>
        </w:r>
        <w:r w:rsidR="00291665" w:rsidRPr="009B71B1" w:rsidDel="003730A7">
          <w:rPr>
            <w:rFonts w:ascii="Times New Roman" w:eastAsia="宋体" w:hAnsi="Times New Roman"/>
            <w:sz w:val="18"/>
            <w:szCs w:val="18"/>
            <w:highlight w:val="white"/>
          </w:rPr>
          <w:delText>aleo</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xml:space="preserve">Asian </w:delText>
        </w:r>
        <w:r w:rsidR="00291665" w:rsidDel="003730A7">
          <w:rPr>
            <w:rFonts w:ascii="Times New Roman" w:eastAsia="宋体" w:hAnsi="Times New Roman" w:hint="eastAsia"/>
            <w:sz w:val="18"/>
            <w:szCs w:val="18"/>
            <w:highlight w:val="white"/>
          </w:rPr>
          <w:delText>o</w:delText>
        </w:r>
        <w:r w:rsidR="00291665" w:rsidRPr="009B71B1" w:rsidDel="003730A7">
          <w:rPr>
            <w:rFonts w:ascii="Times New Roman" w:eastAsia="宋体" w:hAnsi="Times New Roman"/>
            <w:sz w:val="18"/>
            <w:szCs w:val="18"/>
            <w:highlight w:val="white"/>
          </w:rPr>
          <w:delText xml:space="preserve">cean and by the Early Cretaceous subduction of the </w:delText>
        </w:r>
        <w:r w:rsidR="00291665" w:rsidDel="003730A7">
          <w:rPr>
            <w:rFonts w:ascii="Times New Roman" w:eastAsia="宋体" w:hAnsi="Times New Roman" w:hint="eastAsia"/>
            <w:sz w:val="18"/>
            <w:szCs w:val="18"/>
            <w:highlight w:val="white"/>
          </w:rPr>
          <w:delText>p</w:delText>
        </w:r>
        <w:r w:rsidR="00291665" w:rsidRPr="009B71B1" w:rsidDel="003730A7">
          <w:rPr>
            <w:rFonts w:ascii="Times New Roman" w:eastAsia="宋体" w:hAnsi="Times New Roman"/>
            <w:sz w:val="18"/>
            <w:szCs w:val="18"/>
            <w:highlight w:val="white"/>
          </w:rPr>
          <w:delText>aleo</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xml:space="preserve">Pacific </w:delText>
        </w:r>
        <w:r w:rsidR="00291665" w:rsidDel="003730A7">
          <w:rPr>
            <w:rFonts w:ascii="Times New Roman" w:eastAsia="宋体" w:hAnsi="Times New Roman" w:hint="eastAsia"/>
            <w:sz w:val="18"/>
            <w:szCs w:val="18"/>
            <w:highlight w:val="white"/>
          </w:rPr>
          <w:delText>P</w:delText>
        </w:r>
        <w:r w:rsidR="00291665" w:rsidRPr="009B71B1" w:rsidDel="003730A7">
          <w:rPr>
            <w:rFonts w:ascii="Times New Roman" w:eastAsia="宋体" w:hAnsi="Times New Roman"/>
            <w:sz w:val="18"/>
            <w:szCs w:val="18"/>
            <w:highlight w:val="white"/>
          </w:rPr>
          <w:delText>late beneath the NCC.</w:delText>
        </w:r>
        <w:r w:rsidR="00291665" w:rsidDel="003730A7">
          <w:rPr>
            <w:rFonts w:ascii="Times New Roman" w:eastAsia="宋体" w:hAnsi="Times New Roman" w:hint="eastAsia"/>
            <w:sz w:val="18"/>
            <w:szCs w:val="18"/>
            <w:highlight w:val="white"/>
          </w:rPr>
          <w:delText xml:space="preserve"> </w:delText>
        </w:r>
        <w:r w:rsidR="00291665" w:rsidRPr="009B71B1" w:rsidDel="003730A7">
          <w:rPr>
            <w:rFonts w:ascii="Times New Roman" w:eastAsia="宋体" w:hAnsi="Times New Roman"/>
            <w:sz w:val="18"/>
            <w:szCs w:val="18"/>
            <w:highlight w:val="white"/>
          </w:rPr>
          <w:delText xml:space="preserve">Within this regional geochronological framework, we critically </w:delText>
        </w:r>
        <w:r w:rsidR="00291665" w:rsidDel="003730A7">
          <w:rPr>
            <w:rFonts w:ascii="Times New Roman" w:eastAsia="宋体" w:hAnsi="Times New Roman" w:hint="eastAsia"/>
            <w:sz w:val="18"/>
            <w:szCs w:val="18"/>
            <w:highlight w:val="white"/>
          </w:rPr>
          <w:delText>re</w:delText>
        </w:r>
        <w:r w:rsidR="00291665" w:rsidRPr="009B71B1" w:rsidDel="003730A7">
          <w:rPr>
            <w:rFonts w:ascii="Times New Roman" w:eastAsia="宋体" w:hAnsi="Times New Roman"/>
            <w:sz w:val="18"/>
            <w:szCs w:val="18"/>
            <w:highlight w:val="white"/>
          </w:rPr>
          <w:delText>assess previously reported metallogenic ages for Baiyun. Because rutile U</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Pb, xenotime U</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Pb, and quartz Ar</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Ar chronometers lack demonstrable genetic link</w:delText>
        </w:r>
        <w:r w:rsidR="00291665" w:rsidDel="003730A7">
          <w:rPr>
            <w:rFonts w:ascii="Times New Roman" w:eastAsia="宋体" w:hAnsi="Times New Roman" w:hint="eastAsia"/>
            <w:sz w:val="18"/>
            <w:szCs w:val="18"/>
            <w:highlight w:val="white"/>
          </w:rPr>
          <w:delText>age</w:delText>
        </w:r>
        <w:r w:rsidR="00291665" w:rsidRPr="009B71B1" w:rsidDel="003730A7">
          <w:rPr>
            <w:rFonts w:ascii="Times New Roman" w:eastAsia="宋体" w:hAnsi="Times New Roman"/>
            <w:sz w:val="18"/>
            <w:szCs w:val="18"/>
            <w:highlight w:val="white"/>
          </w:rPr>
          <w:delText xml:space="preserve"> to gold mineralization and possess closure temperatures far exceeding estimated ore</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xml:space="preserve">forming temperatures, the Late Triassic ages </w:delText>
        </w:r>
        <w:r w:rsidR="00291665" w:rsidDel="003730A7">
          <w:rPr>
            <w:rFonts w:ascii="Times New Roman" w:eastAsia="宋体" w:hAnsi="Times New Roman" w:hint="eastAsia"/>
            <w:sz w:val="18"/>
            <w:szCs w:val="18"/>
            <w:highlight w:val="white"/>
          </w:rPr>
          <w:delText xml:space="preserve">yielded by </w:delText>
        </w:r>
        <w:r w:rsidR="00291665" w:rsidRPr="009B71B1" w:rsidDel="003730A7">
          <w:rPr>
            <w:rFonts w:ascii="Times New Roman" w:eastAsia="宋体" w:hAnsi="Times New Roman"/>
            <w:sz w:val="18"/>
            <w:szCs w:val="18"/>
            <w:highlight w:val="white"/>
          </w:rPr>
          <w:delText>these systems are unlikely to date mineralization. Instead, they probably record tectono-thermal events</w:delText>
        </w:r>
        <w:r w:rsidR="00291665" w:rsidDel="003730A7">
          <w:rPr>
            <w:rFonts w:ascii="Times New Roman" w:eastAsia="宋体" w:hAnsi="Times New Roman" w:hint="eastAsia"/>
            <w:sz w:val="18"/>
            <w:szCs w:val="18"/>
            <w:highlight w:val="white"/>
          </w:rPr>
          <w:delText xml:space="preserve"> related to</w:delText>
        </w:r>
        <w:r w:rsidR="00291665" w:rsidRPr="009B71B1" w:rsidDel="003730A7">
          <w:rPr>
            <w:rFonts w:ascii="Times New Roman" w:eastAsia="宋体" w:hAnsi="Times New Roman"/>
            <w:sz w:val="18"/>
            <w:szCs w:val="18"/>
            <w:highlight w:val="white"/>
          </w:rPr>
          <w:delText xml:space="preserve"> post-collisional extension following the closure of the </w:delText>
        </w:r>
        <w:r w:rsidR="00291665" w:rsidDel="003730A7">
          <w:rPr>
            <w:rFonts w:ascii="Times New Roman" w:eastAsia="宋体" w:hAnsi="Times New Roman" w:hint="eastAsia"/>
            <w:sz w:val="18"/>
            <w:szCs w:val="18"/>
            <w:highlight w:val="white"/>
          </w:rPr>
          <w:delText>p</w:delText>
        </w:r>
        <w:r w:rsidR="00291665" w:rsidRPr="009B71B1" w:rsidDel="003730A7">
          <w:rPr>
            <w:rFonts w:ascii="Times New Roman" w:eastAsia="宋体" w:hAnsi="Times New Roman"/>
            <w:sz w:val="18"/>
            <w:szCs w:val="18"/>
            <w:highlight w:val="white"/>
          </w:rPr>
          <w:delText>aleo</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Asian Ocean. In contrast, U</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Pb zircon ages from pre</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xml:space="preserve"> and post-mineralization intrusive rocks robustly constrain the metallogenic </w:delText>
        </w:r>
        <w:r w:rsidR="00291665" w:rsidDel="003730A7">
          <w:rPr>
            <w:rFonts w:ascii="Times New Roman" w:eastAsia="宋体" w:hAnsi="Times New Roman" w:hint="eastAsia"/>
            <w:sz w:val="18"/>
            <w:szCs w:val="18"/>
            <w:highlight w:val="white"/>
          </w:rPr>
          <w:delText>timing</w:delText>
        </w:r>
        <w:r w:rsidR="00291665" w:rsidRPr="009B71B1" w:rsidDel="003730A7">
          <w:rPr>
            <w:rFonts w:ascii="Times New Roman" w:eastAsia="宋体" w:hAnsi="Times New Roman"/>
            <w:sz w:val="18"/>
            <w:szCs w:val="18"/>
            <w:highlight w:val="white"/>
          </w:rPr>
          <w:delText xml:space="preserve"> to the Early Cretaceous (</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126 Ma).</w:delText>
        </w:r>
        <w:r w:rsidR="00291665" w:rsidDel="003730A7">
          <w:rPr>
            <w:rFonts w:ascii="Times New Roman" w:eastAsia="宋体" w:hAnsi="Times New Roman" w:hint="eastAsia"/>
            <w:sz w:val="18"/>
            <w:szCs w:val="18"/>
            <w:highlight w:val="white"/>
          </w:rPr>
          <w:delText xml:space="preserve"> </w:delText>
        </w:r>
        <w:r w:rsidR="00291665" w:rsidRPr="009B71B1" w:rsidDel="003730A7">
          <w:rPr>
            <w:rFonts w:ascii="Times New Roman" w:eastAsia="宋体" w:hAnsi="Times New Roman"/>
            <w:sz w:val="18"/>
            <w:szCs w:val="18"/>
            <w:highlight w:val="white"/>
          </w:rPr>
          <w:delText>Fluid</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inclusion homogenization temperatures (125.42</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xml:space="preserve">388.31 °C), salinities </w:delText>
        </w:r>
      </w:del>
      <w:ins w:id="113" w:author="home" w:date="2025-12-08T09:50:00Z">
        <w:del w:id="114" w:author="1001210222 Choi" w:date="2025-12-15T18:18:00Z" w16du:dateUtc="2025-12-15T10:18:00Z">
          <w:r w:rsidR="00A540A5" w:rsidRPr="00AB7B0E" w:rsidDel="003730A7">
            <w:rPr>
              <w:rFonts w:ascii="Times New Roman" w:eastAsia="楷体" w:hAnsi="Times New Roman" w:hint="eastAsia"/>
              <w:i/>
              <w:sz w:val="18"/>
              <w:szCs w:val="18"/>
              <w:highlight w:val="white"/>
            </w:rPr>
            <w:delText>w</w:delText>
          </w:r>
          <w:r w:rsidR="00A540A5" w:rsidRPr="00AB7B0E" w:rsidDel="003730A7">
            <w:rPr>
              <w:rFonts w:ascii="Times New Roman" w:eastAsia="楷体" w:hAnsi="Times New Roman"/>
              <w:sz w:val="18"/>
              <w:szCs w:val="18"/>
              <w:highlight w:val="white"/>
            </w:rPr>
            <w:delText>(</w:delText>
          </w:r>
          <w:r w:rsidR="00A540A5" w:rsidDel="003730A7">
            <w:rPr>
              <w:rFonts w:ascii="Times New Roman" w:eastAsia="楷体" w:hAnsi="Times New Roman"/>
              <w:sz w:val="18"/>
              <w:szCs w:val="18"/>
              <w:highlight w:val="white"/>
            </w:rPr>
            <w:delText>NaCl</w:delText>
          </w:r>
          <w:r w:rsidR="00A540A5" w:rsidRPr="00AB7B0E" w:rsidDel="003730A7">
            <w:rPr>
              <w:rFonts w:ascii="Times New Roman" w:eastAsia="楷体" w:hAnsi="Times New Roman"/>
              <w:sz w:val="18"/>
              <w:szCs w:val="18"/>
              <w:highlight w:val="white"/>
              <w:vertAlign w:val="subscript"/>
            </w:rPr>
            <w:delText>eq</w:delText>
          </w:r>
          <w:r w:rsidR="00A540A5" w:rsidRPr="00AB7B0E" w:rsidDel="003730A7">
            <w:rPr>
              <w:rFonts w:ascii="Times New Roman" w:eastAsia="楷体" w:hAnsi="Times New Roman"/>
              <w:sz w:val="18"/>
              <w:szCs w:val="18"/>
              <w:highlight w:val="white"/>
            </w:rPr>
            <w:delText>)</w:delText>
          </w:r>
          <w:r w:rsidR="00A540A5" w:rsidRPr="009B71B1" w:rsidDel="003730A7">
            <w:rPr>
              <w:rFonts w:ascii="Times New Roman" w:eastAsia="宋体" w:hAnsi="Times New Roman"/>
              <w:sz w:val="18"/>
              <w:szCs w:val="18"/>
              <w:highlight w:val="white"/>
            </w:rPr>
            <w:delText xml:space="preserve"> </w:delText>
          </w:r>
        </w:del>
      </w:ins>
      <w:del w:id="115" w:author="1001210222 Choi" w:date="2025-12-15T18:18:00Z" w16du:dateUtc="2025-12-15T10:18:00Z">
        <w:r w:rsidR="00291665" w:rsidRPr="009B71B1" w:rsidDel="003730A7">
          <w:rPr>
            <w:rFonts w:ascii="Times New Roman" w:eastAsia="宋体" w:hAnsi="Times New Roman"/>
            <w:sz w:val="18"/>
            <w:szCs w:val="18"/>
            <w:highlight w:val="white"/>
          </w:rPr>
          <w:delText>(0.12</w:delText>
        </w:r>
      </w:del>
      <w:ins w:id="116" w:author="home" w:date="2025-12-08T09:50:00Z">
        <w:del w:id="117" w:author="1001210222 Choi" w:date="2025-12-15T18:18:00Z" w16du:dateUtc="2025-12-15T10:18:00Z">
          <w:r w:rsidR="00A540A5" w:rsidRPr="009B71B1" w:rsidDel="003730A7">
            <w:rPr>
              <w:rFonts w:ascii="Times New Roman" w:eastAsia="宋体" w:hAnsi="Times New Roman"/>
              <w:sz w:val="18"/>
              <w:szCs w:val="18"/>
              <w:highlight w:val="white"/>
            </w:rPr>
            <w:delText>%</w:delText>
          </w:r>
        </w:del>
      </w:ins>
      <w:del w:id="118" w:author="1001210222 Choi" w:date="2025-12-15T18:18:00Z" w16du:dateUtc="2025-12-15T10:18:00Z">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15.90 wt% NaCl eq</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 and quartz oxygen</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isotope</w:delText>
        </w:r>
        <w:r w:rsidR="00291665" w:rsidDel="003730A7">
          <w:rPr>
            <w:rFonts w:ascii="Times New Roman" w:eastAsia="宋体" w:hAnsi="Times New Roman" w:hint="eastAsia"/>
            <w:sz w:val="18"/>
            <w:szCs w:val="18"/>
            <w:highlight w:val="white"/>
          </w:rPr>
          <w:delText xml:space="preserve"> composition</w:delText>
        </w:r>
        <w:r w:rsidR="00291665" w:rsidRPr="009B71B1" w:rsidDel="003730A7">
          <w:rPr>
            <w:rFonts w:ascii="Times New Roman" w:eastAsia="宋体" w:hAnsi="Times New Roman"/>
            <w:sz w:val="18"/>
            <w:szCs w:val="18"/>
            <w:highlight w:val="white"/>
          </w:rPr>
          <w:delText xml:space="preserve">s indicate </w:delText>
        </w:r>
        <w:r w:rsidR="00291665" w:rsidDel="003730A7">
          <w:rPr>
            <w:rFonts w:ascii="Times New Roman" w:eastAsia="宋体" w:hAnsi="Times New Roman" w:hint="eastAsia"/>
            <w:sz w:val="18"/>
            <w:szCs w:val="18"/>
            <w:highlight w:val="white"/>
          </w:rPr>
          <w:delText xml:space="preserve">Baiyun </w:delText>
        </w:r>
        <w:r w:rsidR="00291665" w:rsidRPr="009B71B1" w:rsidDel="003730A7">
          <w:rPr>
            <w:rFonts w:ascii="Times New Roman" w:eastAsia="宋体" w:hAnsi="Times New Roman"/>
            <w:sz w:val="18"/>
            <w:szCs w:val="18"/>
            <w:highlight w:val="white"/>
          </w:rPr>
          <w:delText>a low</w:delText>
        </w:r>
        <w:r w:rsidR="00291665" w:rsidDel="003730A7">
          <w:rPr>
            <w:rFonts w:ascii="Times New Roman" w:eastAsia="宋体" w:hAnsi="Times New Roman" w:hint="eastAsia"/>
            <w:sz w:val="18"/>
            <w:szCs w:val="18"/>
            <w:highlight w:val="white"/>
          </w:rPr>
          <w:delText xml:space="preserve">- </w:delText>
        </w:r>
        <w:r w:rsidR="00291665" w:rsidRPr="009B71B1" w:rsidDel="003730A7">
          <w:rPr>
            <w:rFonts w:ascii="Times New Roman" w:eastAsia="宋体" w:hAnsi="Times New Roman"/>
            <w:sz w:val="18"/>
            <w:szCs w:val="18"/>
            <w:highlight w:val="white"/>
          </w:rPr>
          <w:delText>to</w:delText>
        </w:r>
        <w:r w:rsidR="00291665" w:rsidDel="003730A7">
          <w:rPr>
            <w:rFonts w:ascii="Times New Roman" w:eastAsia="宋体" w:hAnsi="Times New Roman" w:hint="eastAsia"/>
            <w:sz w:val="18"/>
            <w:szCs w:val="18"/>
            <w:highlight w:val="white"/>
          </w:rPr>
          <w:delText xml:space="preserve"> </w:delText>
        </w:r>
        <w:r w:rsidR="00291665" w:rsidRPr="009B71B1" w:rsidDel="003730A7">
          <w:rPr>
            <w:rFonts w:ascii="Times New Roman" w:eastAsia="宋体" w:hAnsi="Times New Roman"/>
            <w:sz w:val="18"/>
            <w:szCs w:val="18"/>
            <w:highlight w:val="white"/>
          </w:rPr>
          <w:delText>moderate</w:delText>
        </w:r>
        <w:r w:rsidR="00291665" w:rsidDel="003730A7">
          <w:rPr>
            <w:rFonts w:ascii="Times New Roman" w:eastAsia="宋体" w:hAnsi="Times New Roman" w:hint="eastAsia"/>
            <w:sz w:val="18"/>
            <w:szCs w:val="18"/>
            <w:highlight w:val="white"/>
          </w:rPr>
          <w:delText xml:space="preserve">- </w:delText>
        </w:r>
        <w:r w:rsidR="00291665" w:rsidRPr="009B71B1" w:rsidDel="003730A7">
          <w:rPr>
            <w:rFonts w:ascii="Times New Roman" w:eastAsia="宋体" w:hAnsi="Times New Roman"/>
            <w:sz w:val="18"/>
            <w:szCs w:val="18"/>
            <w:highlight w:val="white"/>
          </w:rPr>
          <w:delText>temperature hydrothermal system dominated by metamorphic fluids. Helium</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argon isotopic ratios of pyrite fluid inclusions reveal a mixed crust</w:delText>
        </w:r>
        <w:r w:rsidR="00291665" w:rsidDel="003730A7">
          <w:rPr>
            <w:rFonts w:ascii="Times New Roman" w:eastAsia="宋体" w:hAnsi="Times New Roman" w:hint="eastAsia"/>
            <w:sz w:val="18"/>
            <w:szCs w:val="18"/>
            <w:highlight w:val="white"/>
          </w:rPr>
          <w:delText>-</w:delText>
        </w:r>
        <w:r w:rsidR="00291665" w:rsidRPr="009B71B1" w:rsidDel="003730A7">
          <w:rPr>
            <w:rFonts w:ascii="Times New Roman" w:eastAsia="宋体" w:hAnsi="Times New Roman"/>
            <w:sz w:val="18"/>
            <w:szCs w:val="18"/>
            <w:highlight w:val="white"/>
          </w:rPr>
          <w:delText>mantle source for the ore</w:delText>
        </w:r>
        <w:r w:rsidR="00291665" w:rsidDel="003730A7">
          <w:rPr>
            <w:rFonts w:ascii="Times New Roman" w:eastAsia="宋体" w:hAnsi="Times New Roman" w:hint="eastAsia"/>
            <w:sz w:val="18"/>
            <w:szCs w:val="18"/>
            <w:highlight w:val="white"/>
          </w:rPr>
          <w:delText>-forming</w:delText>
        </w:r>
        <w:r w:rsidR="00291665" w:rsidRPr="009B71B1" w:rsidDel="003730A7">
          <w:rPr>
            <w:rFonts w:ascii="Times New Roman" w:eastAsia="宋体" w:hAnsi="Times New Roman"/>
            <w:sz w:val="18"/>
            <w:szCs w:val="18"/>
            <w:highlight w:val="white"/>
          </w:rPr>
          <w:delText xml:space="preserve"> fluids, whereas sulfur and lead isotopes of sulfides suggest </w:delText>
        </w:r>
        <w:r w:rsidR="00291665" w:rsidDel="003730A7">
          <w:rPr>
            <w:rFonts w:ascii="Times New Roman" w:eastAsia="宋体" w:hAnsi="Times New Roman" w:hint="eastAsia"/>
            <w:sz w:val="18"/>
            <w:szCs w:val="18"/>
            <w:highlight w:val="white"/>
          </w:rPr>
          <w:delText xml:space="preserve">that gold-related </w:delText>
        </w:r>
        <w:r w:rsidR="00291665" w:rsidRPr="009B71B1" w:rsidDel="003730A7">
          <w:rPr>
            <w:rFonts w:ascii="Times New Roman" w:eastAsia="宋体" w:hAnsi="Times New Roman"/>
            <w:sz w:val="18"/>
            <w:szCs w:val="18"/>
            <w:highlight w:val="white"/>
          </w:rPr>
          <w:delText>metals</w:delText>
        </w:r>
        <w:r w:rsidR="00291665" w:rsidDel="003730A7">
          <w:rPr>
            <w:rFonts w:ascii="Times New Roman" w:eastAsia="宋体" w:hAnsi="Times New Roman" w:hint="eastAsia"/>
            <w:sz w:val="18"/>
            <w:szCs w:val="18"/>
            <w:highlight w:val="white"/>
          </w:rPr>
          <w:delText xml:space="preserve"> and sulfur</w:delText>
        </w:r>
        <w:r w:rsidR="00291665" w:rsidRPr="009B71B1" w:rsidDel="003730A7">
          <w:rPr>
            <w:rFonts w:ascii="Times New Roman" w:eastAsia="宋体" w:hAnsi="Times New Roman"/>
            <w:sz w:val="18"/>
            <w:szCs w:val="18"/>
            <w:highlight w:val="white"/>
          </w:rPr>
          <w:delText xml:space="preserve"> were </w:delText>
        </w:r>
        <w:r w:rsidR="00291665" w:rsidDel="003730A7">
          <w:rPr>
            <w:rFonts w:ascii="Times New Roman" w:eastAsia="宋体" w:hAnsi="Times New Roman" w:hint="eastAsia"/>
            <w:sz w:val="18"/>
            <w:szCs w:val="18"/>
            <w:highlight w:val="white"/>
          </w:rPr>
          <w:delText>sourced chiefly</w:delText>
        </w:r>
        <w:r w:rsidR="00291665" w:rsidRPr="009B71B1" w:rsidDel="003730A7">
          <w:rPr>
            <w:rFonts w:ascii="Times New Roman" w:eastAsia="宋体" w:hAnsi="Times New Roman"/>
            <w:sz w:val="18"/>
            <w:szCs w:val="18"/>
            <w:highlight w:val="white"/>
          </w:rPr>
          <w:delText xml:space="preserve"> from </w:delText>
        </w:r>
        <w:r w:rsidR="00291665" w:rsidDel="003730A7">
          <w:rPr>
            <w:rFonts w:ascii="Times New Roman" w:eastAsia="宋体" w:hAnsi="Times New Roman" w:hint="eastAsia"/>
            <w:sz w:val="18"/>
            <w:szCs w:val="18"/>
            <w:highlight w:val="white"/>
          </w:rPr>
          <w:delText>stratigraphy</w:delText>
        </w:r>
        <w:r w:rsidR="00291665" w:rsidRPr="009B71B1" w:rsidDel="003730A7">
          <w:rPr>
            <w:rFonts w:ascii="Times New Roman" w:eastAsia="宋体" w:hAnsi="Times New Roman"/>
            <w:sz w:val="18"/>
            <w:szCs w:val="18"/>
            <w:highlight w:val="white"/>
          </w:rPr>
          <w:delText>.</w:delText>
        </w:r>
        <w:r w:rsidR="00291665" w:rsidDel="003730A7">
          <w:rPr>
            <w:rFonts w:ascii="Times New Roman" w:eastAsia="宋体" w:hAnsi="Times New Roman" w:hint="eastAsia"/>
            <w:sz w:val="18"/>
            <w:szCs w:val="18"/>
            <w:highlight w:val="white"/>
          </w:rPr>
          <w:delText xml:space="preserve"> C</w:delText>
        </w:r>
        <w:r w:rsidR="00291665" w:rsidRPr="009855D8" w:rsidDel="003730A7">
          <w:rPr>
            <w:rFonts w:ascii="Times New Roman" w:eastAsia="宋体" w:hAnsi="Times New Roman"/>
            <w:sz w:val="18"/>
            <w:szCs w:val="18"/>
            <w:highlight w:val="white"/>
          </w:rPr>
          <w:delText xml:space="preserve">omparison </w:delText>
        </w:r>
        <w:r w:rsidR="00291665" w:rsidDel="003730A7">
          <w:rPr>
            <w:rFonts w:ascii="Times New Roman" w:eastAsia="宋体" w:hAnsi="Times New Roman" w:hint="eastAsia"/>
            <w:sz w:val="18"/>
            <w:szCs w:val="18"/>
            <w:highlight w:val="white"/>
          </w:rPr>
          <w:delText>with typical Jiaodong-type gold deposits reveals close correspondence in mineralization age,</w:delText>
        </w:r>
        <w:r w:rsidR="00291665" w:rsidRPr="009855D8" w:rsidDel="003730A7">
          <w:rPr>
            <w:rFonts w:ascii="Times New Roman" w:eastAsia="宋体" w:hAnsi="Times New Roman"/>
            <w:sz w:val="18"/>
            <w:szCs w:val="18"/>
            <w:highlight w:val="white"/>
          </w:rPr>
          <w:delText xml:space="preserve"> geodynamic</w:delText>
        </w:r>
        <w:r w:rsidR="00291665" w:rsidDel="003730A7">
          <w:rPr>
            <w:rFonts w:ascii="Times New Roman" w:eastAsia="宋体" w:hAnsi="Times New Roman" w:hint="eastAsia"/>
            <w:sz w:val="18"/>
            <w:szCs w:val="18"/>
            <w:highlight w:val="white"/>
          </w:rPr>
          <w:delText>s</w:delText>
        </w:r>
        <w:r w:rsidR="00291665" w:rsidRPr="009855D8" w:rsidDel="003730A7">
          <w:rPr>
            <w:rFonts w:ascii="Times New Roman" w:eastAsia="宋体" w:hAnsi="Times New Roman"/>
            <w:sz w:val="18"/>
            <w:szCs w:val="18"/>
            <w:highlight w:val="white"/>
          </w:rPr>
          <w:delText>,</w:delText>
        </w:r>
        <w:r w:rsidR="00291665" w:rsidDel="003730A7">
          <w:rPr>
            <w:rFonts w:ascii="Times New Roman" w:eastAsia="宋体" w:hAnsi="Times New Roman" w:hint="eastAsia"/>
            <w:sz w:val="18"/>
            <w:szCs w:val="18"/>
            <w:highlight w:val="white"/>
          </w:rPr>
          <w:delText xml:space="preserve"> </w:delText>
        </w:r>
        <w:r w:rsidR="00291665" w:rsidRPr="009855D8" w:rsidDel="003730A7">
          <w:rPr>
            <w:rFonts w:ascii="Times New Roman" w:eastAsia="宋体" w:hAnsi="Times New Roman"/>
            <w:sz w:val="18"/>
            <w:szCs w:val="18"/>
            <w:highlight w:val="white"/>
          </w:rPr>
          <w:delText xml:space="preserve">ore-forming fluids, and </w:delText>
        </w:r>
        <w:r w:rsidR="00291665" w:rsidDel="003730A7">
          <w:rPr>
            <w:rFonts w:ascii="Times New Roman" w:eastAsia="宋体" w:hAnsi="Times New Roman" w:hint="eastAsia"/>
            <w:sz w:val="18"/>
            <w:szCs w:val="18"/>
            <w:highlight w:val="white"/>
          </w:rPr>
          <w:delText>alteration characteristics</w:delText>
        </w:r>
        <w:r w:rsidR="00291665" w:rsidRPr="009855D8" w:rsidDel="003730A7">
          <w:rPr>
            <w:rFonts w:ascii="Times New Roman" w:eastAsia="宋体" w:hAnsi="Times New Roman"/>
            <w:sz w:val="18"/>
            <w:szCs w:val="18"/>
            <w:highlight w:val="white"/>
          </w:rPr>
          <w:delText>.</w:delText>
        </w:r>
        <w:r w:rsidR="00291665" w:rsidDel="003730A7">
          <w:rPr>
            <w:rFonts w:ascii="Times New Roman" w:eastAsia="宋体" w:hAnsi="Times New Roman" w:hint="eastAsia"/>
            <w:sz w:val="18"/>
            <w:szCs w:val="18"/>
            <w:highlight w:val="white"/>
          </w:rPr>
          <w:delText xml:space="preserve"> Taken together, therefore</w:delText>
        </w:r>
        <w:r w:rsidR="00291665" w:rsidRPr="009855D8" w:rsidDel="003730A7">
          <w:rPr>
            <w:rFonts w:ascii="Times New Roman" w:eastAsia="宋体" w:hAnsi="Times New Roman"/>
            <w:sz w:val="18"/>
            <w:szCs w:val="18"/>
            <w:highlight w:val="white"/>
          </w:rPr>
          <w:delText xml:space="preserve">, </w:delText>
        </w:r>
        <w:r w:rsidR="00291665" w:rsidRPr="001E3E88" w:rsidDel="003730A7">
          <w:rPr>
            <w:rFonts w:ascii="Times New Roman" w:eastAsia="宋体" w:hAnsi="Times New Roman"/>
            <w:sz w:val="18"/>
            <w:szCs w:val="18"/>
            <w:highlight w:val="white"/>
          </w:rPr>
          <w:delText>these lines of evidence</w:delText>
        </w:r>
        <w:r w:rsidR="00291665" w:rsidDel="003730A7">
          <w:rPr>
            <w:rFonts w:ascii="Times New Roman" w:eastAsia="宋体" w:hAnsi="Times New Roman" w:hint="eastAsia"/>
            <w:sz w:val="18"/>
            <w:szCs w:val="18"/>
            <w:highlight w:val="white"/>
          </w:rPr>
          <w:delText xml:space="preserve"> indicate that </w:delText>
        </w:r>
        <w:r w:rsidR="00291665" w:rsidRPr="009855D8" w:rsidDel="003730A7">
          <w:rPr>
            <w:rFonts w:ascii="Times New Roman" w:eastAsia="宋体" w:hAnsi="Times New Roman"/>
            <w:sz w:val="18"/>
            <w:szCs w:val="18"/>
            <w:highlight w:val="white"/>
          </w:rPr>
          <w:delText xml:space="preserve">the Baiyun gold deposit </w:delText>
        </w:r>
        <w:r w:rsidR="00291665" w:rsidDel="003730A7">
          <w:rPr>
            <w:rFonts w:ascii="Times New Roman" w:eastAsia="宋体" w:hAnsi="Times New Roman" w:hint="eastAsia"/>
            <w:sz w:val="18"/>
            <w:szCs w:val="18"/>
            <w:highlight w:val="white"/>
          </w:rPr>
          <w:delText xml:space="preserve">constitutes </w:delText>
        </w:r>
        <w:r w:rsidR="00291665" w:rsidRPr="001E3E88" w:rsidDel="003730A7">
          <w:rPr>
            <w:rFonts w:ascii="Times New Roman" w:eastAsia="宋体" w:hAnsi="Times New Roman"/>
            <w:sz w:val="18"/>
            <w:szCs w:val="18"/>
            <w:highlight w:val="white"/>
          </w:rPr>
          <w:delText>the Liaodong manifestation of the Early Cretaceous, large</w:delText>
        </w:r>
        <w:r w:rsidR="00291665" w:rsidDel="003730A7">
          <w:rPr>
            <w:rFonts w:ascii="Times New Roman" w:eastAsia="宋体" w:hAnsi="Times New Roman" w:hint="eastAsia"/>
            <w:sz w:val="18"/>
            <w:szCs w:val="18"/>
            <w:highlight w:val="white"/>
          </w:rPr>
          <w:delText>-</w:delText>
        </w:r>
        <w:r w:rsidR="00291665" w:rsidRPr="001E3E88" w:rsidDel="003730A7">
          <w:rPr>
            <w:rFonts w:ascii="Times New Roman" w:eastAsia="宋体" w:hAnsi="Times New Roman"/>
            <w:sz w:val="18"/>
            <w:szCs w:val="18"/>
            <w:highlight w:val="white"/>
          </w:rPr>
          <w:delText>scale gold minerali</w:delText>
        </w:r>
        <w:r w:rsidR="00291665" w:rsidDel="003730A7">
          <w:rPr>
            <w:rFonts w:ascii="Times New Roman" w:eastAsia="宋体" w:hAnsi="Times New Roman" w:hint="eastAsia"/>
            <w:sz w:val="18"/>
            <w:szCs w:val="18"/>
            <w:highlight w:val="white"/>
          </w:rPr>
          <w:delText>z</w:delText>
        </w:r>
        <w:r w:rsidR="00291665" w:rsidRPr="001E3E88" w:rsidDel="003730A7">
          <w:rPr>
            <w:rFonts w:ascii="Times New Roman" w:eastAsia="宋体" w:hAnsi="Times New Roman"/>
            <w:sz w:val="18"/>
            <w:szCs w:val="18"/>
            <w:highlight w:val="white"/>
          </w:rPr>
          <w:delText xml:space="preserve">ation event along the eastern margin of the North China Craton and is most </w:delText>
        </w:r>
        <w:r w:rsidR="00291665" w:rsidDel="003730A7">
          <w:rPr>
            <w:rFonts w:ascii="Times New Roman" w:eastAsia="宋体" w:hAnsi="Times New Roman" w:hint="eastAsia"/>
            <w:sz w:val="18"/>
            <w:szCs w:val="18"/>
            <w:highlight w:val="white"/>
          </w:rPr>
          <w:delText>plausibly interpreted</w:delText>
        </w:r>
        <w:r w:rsidR="00291665" w:rsidRPr="001E3E88" w:rsidDel="003730A7">
          <w:rPr>
            <w:rFonts w:ascii="Times New Roman" w:eastAsia="宋体" w:hAnsi="Times New Roman"/>
            <w:sz w:val="18"/>
            <w:szCs w:val="18"/>
            <w:highlight w:val="white"/>
          </w:rPr>
          <w:delText xml:space="preserve"> as a Jiaodong-type mineral system.</w:delText>
        </w:r>
      </w:del>
    </w:p>
    <w:p w14:paraId="5C817818" w14:textId="050CC922" w:rsidR="00B804E8" w:rsidRPr="00B804E8" w:rsidDel="003730A7" w:rsidRDefault="00654D5F" w:rsidP="008868EF">
      <w:pPr>
        <w:spacing w:after="0" w:line="276" w:lineRule="auto"/>
        <w:rPr>
          <w:del w:id="119" w:author="1001210222 Choi" w:date="2025-12-15T18:18:00Z" w16du:dateUtc="2025-12-15T10:18:00Z"/>
          <w:rFonts w:ascii="Times New Roman" w:eastAsia="宋体" w:hAnsi="Times New Roman"/>
          <w:sz w:val="18"/>
          <w:szCs w:val="18"/>
        </w:rPr>
      </w:pPr>
      <w:bookmarkStart w:id="120" w:name="英文关键词_2"/>
      <w:bookmarkEnd w:id="111"/>
      <w:del w:id="121" w:author="1001210222 Choi" w:date="2025-12-15T18:18:00Z" w16du:dateUtc="2025-12-15T10:18:00Z">
        <w:r w:rsidRPr="002F690E" w:rsidDel="003730A7">
          <w:rPr>
            <w:rFonts w:ascii="Times New Roman" w:eastAsia="宋体" w:hAnsi="Times New Roman"/>
            <w:b/>
            <w:bCs/>
            <w:sz w:val="18"/>
            <w:szCs w:val="18"/>
            <w:highlight w:val="white"/>
          </w:rPr>
          <w:delText>Keywords:</w:delText>
        </w:r>
        <w:r w:rsidRPr="002F690E" w:rsidDel="003730A7">
          <w:rPr>
            <w:rFonts w:ascii="Times New Roman" w:eastAsia="宋体" w:hAnsi="Times New Roman"/>
            <w:sz w:val="18"/>
            <w:szCs w:val="18"/>
            <w:highlight w:val="white"/>
          </w:rPr>
          <w:delText xml:space="preserve"> </w:delText>
        </w:r>
        <w:bookmarkStart w:id="122" w:name="OLE_LINK1"/>
        <w:r w:rsidRPr="002F690E" w:rsidDel="003730A7">
          <w:rPr>
            <w:rFonts w:ascii="Times New Roman" w:eastAsia="宋体" w:hAnsi="Times New Roman"/>
            <w:sz w:val="18"/>
            <w:szCs w:val="18"/>
            <w:highlight w:val="white"/>
          </w:rPr>
          <w:delText xml:space="preserve">Baiyun gold deposit; </w:delText>
        </w:r>
        <w:r w:rsidR="00067ABA" w:rsidRPr="002F690E" w:rsidDel="003730A7">
          <w:rPr>
            <w:rFonts w:ascii="Times New Roman" w:eastAsia="宋体" w:hAnsi="Times New Roman"/>
            <w:sz w:val="18"/>
            <w:szCs w:val="18"/>
            <w:highlight w:val="white"/>
          </w:rPr>
          <w:delText>me</w:delText>
        </w:r>
        <w:r w:rsidRPr="002F690E" w:rsidDel="003730A7">
          <w:rPr>
            <w:rFonts w:ascii="Times New Roman" w:eastAsia="宋体" w:hAnsi="Times New Roman"/>
            <w:sz w:val="18"/>
            <w:szCs w:val="18"/>
            <w:highlight w:val="white"/>
          </w:rPr>
          <w:delText xml:space="preserve">tallogenic </w:delText>
        </w:r>
        <w:r w:rsidR="00291665" w:rsidDel="003730A7">
          <w:rPr>
            <w:rFonts w:ascii="Times New Roman" w:eastAsia="宋体" w:hAnsi="Times New Roman" w:hint="eastAsia"/>
            <w:sz w:val="18"/>
            <w:szCs w:val="18"/>
            <w:highlight w:val="white"/>
          </w:rPr>
          <w:delText>age</w:delText>
        </w:r>
        <w:r w:rsidRPr="002F690E" w:rsidDel="003730A7">
          <w:rPr>
            <w:rFonts w:ascii="Times New Roman" w:eastAsia="宋体" w:hAnsi="Times New Roman"/>
            <w:sz w:val="18"/>
            <w:szCs w:val="18"/>
            <w:highlight w:val="white"/>
          </w:rPr>
          <w:delText xml:space="preserve">; </w:delText>
        </w:r>
        <w:r w:rsidR="00067ABA" w:rsidRPr="002F690E" w:rsidDel="003730A7">
          <w:rPr>
            <w:rFonts w:ascii="Times New Roman" w:eastAsia="宋体" w:hAnsi="Times New Roman"/>
            <w:sz w:val="18"/>
            <w:szCs w:val="18"/>
            <w:highlight w:val="white"/>
          </w:rPr>
          <w:delText>meta</w:delText>
        </w:r>
        <w:r w:rsidRPr="002F690E" w:rsidDel="003730A7">
          <w:rPr>
            <w:rFonts w:ascii="Times New Roman" w:eastAsia="宋体" w:hAnsi="Times New Roman"/>
            <w:sz w:val="18"/>
            <w:szCs w:val="18"/>
            <w:highlight w:val="white"/>
          </w:rPr>
          <w:delText>llogenesis; Jiaodong-type gold deposit; Liaodong Peninsula</w:delText>
        </w:r>
        <w:bookmarkEnd w:id="120"/>
      </w:del>
    </w:p>
    <w:bookmarkEnd w:id="122"/>
    <w:p w14:paraId="6DE91951" w14:textId="57EC7D62" w:rsidR="00B804E8" w:rsidRPr="00B804E8" w:rsidDel="003730A7" w:rsidRDefault="00B804E8" w:rsidP="008868EF">
      <w:pPr>
        <w:spacing w:after="0" w:line="276" w:lineRule="auto"/>
        <w:rPr>
          <w:del w:id="123" w:author="1001210222 Choi" w:date="2025-12-15T18:18:00Z" w16du:dateUtc="2025-12-15T10:18:00Z"/>
          <w:rFonts w:ascii="Times New Roman" w:eastAsia="宋体" w:hAnsi="Times New Roman"/>
          <w:sz w:val="18"/>
          <w:szCs w:val="18"/>
        </w:rPr>
      </w:pPr>
    </w:p>
    <w:p w14:paraId="3679E6B0" w14:textId="1F198F76" w:rsidR="00B804E8" w:rsidRPr="00B804E8" w:rsidDel="003730A7" w:rsidRDefault="00654D5F" w:rsidP="008868EF">
      <w:pPr>
        <w:spacing w:after="0" w:line="276" w:lineRule="auto"/>
        <w:jc w:val="both"/>
        <w:rPr>
          <w:del w:id="124" w:author="1001210222 Choi" w:date="2025-12-15T18:18:00Z" w16du:dateUtc="2025-12-15T10:18:00Z"/>
          <w:rFonts w:ascii="Times New Roman" w:eastAsia="楷体" w:hAnsi="Times New Roman"/>
          <w:sz w:val="18"/>
          <w:szCs w:val="18"/>
        </w:rPr>
      </w:pPr>
      <w:bookmarkStart w:id="125" w:name="中文摘要_2"/>
      <w:del w:id="126" w:author="1001210222 Choi" w:date="2025-12-15T18:18:00Z" w16du:dateUtc="2025-12-15T10:18:00Z">
        <w:r w:rsidRPr="002F690E" w:rsidDel="003730A7">
          <w:rPr>
            <w:rFonts w:ascii="黑体" w:eastAsia="黑体" w:hAnsi="黑体" w:hint="eastAsia"/>
            <w:sz w:val="18"/>
            <w:szCs w:val="18"/>
            <w:highlight w:val="white"/>
          </w:rPr>
          <w:delText>摘要：</w:delText>
        </w:r>
        <w:r w:rsidR="00EF767C" w:rsidRPr="008868EF" w:rsidDel="003730A7">
          <w:rPr>
            <w:rFonts w:ascii="Times New Roman" w:eastAsia="楷体" w:hAnsi="Times New Roman" w:hint="eastAsia"/>
            <w:sz w:val="18"/>
            <w:szCs w:val="18"/>
            <w:highlight w:val="white"/>
          </w:rPr>
          <w:delText>辽东半岛白云金矿床是华北克拉通东缘的重要金成矿单元。其成矿时代存在晚三叠世与早白垩世的争议，成因类型也未形成统一认识，这些问题制约了对区域成矿规律的认识。厘清白云金矿床的成矿时代与成因类型，既可以深化对华北克拉通东缘中生代构造</w:delText>
        </w:r>
        <w:r w:rsidR="00EF767C" w:rsidRPr="008868EF" w:rsidDel="003730A7">
          <w:rPr>
            <w:rFonts w:ascii="Times New Roman" w:eastAsia="楷体" w:hAnsi="Times New Roman" w:hint="eastAsia"/>
            <w:sz w:val="18"/>
            <w:szCs w:val="18"/>
            <w:highlight w:val="white"/>
          </w:rPr>
          <w:delText>-</w:delText>
        </w:r>
        <w:r w:rsidR="00EF767C" w:rsidRPr="008868EF" w:rsidDel="003730A7">
          <w:rPr>
            <w:rFonts w:ascii="Times New Roman" w:eastAsia="楷体" w:hAnsi="Times New Roman" w:hint="eastAsia"/>
            <w:sz w:val="18"/>
            <w:szCs w:val="18"/>
            <w:highlight w:val="white"/>
          </w:rPr>
          <w:delText>岩浆</w:delText>
        </w:r>
        <w:r w:rsidR="00EF767C" w:rsidRPr="008868EF" w:rsidDel="003730A7">
          <w:rPr>
            <w:rFonts w:ascii="Times New Roman" w:eastAsia="楷体" w:hAnsi="Times New Roman" w:hint="eastAsia"/>
            <w:sz w:val="18"/>
            <w:szCs w:val="18"/>
            <w:highlight w:val="white"/>
          </w:rPr>
          <w:delText>-</w:delText>
        </w:r>
        <w:r w:rsidR="00EF767C" w:rsidRPr="008868EF" w:rsidDel="003730A7">
          <w:rPr>
            <w:rFonts w:ascii="Times New Roman" w:eastAsia="楷体" w:hAnsi="Times New Roman" w:hint="eastAsia"/>
            <w:sz w:val="18"/>
            <w:szCs w:val="18"/>
            <w:highlight w:val="white"/>
          </w:rPr>
          <w:delText>成矿事件的时空格架、动力学机制的理解，也能为区域金矿找矿勘查部署提供参考。</w:delText>
        </w:r>
        <w:r w:rsidRPr="002F690E" w:rsidDel="003730A7">
          <w:rPr>
            <w:rFonts w:ascii="Times New Roman" w:eastAsia="楷体" w:hAnsi="Times New Roman" w:hint="eastAsia"/>
            <w:sz w:val="18"/>
            <w:szCs w:val="18"/>
            <w:highlight w:val="white"/>
          </w:rPr>
          <w:delText>本文综合国内外相关文献，系统梳理了白云金矿床的区域地质背景、矿床地质特征、中生代大地构造演化、岩浆活动及金成矿年代学研究成果，并对比讨论了辽东与胶东金矿床在成矿流体、物质特征及成矿动力学背景方面的异同。辽东半岛中生代构造演化受晚三叠世古亚洲洋闭合</w:delText>
        </w:r>
        <w:r w:rsidRPr="002F690E" w:rsidDel="003730A7">
          <w:rPr>
            <w:rFonts w:ascii="Times New Roman" w:eastAsia="楷体" w:hAnsi="Times New Roman"/>
            <w:sz w:val="18"/>
            <w:szCs w:val="18"/>
            <w:highlight w:val="white"/>
          </w:rPr>
          <w:delText>-</w:delText>
        </w:r>
        <w:r w:rsidRPr="002F690E" w:rsidDel="003730A7">
          <w:rPr>
            <w:rFonts w:ascii="Times New Roman" w:eastAsia="楷体" w:hAnsi="Times New Roman" w:hint="eastAsia"/>
            <w:sz w:val="18"/>
            <w:szCs w:val="18"/>
            <w:highlight w:val="white"/>
          </w:rPr>
          <w:delText>拼贴，以及早白垩世古太平洋板块俯冲事件控制，发育显著的岩浆活动与金成矿作用。基于区域大地构造演化的年代学格架，本文系统评析前人针对白云金矿床的成矿年代学研究。由于金红石、磷钇矿及石英等副矿物与金成矿不存在必然的成因联系，其测年体系封闭温度也显著高于成矿温度，本文认为前人通过金矿石副矿物的晚三叠世测年结果可能记录古亚洲洋闭合后伸展阶段的构造</w:delText>
        </w:r>
        <w:r w:rsidRPr="002F690E" w:rsidDel="003730A7">
          <w:rPr>
            <w:rFonts w:ascii="Times New Roman" w:eastAsia="楷体" w:hAnsi="Times New Roman"/>
            <w:sz w:val="18"/>
            <w:szCs w:val="18"/>
            <w:highlight w:val="white"/>
          </w:rPr>
          <w:delText>-</w:delText>
        </w:r>
        <w:r w:rsidRPr="002F690E" w:rsidDel="003730A7">
          <w:rPr>
            <w:rFonts w:ascii="Times New Roman" w:eastAsia="楷体" w:hAnsi="Times New Roman" w:hint="eastAsia"/>
            <w:sz w:val="18"/>
            <w:szCs w:val="18"/>
            <w:highlight w:val="white"/>
          </w:rPr>
          <w:delText>热事件，而成矿前后岩浆岩的锆石</w:delText>
        </w:r>
        <w:r w:rsidRPr="002F690E" w:rsidDel="003730A7">
          <w:rPr>
            <w:rFonts w:ascii="Times New Roman" w:eastAsia="楷体" w:hAnsi="Times New Roman"/>
            <w:sz w:val="18"/>
            <w:szCs w:val="18"/>
            <w:highlight w:val="white"/>
          </w:rPr>
          <w:delText>U-Pb</w:delText>
        </w:r>
        <w:r w:rsidRPr="002F690E" w:rsidDel="003730A7">
          <w:rPr>
            <w:rFonts w:ascii="Times New Roman" w:eastAsia="楷体" w:hAnsi="Times New Roman" w:hint="eastAsia"/>
            <w:sz w:val="18"/>
            <w:szCs w:val="18"/>
            <w:highlight w:val="white"/>
          </w:rPr>
          <w:delText>年龄有力地将成矿时代约束至早白垩世（</w:delText>
        </w:r>
        <w:r w:rsidRPr="002F690E" w:rsidDel="003730A7">
          <w:rPr>
            <w:rFonts w:ascii="Times New Roman" w:eastAsia="楷体" w:hAnsi="Times New Roman"/>
            <w:sz w:val="18"/>
            <w:szCs w:val="18"/>
            <w:highlight w:val="white"/>
          </w:rPr>
          <w:delText>126 Ma</w:delText>
        </w:r>
        <w:r w:rsidRPr="002F690E" w:rsidDel="003730A7">
          <w:rPr>
            <w:rFonts w:ascii="Times New Roman" w:eastAsia="楷体" w:hAnsi="Times New Roman" w:hint="eastAsia"/>
            <w:sz w:val="18"/>
            <w:szCs w:val="18"/>
            <w:highlight w:val="white"/>
          </w:rPr>
          <w:delText>）。成矿流体包裹体均一温度（</w:delText>
        </w:r>
        <w:r w:rsidRPr="002F690E" w:rsidDel="003730A7">
          <w:rPr>
            <w:rFonts w:ascii="Times New Roman" w:eastAsia="楷体" w:hAnsi="Times New Roman"/>
            <w:sz w:val="18"/>
            <w:szCs w:val="18"/>
            <w:highlight w:val="white"/>
          </w:rPr>
          <w:delText>125.42</w:delText>
        </w:r>
      </w:del>
      <w:ins w:id="127" w:author="home" w:date="2025-12-08T09:50:00Z">
        <w:del w:id="128" w:author="1001210222 Choi" w:date="2025-12-15T18:18:00Z" w16du:dateUtc="2025-12-15T10:18:00Z">
          <w:r w:rsidR="006B267D" w:rsidDel="003730A7">
            <w:rPr>
              <w:rFonts w:ascii="Times New Roman" w:eastAsia="楷体" w:hAnsi="Times New Roman"/>
              <w:sz w:val="18"/>
              <w:szCs w:val="18"/>
              <w:highlight w:val="white"/>
            </w:rPr>
            <w:delText>~</w:delText>
          </w:r>
        </w:del>
      </w:ins>
      <w:del w:id="129" w:author="1001210222 Choi" w:date="2025-12-15T18:18:00Z" w16du:dateUtc="2025-12-15T10:18:00Z">
        <w:r w:rsidRPr="002F690E" w:rsidDel="003730A7">
          <w:rPr>
            <w:rFonts w:ascii="Times New Roman" w:eastAsia="楷体" w:hAnsi="Times New Roman"/>
            <w:sz w:val="18"/>
            <w:szCs w:val="18"/>
            <w:highlight w:val="white"/>
          </w:rPr>
          <w:delText>-388.31</w:delText>
        </w:r>
        <w:r w:rsidR="00556C1E" w:rsidRPr="002F690E" w:rsidDel="003730A7">
          <w:rPr>
            <w:rFonts w:ascii="Times New Roman" w:eastAsia="楷体" w:hAnsi="Times New Roman"/>
            <w:sz w:val="18"/>
            <w:szCs w:val="18"/>
            <w:highlight w:val="white"/>
          </w:rPr>
          <w:delText xml:space="preserve"> </w:delText>
        </w:r>
        <w:r w:rsidRPr="002F690E" w:rsidDel="003730A7">
          <w:rPr>
            <w:rFonts w:ascii="Times New Roman" w:eastAsia="楷体" w:hAnsi="Times New Roman" w:cs="Times New Roman" w:hint="eastAsia"/>
            <w:sz w:val="18"/>
            <w:szCs w:val="18"/>
            <w:highlight w:val="white"/>
          </w:rPr>
          <w:delText>℃</w:delText>
        </w:r>
        <w:r w:rsidRPr="002F690E" w:rsidDel="003730A7">
          <w:rPr>
            <w:rFonts w:ascii="Times New Roman" w:eastAsia="楷体" w:hAnsi="Times New Roman" w:hint="eastAsia"/>
            <w:sz w:val="18"/>
            <w:szCs w:val="18"/>
            <w:highlight w:val="white"/>
          </w:rPr>
          <w:delText>）、盐度</w:delText>
        </w:r>
      </w:del>
      <w:ins w:id="130" w:author="home" w:date="2025-12-08T09:49:00Z">
        <w:del w:id="131" w:author="1001210222 Choi" w:date="2025-12-15T18:18:00Z" w16du:dateUtc="2025-12-15T10:18:00Z">
          <w:r w:rsidR="008B480A" w:rsidRPr="008B480A" w:rsidDel="003730A7">
            <w:rPr>
              <w:rFonts w:ascii="Times New Roman" w:eastAsia="楷体" w:hAnsi="Times New Roman"/>
              <w:i/>
              <w:sz w:val="18"/>
              <w:szCs w:val="18"/>
              <w:highlight w:val="white"/>
              <w:rPrChange w:id="132" w:author="home" w:date="2025-12-08T09:49:00Z">
                <w:rPr>
                  <w:rFonts w:ascii="Times New Roman" w:eastAsia="楷体" w:hAnsi="Times New Roman"/>
                  <w:sz w:val="18"/>
                  <w:szCs w:val="18"/>
                  <w:highlight w:val="white"/>
                </w:rPr>
              </w:rPrChange>
            </w:rPr>
            <w:delText>w</w:delText>
          </w:r>
          <w:r w:rsidR="008B480A" w:rsidRPr="008B480A" w:rsidDel="003730A7">
            <w:rPr>
              <w:rFonts w:ascii="Times New Roman" w:eastAsia="楷体" w:hAnsi="Times New Roman"/>
              <w:sz w:val="18"/>
              <w:szCs w:val="18"/>
              <w:highlight w:val="white"/>
              <w:rPrChange w:id="133" w:author="home" w:date="2025-12-08T09:49:00Z">
                <w:rPr>
                  <w:rFonts w:ascii="Times New Roman" w:eastAsia="楷体" w:hAnsi="Times New Roman"/>
                  <w:i/>
                  <w:sz w:val="18"/>
                  <w:szCs w:val="18"/>
                  <w:highlight w:val="white"/>
                </w:rPr>
              </w:rPrChange>
            </w:rPr>
            <w:delText>(</w:delText>
          </w:r>
          <w:r w:rsidR="008B480A" w:rsidDel="003730A7">
            <w:rPr>
              <w:rFonts w:ascii="Times New Roman" w:eastAsia="楷体" w:hAnsi="Times New Roman"/>
              <w:sz w:val="18"/>
              <w:szCs w:val="18"/>
              <w:highlight w:val="white"/>
            </w:rPr>
            <w:delText>NaCl</w:delText>
          </w:r>
          <w:r w:rsidR="008B480A" w:rsidRPr="008B480A" w:rsidDel="003730A7">
            <w:rPr>
              <w:rFonts w:ascii="Times New Roman" w:eastAsia="楷体" w:hAnsi="Times New Roman"/>
              <w:sz w:val="18"/>
              <w:szCs w:val="18"/>
              <w:highlight w:val="white"/>
              <w:vertAlign w:val="subscript"/>
              <w:rPrChange w:id="134" w:author="home" w:date="2025-12-08T09:49:00Z">
                <w:rPr>
                  <w:rFonts w:ascii="Times New Roman" w:eastAsia="楷体" w:hAnsi="Times New Roman"/>
                  <w:sz w:val="18"/>
                  <w:szCs w:val="18"/>
                  <w:highlight w:val="white"/>
                </w:rPr>
              </w:rPrChange>
            </w:rPr>
            <w:delText>eq</w:delText>
          </w:r>
          <w:r w:rsidR="008B480A" w:rsidRPr="008B480A" w:rsidDel="003730A7">
            <w:rPr>
              <w:rFonts w:ascii="Times New Roman" w:eastAsia="楷体" w:hAnsi="Times New Roman"/>
              <w:sz w:val="18"/>
              <w:szCs w:val="18"/>
              <w:highlight w:val="white"/>
              <w:rPrChange w:id="135" w:author="home" w:date="2025-12-08T09:49:00Z">
                <w:rPr>
                  <w:rFonts w:ascii="Times New Roman" w:eastAsia="楷体" w:hAnsi="Times New Roman"/>
                  <w:i/>
                  <w:sz w:val="18"/>
                  <w:szCs w:val="18"/>
                  <w:highlight w:val="white"/>
                </w:rPr>
              </w:rPrChange>
            </w:rPr>
            <w:delText>)</w:delText>
          </w:r>
        </w:del>
      </w:ins>
      <w:del w:id="136" w:author="1001210222 Choi" w:date="2025-12-15T18:18:00Z" w16du:dateUtc="2025-12-15T10:18:00Z">
        <w:r w:rsidRPr="002F690E" w:rsidDel="003730A7">
          <w:rPr>
            <w:rFonts w:ascii="Times New Roman" w:eastAsia="楷体" w:hAnsi="Times New Roman" w:hint="eastAsia"/>
            <w:sz w:val="18"/>
            <w:szCs w:val="18"/>
            <w:highlight w:val="white"/>
          </w:rPr>
          <w:delText>（</w:delText>
        </w:r>
        <w:r w:rsidRPr="002F690E" w:rsidDel="003730A7">
          <w:rPr>
            <w:rFonts w:ascii="Times New Roman" w:eastAsia="楷体" w:hAnsi="Times New Roman"/>
            <w:sz w:val="18"/>
            <w:szCs w:val="18"/>
            <w:highlight w:val="white"/>
          </w:rPr>
          <w:delText>0.12</w:delText>
        </w:r>
        <w:r w:rsidR="00270ED8" w:rsidRPr="002F690E" w:rsidDel="003730A7">
          <w:rPr>
            <w:rFonts w:ascii="Times New Roman" w:eastAsia="楷体" w:hAnsi="Times New Roman"/>
            <w:sz w:val="18"/>
            <w:szCs w:val="18"/>
            <w:highlight w:val="white"/>
          </w:rPr>
          <w:delText>%</w:delText>
        </w:r>
        <w:r w:rsidRPr="002F690E" w:rsidDel="003730A7">
          <w:rPr>
            <w:rFonts w:ascii="Times New Roman" w:eastAsia="楷体" w:hAnsi="Times New Roman"/>
            <w:sz w:val="18"/>
            <w:szCs w:val="18"/>
            <w:highlight w:val="white"/>
          </w:rPr>
          <w:delText>-</w:delText>
        </w:r>
      </w:del>
      <w:ins w:id="137" w:author="home" w:date="2025-12-08T09:50:00Z">
        <w:del w:id="138" w:author="1001210222 Choi" w:date="2025-12-15T18:18:00Z" w16du:dateUtc="2025-12-15T10:18:00Z">
          <w:r w:rsidR="00F92C69" w:rsidDel="003730A7">
            <w:rPr>
              <w:rFonts w:ascii="Times New Roman" w:eastAsia="楷体" w:hAnsi="Times New Roman"/>
              <w:sz w:val="18"/>
              <w:szCs w:val="18"/>
              <w:highlight w:val="white"/>
            </w:rPr>
            <w:delText>~</w:delText>
          </w:r>
        </w:del>
      </w:ins>
      <w:del w:id="139" w:author="1001210222 Choi" w:date="2025-12-15T18:18:00Z" w16du:dateUtc="2025-12-15T10:18:00Z">
        <w:r w:rsidRPr="002F690E" w:rsidDel="003730A7">
          <w:rPr>
            <w:rFonts w:ascii="Times New Roman" w:eastAsia="楷体" w:hAnsi="Times New Roman"/>
            <w:sz w:val="18"/>
            <w:szCs w:val="18"/>
            <w:highlight w:val="white"/>
          </w:rPr>
          <w:delText>15.90</w:delText>
        </w:r>
        <w:r w:rsidR="00270ED8" w:rsidRPr="002F690E" w:rsidDel="003730A7">
          <w:rPr>
            <w:rFonts w:ascii="Times New Roman" w:eastAsia="楷体" w:hAnsi="Times New Roman"/>
            <w:sz w:val="18"/>
            <w:szCs w:val="18"/>
            <w:highlight w:val="white"/>
          </w:rPr>
          <w:delText>%</w:delText>
        </w:r>
        <w:r w:rsidR="00556C1E" w:rsidRPr="002F690E" w:rsidDel="003730A7">
          <w:rPr>
            <w:rFonts w:ascii="Times New Roman" w:eastAsia="楷体" w:hAnsi="Times New Roman"/>
            <w:sz w:val="18"/>
            <w:szCs w:val="18"/>
            <w:highlight w:val="white"/>
          </w:rPr>
          <w:delText xml:space="preserve"> </w:delText>
        </w:r>
        <w:r w:rsidRPr="002F690E" w:rsidDel="003730A7">
          <w:rPr>
            <w:rFonts w:ascii="Times New Roman" w:eastAsia="楷体" w:hAnsi="Times New Roman"/>
            <w:sz w:val="18"/>
            <w:szCs w:val="18"/>
            <w:highlight w:val="white"/>
          </w:rPr>
          <w:delText>NaCl eq.</w:delText>
        </w:r>
        <w:r w:rsidR="00092804" w:rsidRPr="002F690E" w:rsidDel="003730A7">
          <w:rPr>
            <w:rFonts w:ascii="Times New Roman" w:eastAsia="楷体" w:hAnsi="Times New Roman" w:hint="eastAsia"/>
            <w:sz w:val="18"/>
            <w:szCs w:val="18"/>
            <w:highlight w:val="white"/>
          </w:rPr>
          <w:delText>）及成矿阶段石英氧同位素组成指示其为中低温、变质热液为主导的成矿系统，黄铁矿流体包裹体氦</w:delText>
        </w:r>
        <w:r w:rsidR="00092804" w:rsidRPr="002F690E" w:rsidDel="003730A7">
          <w:rPr>
            <w:rFonts w:ascii="Times New Roman" w:eastAsia="楷体" w:hAnsi="Times New Roman"/>
            <w:sz w:val="18"/>
            <w:szCs w:val="18"/>
            <w:highlight w:val="white"/>
          </w:rPr>
          <w:delText>-</w:delText>
        </w:r>
        <w:r w:rsidR="00092804" w:rsidRPr="002F690E" w:rsidDel="003730A7">
          <w:rPr>
            <w:rFonts w:ascii="Times New Roman" w:eastAsia="楷体" w:hAnsi="Times New Roman" w:hint="eastAsia"/>
            <w:sz w:val="18"/>
            <w:szCs w:val="18"/>
            <w:highlight w:val="white"/>
          </w:rPr>
          <w:delText>氩同位素比值则揭示成矿流体</w:delText>
        </w:r>
        <w:r w:rsidR="000B7BBA" w:rsidDel="003730A7">
          <w:rPr>
            <w:rFonts w:ascii="Times New Roman" w:eastAsia="楷体" w:hAnsi="Times New Roman" w:hint="eastAsia"/>
            <w:sz w:val="18"/>
            <w:szCs w:val="18"/>
            <w:highlight w:val="white"/>
          </w:rPr>
          <w:delText>呈现</w:delText>
        </w:r>
        <w:r w:rsidR="00092804" w:rsidRPr="002F690E" w:rsidDel="003730A7">
          <w:rPr>
            <w:rFonts w:ascii="Times New Roman" w:eastAsia="楷体" w:hAnsi="Times New Roman" w:hint="eastAsia"/>
            <w:sz w:val="18"/>
            <w:szCs w:val="18"/>
            <w:highlight w:val="white"/>
          </w:rPr>
          <w:delText>壳幔混合源区特征。金矿石金属硫化物的硫</w:delText>
        </w:r>
        <w:r w:rsidR="00092804" w:rsidRPr="002F690E" w:rsidDel="003730A7">
          <w:rPr>
            <w:rFonts w:ascii="Times New Roman" w:eastAsia="楷体" w:hAnsi="Times New Roman"/>
            <w:sz w:val="18"/>
            <w:szCs w:val="18"/>
            <w:highlight w:val="white"/>
          </w:rPr>
          <w:delText>-</w:delText>
        </w:r>
        <w:r w:rsidR="00092804" w:rsidRPr="002F690E" w:rsidDel="003730A7">
          <w:rPr>
            <w:rFonts w:ascii="Times New Roman" w:eastAsia="楷体" w:hAnsi="Times New Roman" w:hint="eastAsia"/>
            <w:sz w:val="18"/>
            <w:szCs w:val="18"/>
            <w:highlight w:val="white"/>
          </w:rPr>
          <w:delText>铅同位素组成示踪成矿物质可能来自地层。通过与典型的胶东型金矿床进行对比，</w:delText>
        </w:r>
        <w:r w:rsidR="00291665" w:rsidRPr="009855D8" w:rsidDel="003730A7">
          <w:rPr>
            <w:rFonts w:ascii="Times New Roman" w:eastAsia="楷体" w:hAnsi="Times New Roman" w:hint="eastAsia"/>
            <w:sz w:val="18"/>
            <w:szCs w:val="18"/>
            <w:highlight w:val="white"/>
          </w:rPr>
          <w:delText>揭示二者成矿时代</w:delText>
        </w:r>
        <w:r w:rsidR="00291665" w:rsidDel="003730A7">
          <w:rPr>
            <w:rFonts w:ascii="Times New Roman" w:eastAsia="楷体" w:hAnsi="Times New Roman" w:hint="eastAsia"/>
            <w:sz w:val="18"/>
            <w:szCs w:val="18"/>
            <w:highlight w:val="white"/>
          </w:rPr>
          <w:delText>、成矿动力学背景、</w:delText>
        </w:r>
        <w:r w:rsidR="00291665" w:rsidRPr="009855D8" w:rsidDel="003730A7">
          <w:rPr>
            <w:rFonts w:ascii="Times New Roman" w:eastAsia="楷体" w:hAnsi="Times New Roman" w:hint="eastAsia"/>
            <w:sz w:val="18"/>
            <w:szCs w:val="18"/>
            <w:highlight w:val="white"/>
          </w:rPr>
          <w:delText>成矿流体</w:delText>
        </w:r>
        <w:r w:rsidR="00291665" w:rsidDel="003730A7">
          <w:rPr>
            <w:rFonts w:ascii="Times New Roman" w:eastAsia="楷体" w:hAnsi="Times New Roman" w:hint="eastAsia"/>
            <w:sz w:val="18"/>
            <w:szCs w:val="18"/>
            <w:highlight w:val="white"/>
          </w:rPr>
          <w:delText>、蚀变类型等方面</w:delText>
        </w:r>
        <w:r w:rsidR="00291665" w:rsidRPr="009855D8" w:rsidDel="003730A7">
          <w:rPr>
            <w:rFonts w:ascii="Times New Roman" w:eastAsia="楷体" w:hAnsi="Times New Roman" w:hint="eastAsia"/>
            <w:sz w:val="18"/>
            <w:szCs w:val="18"/>
            <w:highlight w:val="white"/>
          </w:rPr>
          <w:delText>高度统一。</w:delText>
        </w:r>
        <w:r w:rsidR="00092804" w:rsidRPr="002F690E" w:rsidDel="003730A7">
          <w:rPr>
            <w:rFonts w:ascii="Times New Roman" w:eastAsia="楷体" w:hAnsi="Times New Roman" w:hint="eastAsia"/>
            <w:sz w:val="18"/>
            <w:szCs w:val="18"/>
            <w:highlight w:val="white"/>
          </w:rPr>
          <w:delText>本文认为白云金矿床是早白垩世华北克拉通东缘大规模金成矿事件的组成部分，且属于胶东型金成矿系统在辽东的特殊地质表达。</w:delText>
        </w:r>
        <w:bookmarkEnd w:id="125"/>
      </w:del>
    </w:p>
    <w:p w14:paraId="28419C07" w14:textId="557EF188" w:rsidR="00B804E8" w:rsidRPr="00B804E8" w:rsidDel="003730A7" w:rsidRDefault="00654D5F" w:rsidP="008868EF">
      <w:pPr>
        <w:spacing w:after="0" w:line="276" w:lineRule="auto"/>
        <w:jc w:val="both"/>
        <w:rPr>
          <w:del w:id="140" w:author="1001210222 Choi" w:date="2025-12-15T18:18:00Z" w16du:dateUtc="2025-12-15T10:18:00Z"/>
          <w:rFonts w:ascii="Times New Roman" w:eastAsia="楷体" w:hAnsi="Times New Roman"/>
          <w:sz w:val="18"/>
          <w:szCs w:val="18"/>
        </w:rPr>
      </w:pPr>
      <w:bookmarkStart w:id="141" w:name="中文关键词_2"/>
      <w:del w:id="142" w:author="1001210222 Choi" w:date="2025-12-15T18:18:00Z" w16du:dateUtc="2025-12-15T10:18:00Z">
        <w:r w:rsidRPr="002F690E" w:rsidDel="003730A7">
          <w:rPr>
            <w:rFonts w:ascii="黑体" w:eastAsia="黑体" w:hAnsi="黑体" w:hint="eastAsia"/>
            <w:sz w:val="18"/>
            <w:szCs w:val="18"/>
            <w:highlight w:val="white"/>
          </w:rPr>
          <w:delText>关键词：</w:delText>
        </w:r>
        <w:r w:rsidRPr="002F690E" w:rsidDel="003730A7">
          <w:rPr>
            <w:rFonts w:ascii="Times New Roman" w:eastAsia="楷体" w:hAnsi="Times New Roman" w:hint="eastAsia"/>
            <w:sz w:val="18"/>
            <w:szCs w:val="18"/>
            <w:highlight w:val="white"/>
          </w:rPr>
          <w:delText>白云金矿床；成矿年代学；矿床成因；胶东型金矿；辽东半岛</w:delText>
        </w:r>
        <w:bookmarkEnd w:id="141"/>
      </w:del>
    </w:p>
    <w:p w14:paraId="6E0FD5E0" w14:textId="754311A2" w:rsidR="00B804E8" w:rsidRPr="00B804E8" w:rsidDel="003730A7" w:rsidRDefault="00654D5F" w:rsidP="008868EF">
      <w:pPr>
        <w:spacing w:afterLines="50" w:after="156" w:line="276" w:lineRule="auto"/>
        <w:rPr>
          <w:del w:id="143" w:author="1001210222 Choi" w:date="2025-12-15T18:18:00Z" w16du:dateUtc="2025-12-15T10:18:00Z"/>
          <w:rFonts w:ascii="楷体" w:eastAsia="楷体" w:hAnsi="楷体" w:cs="楷体" w:hint="eastAsia"/>
          <w:sz w:val="18"/>
          <w:szCs w:val="18"/>
        </w:rPr>
      </w:pPr>
      <w:bookmarkStart w:id="144" w:name="中图分类号_2"/>
      <w:del w:id="145" w:author="1001210222 Choi" w:date="2025-12-15T18:18:00Z" w16du:dateUtc="2025-12-15T10:18:00Z">
        <w:r w:rsidRPr="008868EF" w:rsidDel="003730A7">
          <w:rPr>
            <w:rFonts w:ascii="黑体" w:eastAsia="黑体" w:hAnsi="黑体"/>
            <w:sz w:val="18"/>
            <w:szCs w:val="18"/>
            <w:highlight w:val="white"/>
          </w:rPr>
          <w:delText>中图分类号</w:delText>
        </w:r>
        <w:r w:rsidRPr="008868EF" w:rsidDel="003730A7">
          <w:rPr>
            <w:rFonts w:ascii="黑体" w:eastAsia="黑体" w:hAnsi="黑体" w:hint="eastAsia"/>
            <w:sz w:val="18"/>
            <w:szCs w:val="18"/>
            <w:highlight w:val="white"/>
          </w:rPr>
          <w:delText>：</w:delText>
        </w:r>
        <w:r w:rsidRPr="008868EF" w:rsidDel="003730A7">
          <w:rPr>
            <w:rFonts w:ascii="Times New Roman" w:eastAsia="楷体" w:hAnsi="Times New Roman" w:cs="Times New Roman"/>
            <w:sz w:val="18"/>
            <w:szCs w:val="18"/>
            <w:highlight w:val="white"/>
          </w:rPr>
          <w:delText>P</w:delText>
        </w:r>
        <w:r w:rsidR="003F299D" w:rsidRPr="008868EF" w:rsidDel="003730A7">
          <w:rPr>
            <w:rFonts w:ascii="Times New Roman" w:eastAsia="楷体" w:hAnsi="Times New Roman" w:cs="Times New Roman" w:hint="eastAsia"/>
            <w:sz w:val="18"/>
            <w:szCs w:val="18"/>
            <w:highlight w:val="white"/>
          </w:rPr>
          <w:delText>611</w:delText>
        </w:r>
        <w:r w:rsidR="003F299D" w:rsidRPr="008868EF" w:rsidDel="003730A7">
          <w:rPr>
            <w:rFonts w:ascii="Times New Roman" w:eastAsia="楷体" w:hAnsi="Times New Roman" w:cs="Times New Roman" w:hint="eastAsia"/>
            <w:sz w:val="18"/>
            <w:szCs w:val="18"/>
            <w:highlight w:val="white"/>
          </w:rPr>
          <w:delText>；</w:delText>
        </w:r>
        <w:r w:rsidR="003F299D" w:rsidRPr="008868EF" w:rsidDel="003730A7">
          <w:rPr>
            <w:rFonts w:ascii="Times New Roman" w:eastAsia="楷体" w:hAnsi="Times New Roman" w:cs="Times New Roman" w:hint="eastAsia"/>
            <w:sz w:val="18"/>
            <w:szCs w:val="18"/>
            <w:highlight w:val="white"/>
          </w:rPr>
          <w:delText>P612</w:delText>
        </w:r>
      </w:del>
      <w:bookmarkEnd w:id="144"/>
      <w:ins w:id="146" w:author="home" w:date="2025-12-08T09:46:00Z">
        <w:del w:id="147" w:author="1001210222 Choi" w:date="2025-12-15T18:18:00Z" w16du:dateUtc="2025-12-15T10:18:00Z">
          <w:r w:rsidR="00591F48" w:rsidDel="003730A7">
            <w:rPr>
              <w:rFonts w:ascii="Times New Roman" w:eastAsia="楷体" w:hAnsi="Times New Roman" w:cs="Times New Roman"/>
              <w:sz w:val="18"/>
              <w:szCs w:val="18"/>
            </w:rPr>
            <w:delText xml:space="preserve">   </w:delText>
          </w:r>
          <w:r w:rsidR="00591F48" w:rsidDel="003730A7">
            <w:rPr>
              <w:rFonts w:ascii="Times New Roman" w:eastAsia="楷体" w:hAnsi="Times New Roman" w:cs="Times New Roman" w:hint="eastAsia"/>
              <w:sz w:val="18"/>
              <w:szCs w:val="18"/>
              <w:highlight w:val="white"/>
            </w:rPr>
            <w:delText>文献标志码：</w:delText>
          </w:r>
          <w:r w:rsidR="00591F48" w:rsidDel="003730A7">
            <w:rPr>
              <w:rFonts w:ascii="Times New Roman" w:eastAsia="楷体" w:hAnsi="Times New Roman" w:cs="Times New Roman" w:hint="eastAsia"/>
              <w:sz w:val="18"/>
              <w:szCs w:val="18"/>
            </w:rPr>
            <w:delText>A</w:delText>
          </w:r>
          <w:r w:rsidR="00591F48" w:rsidDel="003730A7">
            <w:rPr>
              <w:rFonts w:ascii="Times New Roman" w:eastAsia="楷体" w:hAnsi="Times New Roman" w:cs="Times New Roman"/>
              <w:sz w:val="18"/>
              <w:szCs w:val="18"/>
            </w:rPr>
            <w:delText xml:space="preserve">  </w:delText>
          </w:r>
          <w:r w:rsidR="00591F48" w:rsidDel="003730A7">
            <w:rPr>
              <w:rFonts w:ascii="Times New Roman" w:eastAsia="楷体" w:hAnsi="Times New Roman" w:cs="Times New Roman" w:hint="eastAsia"/>
              <w:sz w:val="18"/>
              <w:szCs w:val="18"/>
              <w:highlight w:val="white"/>
            </w:rPr>
            <w:delText>文章编号：</w:delText>
          </w:r>
        </w:del>
      </w:ins>
    </w:p>
    <w:p w14:paraId="352C195D" w14:textId="29086106" w:rsidR="00237C95" w:rsidRPr="002F690E" w:rsidDel="003730A7" w:rsidRDefault="00237C95" w:rsidP="008868EF">
      <w:pPr>
        <w:spacing w:before="260" w:after="260" w:line="415" w:lineRule="auto"/>
        <w:jc w:val="both"/>
        <w:outlineLvl w:val="1"/>
        <w:rPr>
          <w:del w:id="148" w:author="1001210222 Choi" w:date="2025-12-15T18:18:00Z" w16du:dateUtc="2025-12-15T10:18:00Z"/>
          <w:rFonts w:ascii="Times New Roman" w:eastAsia="宋体" w:hAnsi="Times New Roman"/>
          <w:sz w:val="28"/>
          <w:szCs w:val="28"/>
        </w:rPr>
        <w:sectPr w:rsidR="00237C95" w:rsidRPr="002F690E" w:rsidDel="003730A7" w:rsidSect="002F690E">
          <w:footerReference w:type="default" r:id="rId11"/>
          <w:pgSz w:w="11906" w:h="16838"/>
          <w:pgMar w:top="1418" w:right="1134" w:bottom="1134" w:left="1418" w:header="851" w:footer="992" w:gutter="0"/>
          <w:cols w:space="425"/>
          <w:docGrid w:type="lines" w:linePitch="312"/>
        </w:sectPr>
      </w:pPr>
    </w:p>
    <w:p w14:paraId="6917F6F6" w14:textId="42EBAEC1" w:rsidR="00B804E8" w:rsidRPr="00B804E8" w:rsidDel="003730A7" w:rsidRDefault="00654D5F" w:rsidP="008868EF">
      <w:pPr>
        <w:spacing w:before="260" w:after="260" w:line="415" w:lineRule="auto"/>
        <w:jc w:val="both"/>
        <w:outlineLvl w:val="1"/>
        <w:rPr>
          <w:del w:id="149" w:author="1001210222 Choi" w:date="2025-12-15T18:18:00Z" w16du:dateUtc="2025-12-15T10:18:00Z"/>
          <w:rFonts w:ascii="Times New Roman" w:eastAsia="宋体" w:hAnsi="Times New Roman"/>
          <w:sz w:val="28"/>
          <w:szCs w:val="28"/>
        </w:rPr>
      </w:pPr>
      <w:bookmarkStart w:id="150" w:name="一级标题序号_1"/>
      <w:bookmarkStart w:id="151" w:name="一级标题_2"/>
      <w:del w:id="152" w:author="1001210222 Choi" w:date="2025-12-15T18:18:00Z" w16du:dateUtc="2025-12-15T10:18:00Z">
        <w:r w:rsidRPr="002F690E" w:rsidDel="003730A7">
          <w:rPr>
            <w:rFonts w:ascii="Times New Roman" w:eastAsia="宋体" w:hAnsi="Times New Roman"/>
            <w:sz w:val="28"/>
            <w:szCs w:val="28"/>
            <w:highlight w:val="white"/>
          </w:rPr>
          <w:delText>0</w:delText>
        </w:r>
        <w:bookmarkEnd w:id="150"/>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引言</w:delText>
        </w:r>
        <w:bookmarkEnd w:id="151"/>
      </w:del>
    </w:p>
    <w:p w14:paraId="1DB64D2B" w14:textId="08179495" w:rsidR="00B804E8" w:rsidRPr="00B804E8" w:rsidDel="003730A7" w:rsidRDefault="00654D5F" w:rsidP="008868EF">
      <w:pPr>
        <w:spacing w:after="0" w:line="276" w:lineRule="auto"/>
        <w:ind w:firstLine="420"/>
        <w:jc w:val="both"/>
        <w:rPr>
          <w:del w:id="153" w:author="1001210222 Choi" w:date="2025-12-15T18:18:00Z" w16du:dateUtc="2025-12-15T10:18:00Z"/>
          <w:rFonts w:ascii="Times New Roman" w:eastAsia="宋体" w:hAnsi="Times New Roman"/>
          <w:sz w:val="21"/>
          <w:szCs w:val="21"/>
        </w:rPr>
      </w:pPr>
      <w:bookmarkStart w:id="154" w:name="正文段落_2"/>
      <w:del w:id="155" w:author="1001210222 Choi" w:date="2025-12-15T18:18:00Z" w16du:dateUtc="2025-12-15T10:18:00Z">
        <w:r w:rsidRPr="008868EF" w:rsidDel="003730A7">
          <w:rPr>
            <w:rFonts w:ascii="Times New Roman" w:eastAsia="宋体" w:hAnsi="Times New Roman" w:hint="eastAsia"/>
            <w:sz w:val="21"/>
            <w:szCs w:val="21"/>
            <w:highlight w:val="white"/>
          </w:rPr>
          <w:delText>华北克拉通作为全球最古老的克拉通之一，记录了自太古宙陆核聚合至中生代克拉通破坏的复杂地质演化历史</w:delText>
        </w:r>
        <w:r w:rsidR="005738D9" w:rsidRPr="00654D5F" w:rsidDel="003730A7">
          <w:rPr>
            <w:rFonts w:ascii="Times New Roman" w:eastAsia="宋体" w:hAnsi="Times New Roman"/>
            <w:noProof/>
            <w:sz w:val="21"/>
            <w:szCs w:val="21"/>
            <w:highlight w:val="yellow"/>
            <w:vertAlign w:val="superscript"/>
          </w:rPr>
          <w:delText>[1-3]</w:delText>
        </w:r>
        <w:r w:rsidRPr="008868EF" w:rsidDel="003730A7">
          <w:rPr>
            <w:rFonts w:ascii="Times New Roman" w:eastAsia="宋体" w:hAnsi="Times New Roman" w:hint="eastAsia"/>
            <w:sz w:val="21"/>
            <w:szCs w:val="21"/>
            <w:highlight w:val="white"/>
          </w:rPr>
          <w:delText>。其构造演化、岩浆活动及相关金成矿作用是国际地学研究长期以来的热点</w:delText>
        </w:r>
        <w:r w:rsidR="005738D9" w:rsidRPr="00654D5F" w:rsidDel="003730A7">
          <w:rPr>
            <w:rFonts w:ascii="Times New Roman" w:eastAsia="宋体" w:hAnsi="Times New Roman"/>
            <w:noProof/>
            <w:sz w:val="21"/>
            <w:szCs w:val="21"/>
            <w:highlight w:val="yellow"/>
            <w:vertAlign w:val="superscript"/>
          </w:rPr>
          <w:delText>[4-6]</w:delText>
        </w:r>
        <w:r w:rsidRPr="008868EF" w:rsidDel="003730A7">
          <w:rPr>
            <w:rFonts w:ascii="Times New Roman" w:eastAsia="宋体" w:hAnsi="Times New Roman" w:hint="eastAsia"/>
            <w:sz w:val="21"/>
            <w:szCs w:val="21"/>
            <w:highlight w:val="white"/>
          </w:rPr>
          <w:delText>。华北克拉通北缘、东缘及南缘发育多条巨型金成矿带</w:delText>
        </w:r>
        <w:r w:rsidR="005738D9" w:rsidRPr="00654D5F" w:rsidDel="003730A7">
          <w:rPr>
            <w:rFonts w:ascii="Times New Roman" w:eastAsia="宋体" w:hAnsi="Times New Roman"/>
            <w:noProof/>
            <w:sz w:val="21"/>
            <w:szCs w:val="21"/>
            <w:highlight w:val="yellow"/>
            <w:vertAlign w:val="superscript"/>
          </w:rPr>
          <w:delText>[7-11]</w:delText>
        </w:r>
        <w:r w:rsidRPr="008868EF" w:rsidDel="003730A7">
          <w:rPr>
            <w:rFonts w:ascii="Times New Roman" w:eastAsia="宋体" w:hAnsi="Times New Roman" w:hint="eastAsia"/>
            <w:sz w:val="21"/>
            <w:szCs w:val="21"/>
            <w:highlight w:val="white"/>
          </w:rPr>
          <w:delText>。辽东半岛与著名的早白垩世胶东巨型金矿省（探明金资源量</w:delText>
        </w:r>
        <w:r w:rsidR="00556C1E" w:rsidRPr="002F690E" w:rsidDel="003730A7">
          <w:rPr>
            <w:rFonts w:ascii="Times New Roman" w:hAnsi="Times New Roman" w:cs="Times New Roman"/>
            <w:sz w:val="21"/>
            <w:szCs w:val="21"/>
            <w:highlight w:val="white"/>
          </w:rPr>
          <w:delText>&gt;</w:delText>
        </w:r>
        <w:r w:rsidR="008E3BE2" w:rsidRPr="008868EF" w:rsidDel="003730A7">
          <w:rPr>
            <w:rFonts w:ascii="Times New Roman" w:eastAsia="宋体" w:hAnsi="Times New Roman" w:hint="eastAsia"/>
            <w:sz w:val="21"/>
            <w:szCs w:val="21"/>
            <w:highlight w:val="white"/>
          </w:rPr>
          <w:delText>5</w:delText>
        </w:r>
      </w:del>
      <w:ins w:id="156" w:author="home" w:date="2025-12-08T10:17:00Z">
        <w:del w:id="157" w:author="1001210222 Choi" w:date="2025-12-15T18:18:00Z" w16du:dateUtc="2025-12-15T10:18:00Z">
          <w:r w:rsidR="003E2B98" w:rsidDel="003730A7">
            <w:rPr>
              <w:rFonts w:ascii="Times New Roman" w:eastAsia="宋体" w:hAnsi="Times New Roman"/>
              <w:sz w:val="21"/>
              <w:szCs w:val="21"/>
              <w:highlight w:val="white"/>
            </w:rPr>
            <w:delText xml:space="preserve"> </w:delText>
          </w:r>
        </w:del>
      </w:ins>
      <w:del w:id="158" w:author="1001210222 Choi" w:date="2025-12-15T18:18:00Z" w16du:dateUtc="2025-12-15T10:18:00Z">
        <w:r w:rsidR="008E3BE2" w:rsidRPr="008868EF" w:rsidDel="003730A7">
          <w:rPr>
            <w:rFonts w:ascii="Times New Roman" w:eastAsia="宋体" w:hAnsi="Times New Roman" w:hint="eastAsia"/>
            <w:sz w:val="21"/>
            <w:szCs w:val="21"/>
            <w:highlight w:val="white"/>
          </w:rPr>
          <w:delText>000 t</w:delText>
        </w:r>
        <w:r w:rsidR="008E3BE2" w:rsidRPr="008868EF" w:rsidDel="003730A7">
          <w:rPr>
            <w:rFonts w:ascii="Times New Roman" w:eastAsia="宋体" w:hAnsi="Times New Roman" w:hint="eastAsia"/>
            <w:sz w:val="21"/>
            <w:szCs w:val="21"/>
            <w:highlight w:val="white"/>
          </w:rPr>
          <w:delText>）</w:delText>
        </w:r>
        <w:r w:rsidR="005738D9" w:rsidRPr="00654D5F" w:rsidDel="003730A7">
          <w:rPr>
            <w:rFonts w:ascii="Times New Roman" w:eastAsia="宋体" w:hAnsi="Times New Roman"/>
            <w:noProof/>
            <w:sz w:val="21"/>
            <w:szCs w:val="21"/>
            <w:highlight w:val="yellow"/>
            <w:vertAlign w:val="superscript"/>
          </w:rPr>
          <w:delText>[12]</w:delText>
        </w:r>
        <w:r w:rsidRPr="008868EF" w:rsidDel="003730A7">
          <w:rPr>
            <w:rFonts w:ascii="Times New Roman" w:eastAsia="宋体" w:hAnsi="Times New Roman" w:hint="eastAsia"/>
            <w:sz w:val="21"/>
            <w:szCs w:val="21"/>
            <w:highlight w:val="white"/>
          </w:rPr>
          <w:delText>同处于华北克拉通东缘。辽东半岛</w:delText>
        </w:r>
        <w:r w:rsidR="00016171" w:rsidDel="003730A7">
          <w:rPr>
            <w:rFonts w:ascii="Times New Roman" w:eastAsia="宋体" w:hAnsi="Times New Roman" w:hint="eastAsia"/>
            <w:sz w:val="21"/>
            <w:szCs w:val="21"/>
            <w:highlight w:val="white"/>
          </w:rPr>
          <w:delText>已探明</w:delText>
        </w:r>
        <w:r w:rsidRPr="008868EF" w:rsidDel="003730A7">
          <w:rPr>
            <w:rFonts w:ascii="Times New Roman" w:eastAsia="宋体" w:hAnsi="Times New Roman" w:hint="eastAsia"/>
            <w:sz w:val="21"/>
            <w:szCs w:val="21"/>
            <w:highlight w:val="white"/>
          </w:rPr>
          <w:delText>金资源量约</w:delText>
        </w:r>
        <w:r w:rsidRPr="008868EF" w:rsidDel="003730A7">
          <w:rPr>
            <w:rFonts w:ascii="Times New Roman" w:eastAsia="宋体" w:hAnsi="Times New Roman" w:hint="eastAsia"/>
            <w:sz w:val="21"/>
            <w:szCs w:val="21"/>
            <w:highlight w:val="white"/>
          </w:rPr>
          <w:delText>500 t</w:delText>
        </w:r>
        <w:r w:rsidR="005738D9" w:rsidRPr="00654D5F" w:rsidDel="003730A7">
          <w:rPr>
            <w:rFonts w:ascii="Times New Roman" w:eastAsia="宋体" w:hAnsi="Times New Roman"/>
            <w:noProof/>
            <w:sz w:val="21"/>
            <w:szCs w:val="21"/>
            <w:highlight w:val="yellow"/>
            <w:vertAlign w:val="superscript"/>
          </w:rPr>
          <w:delText>[13]</w:delText>
        </w:r>
        <w:r w:rsidR="00CD0615" w:rsidRPr="008868EF" w:rsidDel="003730A7">
          <w:rPr>
            <w:rFonts w:ascii="Times New Roman" w:eastAsia="宋体" w:hAnsi="Times New Roman" w:hint="eastAsia"/>
            <w:sz w:val="21"/>
            <w:szCs w:val="21"/>
            <w:highlight w:val="white"/>
          </w:rPr>
          <w:delText>，其</w:delText>
        </w:r>
        <w:r w:rsidR="009F2646" w:rsidRPr="002F690E" w:rsidDel="003730A7">
          <w:rPr>
            <w:rFonts w:ascii="Times New Roman" w:eastAsia="宋体" w:hAnsi="Times New Roman" w:hint="eastAsia"/>
            <w:sz w:val="21"/>
            <w:szCs w:val="21"/>
            <w:highlight w:val="white"/>
          </w:rPr>
          <w:delText>密集分布的金矿床（点）、</w:delText>
        </w:r>
        <w:r w:rsidRPr="008868EF" w:rsidDel="003730A7">
          <w:rPr>
            <w:rFonts w:ascii="Times New Roman" w:eastAsia="宋体" w:hAnsi="Times New Roman" w:hint="eastAsia"/>
            <w:sz w:val="21"/>
            <w:szCs w:val="21"/>
            <w:highlight w:val="white"/>
          </w:rPr>
          <w:delText>与胶东金矿省高度相似的早白垩世大地构造环境、岩浆活动及金矿化特征</w:delText>
        </w:r>
        <w:r w:rsidR="005738D9" w:rsidRPr="00654D5F" w:rsidDel="003730A7">
          <w:rPr>
            <w:rFonts w:ascii="Times New Roman" w:eastAsia="宋体" w:hAnsi="Times New Roman"/>
            <w:noProof/>
            <w:sz w:val="21"/>
            <w:szCs w:val="21"/>
            <w:highlight w:val="yellow"/>
            <w:vertAlign w:val="superscript"/>
          </w:rPr>
          <w:delText>[14-17]</w:delText>
        </w:r>
        <w:r w:rsidR="00D13DDF" w:rsidRPr="008868EF" w:rsidDel="003730A7">
          <w:rPr>
            <w:rFonts w:ascii="Times New Roman" w:eastAsia="宋体" w:hAnsi="Times New Roman" w:hint="eastAsia"/>
            <w:sz w:val="21"/>
            <w:szCs w:val="21"/>
            <w:highlight w:val="white"/>
          </w:rPr>
          <w:delText>，以及广泛发育的多个地球化学金异常区</w:delText>
        </w:r>
        <w:r w:rsidR="005738D9" w:rsidRPr="00654D5F" w:rsidDel="003730A7">
          <w:rPr>
            <w:rFonts w:ascii="Times New Roman" w:eastAsia="宋体" w:hAnsi="Times New Roman"/>
            <w:noProof/>
            <w:sz w:val="21"/>
            <w:szCs w:val="21"/>
            <w:highlight w:val="yellow"/>
            <w:vertAlign w:val="superscript"/>
          </w:rPr>
          <w:delText>[18]</w:delText>
        </w:r>
        <w:r w:rsidR="00CD0615" w:rsidRPr="008868EF" w:rsidDel="003730A7">
          <w:rPr>
            <w:rFonts w:ascii="Times New Roman" w:eastAsia="宋体" w:hAnsi="Times New Roman" w:hint="eastAsia"/>
            <w:sz w:val="21"/>
            <w:szCs w:val="21"/>
            <w:highlight w:val="white"/>
          </w:rPr>
          <w:delText>，</w:delText>
        </w:r>
        <w:r w:rsidR="000B7BBA" w:rsidDel="003730A7">
          <w:rPr>
            <w:rFonts w:ascii="Times New Roman" w:eastAsia="宋体" w:hAnsi="Times New Roman" w:hint="eastAsia"/>
            <w:sz w:val="21"/>
            <w:szCs w:val="21"/>
            <w:highlight w:val="white"/>
          </w:rPr>
          <w:delText>具有</w:delText>
        </w:r>
        <w:r w:rsidR="00CD0615" w:rsidRPr="008868EF" w:rsidDel="003730A7">
          <w:rPr>
            <w:rFonts w:ascii="Times New Roman" w:eastAsia="宋体" w:hAnsi="Times New Roman" w:hint="eastAsia"/>
            <w:sz w:val="21"/>
            <w:szCs w:val="21"/>
            <w:highlight w:val="white"/>
          </w:rPr>
          <w:delText>巨大的金找矿潜力。该区域</w:delText>
        </w:r>
        <w:r w:rsidR="009F2646" w:rsidRPr="002F690E" w:rsidDel="003730A7">
          <w:rPr>
            <w:rFonts w:ascii="Times New Roman" w:eastAsia="宋体" w:hAnsi="Times New Roman" w:hint="eastAsia"/>
            <w:sz w:val="21"/>
            <w:szCs w:val="21"/>
            <w:highlight w:val="white"/>
          </w:rPr>
          <w:delText>已成为华北克拉通东缘仅次于胶东的第二大金矿集区，是深化区域成矿规律研究和实现找矿突破的关键地区。</w:delText>
        </w:r>
        <w:bookmarkEnd w:id="154"/>
      </w:del>
    </w:p>
    <w:p w14:paraId="26F73153" w14:textId="0C895F77" w:rsidR="00B804E8" w:rsidRPr="00B804E8" w:rsidDel="003730A7" w:rsidRDefault="00654D5F" w:rsidP="008868EF">
      <w:pPr>
        <w:spacing w:after="0" w:line="276" w:lineRule="auto"/>
        <w:ind w:firstLine="420"/>
        <w:jc w:val="both"/>
        <w:rPr>
          <w:del w:id="159" w:author="1001210222 Choi" w:date="2025-12-15T18:18:00Z" w16du:dateUtc="2025-12-15T10:18:00Z"/>
          <w:rFonts w:ascii="Times New Roman" w:eastAsia="宋体" w:hAnsi="Times New Roman"/>
          <w:sz w:val="21"/>
          <w:szCs w:val="21"/>
        </w:rPr>
      </w:pPr>
      <w:bookmarkStart w:id="160" w:name="正文段落_4"/>
      <w:del w:id="161" w:author="1001210222 Choi" w:date="2025-12-15T18:18:00Z" w16du:dateUtc="2025-12-15T10:18:00Z">
        <w:r w:rsidRPr="008868EF" w:rsidDel="003730A7">
          <w:rPr>
            <w:rFonts w:ascii="Times New Roman" w:eastAsia="宋体" w:hAnsi="Times New Roman" w:hint="eastAsia"/>
            <w:sz w:val="21"/>
            <w:szCs w:val="21"/>
            <w:highlight w:val="white"/>
          </w:rPr>
          <w:delText>辽东半岛青城子矿集区（探明金资源量</w:delText>
        </w:r>
        <w:r w:rsidR="00556C1E" w:rsidRPr="002F690E" w:rsidDel="003730A7">
          <w:rPr>
            <w:rFonts w:ascii="Times New Roman" w:hAnsi="Times New Roman" w:cs="Times New Roman"/>
            <w:sz w:val="21"/>
            <w:szCs w:val="21"/>
            <w:highlight w:val="white"/>
          </w:rPr>
          <w:delText>&gt;</w:delText>
        </w:r>
        <w:r w:rsidRPr="008868EF" w:rsidDel="003730A7">
          <w:rPr>
            <w:rFonts w:ascii="Times New Roman" w:eastAsia="宋体" w:hAnsi="Times New Roman" w:hint="eastAsia"/>
            <w:sz w:val="21"/>
            <w:szCs w:val="21"/>
            <w:highlight w:val="white"/>
          </w:rPr>
          <w:delText>300 t</w:delText>
        </w:r>
        <w:r w:rsidRPr="008868EF" w:rsidDel="003730A7">
          <w:rPr>
            <w:rFonts w:ascii="Times New Roman" w:eastAsia="宋体" w:hAnsi="Times New Roman" w:hint="eastAsia"/>
            <w:sz w:val="21"/>
            <w:szCs w:val="21"/>
            <w:highlight w:val="white"/>
          </w:rPr>
          <w:delText>）以中生代大规模金成矿事件闻名</w:delText>
        </w:r>
        <w:r w:rsidR="000640EF" w:rsidRPr="00654D5F" w:rsidDel="003730A7">
          <w:rPr>
            <w:rFonts w:ascii="Times New Roman" w:eastAsia="宋体" w:hAnsi="Times New Roman"/>
            <w:noProof/>
            <w:sz w:val="21"/>
            <w:szCs w:val="21"/>
            <w:highlight w:val="yellow"/>
            <w:vertAlign w:val="superscript"/>
          </w:rPr>
          <w:delText>[19</w:delText>
        </w:r>
      </w:del>
      <w:ins w:id="162" w:author="home" w:date="2025-12-08T10:18:00Z">
        <w:del w:id="163" w:author="1001210222 Choi" w:date="2025-12-15T18:18:00Z" w16du:dateUtc="2025-12-15T10:18:00Z">
          <w:r w:rsidR="00D87E91" w:rsidRPr="00654D5F" w:rsidDel="003730A7">
            <w:rPr>
              <w:rFonts w:ascii="Times New Roman" w:eastAsia="宋体" w:hAnsi="Times New Roman"/>
              <w:noProof/>
              <w:sz w:val="21"/>
              <w:szCs w:val="21"/>
              <w:highlight w:val="yellow"/>
              <w:vertAlign w:val="superscript"/>
            </w:rPr>
            <w:delText>-</w:delText>
          </w:r>
        </w:del>
      </w:ins>
      <w:del w:id="164" w:author="1001210222 Choi" w:date="2025-12-15T18:18:00Z" w16du:dateUtc="2025-12-15T10:18:00Z">
        <w:r w:rsidR="000640EF" w:rsidRPr="00654D5F" w:rsidDel="003730A7">
          <w:rPr>
            <w:rFonts w:ascii="Times New Roman" w:eastAsia="宋体" w:hAnsi="Times New Roman"/>
            <w:noProof/>
            <w:sz w:val="21"/>
            <w:szCs w:val="21"/>
            <w:highlight w:val="yellow"/>
            <w:vertAlign w:val="superscript"/>
          </w:rPr>
          <w:delText>,20]</w:delText>
        </w:r>
        <w:r w:rsidRPr="008868EF"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白云金矿床</w:delText>
        </w:r>
        <w:r w:rsidRPr="008868EF" w:rsidDel="003730A7">
          <w:rPr>
            <w:rFonts w:ascii="Times New Roman" w:eastAsia="宋体" w:hAnsi="Times New Roman" w:hint="eastAsia"/>
            <w:sz w:val="21"/>
            <w:szCs w:val="21"/>
            <w:highlight w:val="white"/>
          </w:rPr>
          <w:delText>（探明金资源量</w:delText>
        </w:r>
      </w:del>
      <w:ins w:id="165" w:author="home" w:date="2025-12-08T10:18:00Z">
        <w:del w:id="166" w:author="1001210222 Choi" w:date="2025-12-15T18:18:00Z" w16du:dateUtc="2025-12-15T10:18:00Z">
          <w:r w:rsidR="00C9672A" w:rsidDel="003730A7">
            <w:rPr>
              <w:rFonts w:ascii="Times New Roman" w:eastAsia="宋体" w:hAnsi="Times New Roman" w:hint="eastAsia"/>
              <w:sz w:val="21"/>
              <w:szCs w:val="21"/>
              <w:highlight w:val="white"/>
            </w:rPr>
            <w:delText>为</w:delText>
          </w:r>
        </w:del>
      </w:ins>
      <w:del w:id="167" w:author="1001210222 Choi" w:date="2025-12-15T18:18:00Z" w16du:dateUtc="2025-12-15T10:18:00Z">
        <w:r w:rsidRPr="008868EF" w:rsidDel="003730A7">
          <w:rPr>
            <w:rFonts w:ascii="Times New Roman" w:eastAsia="宋体" w:hAnsi="Times New Roman" w:hint="eastAsia"/>
            <w:sz w:val="21"/>
            <w:szCs w:val="21"/>
            <w:highlight w:val="white"/>
          </w:rPr>
          <w:delText>120 t</w:delText>
        </w:r>
        <w:r w:rsidRPr="008868EF" w:rsidDel="003730A7">
          <w:rPr>
            <w:rFonts w:ascii="Times New Roman" w:eastAsia="宋体" w:hAnsi="Times New Roman" w:hint="eastAsia"/>
            <w:sz w:val="21"/>
            <w:szCs w:val="21"/>
            <w:highlight w:val="white"/>
          </w:rPr>
          <w:delText>，平均品位</w:delText>
        </w:r>
      </w:del>
      <w:ins w:id="168" w:author="home" w:date="2025-12-08T10:18:00Z">
        <w:del w:id="169" w:author="1001210222 Choi" w:date="2025-12-15T18:18:00Z" w16du:dateUtc="2025-12-15T10:18:00Z">
          <w:r w:rsidR="00C9672A" w:rsidDel="003730A7">
            <w:rPr>
              <w:rFonts w:ascii="Times New Roman" w:eastAsia="宋体" w:hAnsi="Times New Roman" w:hint="eastAsia"/>
              <w:sz w:val="21"/>
              <w:szCs w:val="21"/>
              <w:highlight w:val="white"/>
            </w:rPr>
            <w:delText>为</w:delText>
          </w:r>
        </w:del>
      </w:ins>
      <w:del w:id="170" w:author="1001210222 Choi" w:date="2025-12-15T18:18:00Z" w16du:dateUtc="2025-12-15T10:18:00Z">
        <w:r w:rsidRPr="008868EF" w:rsidDel="003730A7">
          <w:rPr>
            <w:rFonts w:ascii="Times New Roman" w:eastAsia="宋体" w:hAnsi="Times New Roman" w:hint="eastAsia"/>
            <w:sz w:val="21"/>
            <w:szCs w:val="21"/>
            <w:highlight w:val="white"/>
          </w:rPr>
          <w:delText>3.38 g/t</w:delText>
        </w:r>
        <w:r w:rsidRPr="008868EF" w:rsidDel="003730A7">
          <w:rPr>
            <w:rFonts w:ascii="Times New Roman" w:eastAsia="宋体" w:hAnsi="Times New Roman" w:hint="eastAsia"/>
            <w:sz w:val="21"/>
            <w:szCs w:val="21"/>
            <w:highlight w:val="white"/>
          </w:rPr>
          <w:delText>）位于青城子矿集区，金矿体主要赋存于古元古界辽河群变质岩系中</w:delText>
        </w:r>
        <w:r w:rsidR="005738D9" w:rsidRPr="00654D5F" w:rsidDel="003730A7">
          <w:rPr>
            <w:rFonts w:ascii="Times New Roman" w:eastAsia="宋体" w:hAnsi="Times New Roman" w:cs="Times New Roman"/>
            <w:noProof/>
            <w:sz w:val="21"/>
            <w:szCs w:val="21"/>
            <w:highlight w:val="yellow"/>
            <w:vertAlign w:val="superscript"/>
          </w:rPr>
          <w:delText>[21]</w:delText>
        </w:r>
        <w:r w:rsidRPr="008868EF" w:rsidDel="003730A7">
          <w:rPr>
            <w:rFonts w:ascii="Times New Roman" w:eastAsia="宋体" w:hAnsi="Times New Roman" w:hint="eastAsia"/>
            <w:sz w:val="21"/>
            <w:szCs w:val="21"/>
            <w:highlight w:val="white"/>
          </w:rPr>
          <w:delText>。前人围绕该矿床已开展大量研究与探讨，包括成矿年代学</w:delText>
        </w:r>
        <w:r w:rsidR="005738D9" w:rsidRPr="00654D5F" w:rsidDel="003730A7">
          <w:rPr>
            <w:rFonts w:ascii="Times New Roman" w:eastAsia="宋体" w:hAnsi="Times New Roman"/>
            <w:noProof/>
            <w:sz w:val="21"/>
            <w:szCs w:val="21"/>
            <w:highlight w:val="yellow"/>
            <w:vertAlign w:val="superscript"/>
          </w:rPr>
          <w:delText>[22-26]</w:delText>
        </w:r>
        <w:r w:rsidRPr="002F690E" w:rsidDel="003730A7">
          <w:rPr>
            <w:rFonts w:ascii="Times New Roman" w:eastAsia="宋体" w:hAnsi="Times New Roman" w:hint="eastAsia"/>
            <w:sz w:val="21"/>
            <w:szCs w:val="21"/>
            <w:highlight w:val="white"/>
          </w:rPr>
          <w:delText>，</w:delText>
        </w:r>
      </w:del>
      <w:ins w:id="171" w:author="home" w:date="2025-12-08T10:24:00Z">
        <w:del w:id="172" w:author="1001210222 Choi" w:date="2025-12-15T18:18:00Z" w16du:dateUtc="2025-12-15T10:18:00Z">
          <w:r w:rsidR="007359E3" w:rsidDel="003730A7">
            <w:rPr>
              <w:rFonts w:ascii="Times New Roman" w:eastAsia="宋体" w:hAnsi="Times New Roman" w:hint="eastAsia"/>
              <w:sz w:val="21"/>
              <w:szCs w:val="21"/>
              <w:highlight w:val="white"/>
            </w:rPr>
            <w:delText>、</w:delText>
          </w:r>
        </w:del>
      </w:ins>
      <w:del w:id="173" w:author="1001210222 Choi" w:date="2025-12-15T18:18:00Z" w16du:dateUtc="2025-12-15T10:18:00Z">
        <w:r w:rsidRPr="002F690E" w:rsidDel="003730A7">
          <w:rPr>
            <w:rFonts w:ascii="Times New Roman" w:eastAsia="宋体" w:hAnsi="Times New Roman" w:hint="eastAsia"/>
            <w:sz w:val="21"/>
            <w:szCs w:val="21"/>
            <w:highlight w:val="white"/>
          </w:rPr>
          <w:delText>岩浆活动与演化</w:delText>
        </w:r>
        <w:r w:rsidR="009B3407" w:rsidRPr="00654D5F" w:rsidDel="003730A7">
          <w:rPr>
            <w:rFonts w:ascii="Times New Roman" w:eastAsia="宋体" w:hAnsi="Times New Roman"/>
            <w:noProof/>
            <w:sz w:val="21"/>
            <w:szCs w:val="21"/>
            <w:highlight w:val="yellow"/>
            <w:vertAlign w:val="superscript"/>
          </w:rPr>
          <w:delText>[24,27-33]</w:delText>
        </w:r>
        <w:r w:rsidR="001C13ED" w:rsidRPr="002F690E" w:rsidDel="003730A7">
          <w:rPr>
            <w:rFonts w:ascii="Times New Roman" w:eastAsia="宋体" w:hAnsi="Times New Roman" w:hint="eastAsia"/>
            <w:sz w:val="21"/>
            <w:szCs w:val="21"/>
            <w:highlight w:val="white"/>
          </w:rPr>
          <w:delText>，</w:delText>
        </w:r>
      </w:del>
      <w:ins w:id="174" w:author="home" w:date="2025-12-08T10:24:00Z">
        <w:del w:id="175" w:author="1001210222 Choi" w:date="2025-12-15T18:18:00Z" w16du:dateUtc="2025-12-15T10:18:00Z">
          <w:r w:rsidR="007359E3" w:rsidDel="003730A7">
            <w:rPr>
              <w:rFonts w:ascii="Times New Roman" w:eastAsia="宋体" w:hAnsi="Times New Roman" w:hint="eastAsia"/>
              <w:sz w:val="21"/>
              <w:szCs w:val="21"/>
              <w:highlight w:val="white"/>
            </w:rPr>
            <w:delText>、</w:delText>
          </w:r>
        </w:del>
      </w:ins>
      <w:del w:id="176" w:author="1001210222 Choi" w:date="2025-12-15T18:18:00Z" w16du:dateUtc="2025-12-15T10:18:00Z">
        <w:r w:rsidR="001C13ED" w:rsidRPr="002F690E" w:rsidDel="003730A7">
          <w:rPr>
            <w:rFonts w:ascii="Times New Roman" w:eastAsia="宋体" w:hAnsi="Times New Roman" w:hint="eastAsia"/>
            <w:sz w:val="21"/>
            <w:szCs w:val="21"/>
            <w:highlight w:val="white"/>
          </w:rPr>
          <w:delText>控矿因素</w:delText>
        </w:r>
        <w:r w:rsidR="009B3407" w:rsidRPr="00654D5F" w:rsidDel="003730A7">
          <w:rPr>
            <w:rFonts w:ascii="Times New Roman" w:eastAsia="宋体" w:hAnsi="Times New Roman"/>
            <w:noProof/>
            <w:sz w:val="21"/>
            <w:szCs w:val="21"/>
            <w:highlight w:val="yellow"/>
            <w:vertAlign w:val="superscript"/>
          </w:rPr>
          <w:delText>[25,34-43]</w:delText>
        </w:r>
        <w:r w:rsidR="001C13ED" w:rsidRPr="008868EF" w:rsidDel="003730A7">
          <w:rPr>
            <w:rFonts w:ascii="Times New Roman" w:eastAsia="宋体" w:hAnsi="Times New Roman" w:hint="eastAsia"/>
            <w:sz w:val="21"/>
            <w:szCs w:val="21"/>
            <w:highlight w:val="white"/>
          </w:rPr>
          <w:delText>，</w:delText>
        </w:r>
      </w:del>
      <w:ins w:id="177" w:author="home" w:date="2025-12-08T10:24:00Z">
        <w:del w:id="178" w:author="1001210222 Choi" w:date="2025-12-15T18:18:00Z" w16du:dateUtc="2025-12-15T10:18:00Z">
          <w:r w:rsidR="007359E3" w:rsidDel="003730A7">
            <w:rPr>
              <w:rFonts w:ascii="Times New Roman" w:eastAsia="宋体" w:hAnsi="Times New Roman" w:hint="eastAsia"/>
              <w:sz w:val="21"/>
              <w:szCs w:val="21"/>
              <w:highlight w:val="white"/>
            </w:rPr>
            <w:delText>、</w:delText>
          </w:r>
        </w:del>
      </w:ins>
      <w:del w:id="179" w:author="1001210222 Choi" w:date="2025-12-15T18:18:00Z" w16du:dateUtc="2025-12-15T10:18:00Z">
        <w:r w:rsidR="001C13ED" w:rsidRPr="008868EF" w:rsidDel="003730A7">
          <w:rPr>
            <w:rFonts w:ascii="Times New Roman" w:eastAsia="宋体" w:hAnsi="Times New Roman" w:hint="eastAsia"/>
            <w:sz w:val="21"/>
            <w:szCs w:val="21"/>
            <w:highlight w:val="white"/>
          </w:rPr>
          <w:delText>蚀变矿化</w:delText>
        </w:r>
        <w:r w:rsidR="009B3407" w:rsidRPr="00654D5F" w:rsidDel="003730A7">
          <w:rPr>
            <w:rFonts w:ascii="Times New Roman" w:eastAsia="宋体" w:hAnsi="Times New Roman"/>
            <w:noProof/>
            <w:sz w:val="21"/>
            <w:szCs w:val="21"/>
            <w:highlight w:val="yellow"/>
            <w:vertAlign w:val="superscript"/>
          </w:rPr>
          <w:delText>[31,44</w:delText>
        </w:r>
      </w:del>
      <w:ins w:id="180" w:author="home" w:date="2025-12-08T10:18:00Z">
        <w:del w:id="181" w:author="1001210222 Choi" w:date="2025-12-15T18:18:00Z" w16du:dateUtc="2025-12-15T10:18:00Z">
          <w:r w:rsidR="006827DB" w:rsidRPr="00654D5F" w:rsidDel="003730A7">
            <w:rPr>
              <w:rFonts w:ascii="Times New Roman" w:eastAsia="宋体" w:hAnsi="Times New Roman"/>
              <w:noProof/>
              <w:sz w:val="21"/>
              <w:szCs w:val="21"/>
              <w:highlight w:val="yellow"/>
              <w:vertAlign w:val="superscript"/>
            </w:rPr>
            <w:delText>-</w:delText>
          </w:r>
        </w:del>
      </w:ins>
      <w:del w:id="182" w:author="1001210222 Choi" w:date="2025-12-15T18:18:00Z" w16du:dateUtc="2025-12-15T10:18:00Z">
        <w:r w:rsidR="009B3407" w:rsidRPr="00654D5F" w:rsidDel="003730A7">
          <w:rPr>
            <w:rFonts w:ascii="Times New Roman" w:eastAsia="宋体" w:hAnsi="Times New Roman"/>
            <w:noProof/>
            <w:sz w:val="21"/>
            <w:szCs w:val="21"/>
            <w:highlight w:val="yellow"/>
            <w:vertAlign w:val="superscript"/>
          </w:rPr>
          <w:delText>,45]</w:delText>
        </w:r>
        <w:r w:rsidRPr="002F690E" w:rsidDel="003730A7">
          <w:rPr>
            <w:rFonts w:ascii="Times New Roman" w:eastAsia="宋体" w:hAnsi="Times New Roman" w:hint="eastAsia"/>
            <w:sz w:val="21"/>
            <w:szCs w:val="21"/>
            <w:highlight w:val="white"/>
          </w:rPr>
          <w:delText>，</w:delText>
        </w:r>
      </w:del>
      <w:ins w:id="183" w:author="home" w:date="2025-12-08T10:24:00Z">
        <w:del w:id="184" w:author="1001210222 Choi" w:date="2025-12-15T18:18:00Z" w16du:dateUtc="2025-12-15T10:18:00Z">
          <w:r w:rsidR="007359E3" w:rsidDel="003730A7">
            <w:rPr>
              <w:rFonts w:ascii="Times New Roman" w:eastAsia="宋体" w:hAnsi="Times New Roman" w:hint="eastAsia"/>
              <w:sz w:val="21"/>
              <w:szCs w:val="21"/>
              <w:highlight w:val="white"/>
            </w:rPr>
            <w:delText>、</w:delText>
          </w:r>
        </w:del>
      </w:ins>
      <w:del w:id="185" w:author="1001210222 Choi" w:date="2025-12-15T18:18:00Z" w16du:dateUtc="2025-12-15T10:18:00Z">
        <w:r w:rsidR="001C13ED" w:rsidRPr="008868EF" w:rsidDel="003730A7">
          <w:rPr>
            <w:rFonts w:ascii="Times New Roman" w:eastAsia="宋体" w:hAnsi="Times New Roman" w:hint="eastAsia"/>
            <w:sz w:val="21"/>
            <w:szCs w:val="21"/>
            <w:highlight w:val="white"/>
          </w:rPr>
          <w:delText>成矿物质特征</w:delText>
        </w:r>
        <w:r w:rsidR="009B3407" w:rsidRPr="00654D5F" w:rsidDel="003730A7">
          <w:rPr>
            <w:rFonts w:ascii="Times New Roman" w:eastAsia="宋体" w:hAnsi="Times New Roman"/>
            <w:noProof/>
            <w:sz w:val="21"/>
            <w:szCs w:val="21"/>
            <w:highlight w:val="yellow"/>
            <w:vertAlign w:val="superscript"/>
          </w:rPr>
          <w:delText>[24,31,39,46-48]</w:delText>
        </w:r>
        <w:r w:rsidRPr="002F690E" w:rsidDel="003730A7">
          <w:rPr>
            <w:rFonts w:ascii="Times New Roman" w:eastAsia="宋体" w:hAnsi="Times New Roman" w:hint="eastAsia"/>
            <w:sz w:val="21"/>
            <w:szCs w:val="21"/>
            <w:highlight w:val="white"/>
          </w:rPr>
          <w:delText>，以</w:delText>
        </w:r>
        <w:r w:rsidRPr="008868EF" w:rsidDel="003730A7">
          <w:rPr>
            <w:rFonts w:ascii="Times New Roman" w:eastAsia="宋体" w:hAnsi="Times New Roman" w:hint="eastAsia"/>
            <w:sz w:val="21"/>
            <w:szCs w:val="21"/>
            <w:highlight w:val="white"/>
          </w:rPr>
          <w:delText>及</w:delText>
        </w:r>
      </w:del>
      <w:ins w:id="186" w:author="home" w:date="2025-12-08T10:24:00Z">
        <w:del w:id="187" w:author="1001210222 Choi" w:date="2025-12-15T18:18:00Z" w16du:dateUtc="2025-12-15T10:18:00Z">
          <w:r w:rsidR="007359E3" w:rsidDel="003730A7">
            <w:rPr>
              <w:rFonts w:ascii="Times New Roman" w:eastAsia="宋体" w:hAnsi="Times New Roman" w:hint="eastAsia"/>
              <w:sz w:val="21"/>
              <w:szCs w:val="21"/>
              <w:highlight w:val="white"/>
            </w:rPr>
            <w:delText>和</w:delText>
          </w:r>
        </w:del>
      </w:ins>
      <w:del w:id="188" w:author="1001210222 Choi" w:date="2025-12-15T18:18:00Z" w16du:dateUtc="2025-12-15T10:18:00Z">
        <w:r w:rsidRPr="008868EF" w:rsidDel="003730A7">
          <w:rPr>
            <w:rFonts w:ascii="Times New Roman" w:eastAsia="宋体" w:hAnsi="Times New Roman" w:hint="eastAsia"/>
            <w:sz w:val="21"/>
            <w:szCs w:val="21"/>
            <w:highlight w:val="white"/>
          </w:rPr>
          <w:delText>矿床成因等方面</w:delText>
        </w:r>
        <w:r w:rsidR="009B3407" w:rsidRPr="00654D5F" w:rsidDel="003730A7">
          <w:rPr>
            <w:rFonts w:ascii="Times New Roman" w:eastAsia="宋体" w:hAnsi="Times New Roman"/>
            <w:noProof/>
            <w:sz w:val="21"/>
            <w:szCs w:val="21"/>
            <w:highlight w:val="yellow"/>
            <w:vertAlign w:val="superscript"/>
          </w:rPr>
          <w:delText>[24,26,31,46,49]</w:delText>
        </w:r>
        <w:r w:rsidRPr="008868EF" w:rsidDel="003730A7">
          <w:rPr>
            <w:rFonts w:ascii="Times New Roman" w:eastAsia="宋体" w:hAnsi="Times New Roman" w:hint="eastAsia"/>
            <w:sz w:val="21"/>
            <w:szCs w:val="21"/>
            <w:highlight w:val="white"/>
          </w:rPr>
          <w:delText>。</w:delText>
        </w:r>
        <w:r w:rsidR="002E538C" w:rsidRPr="002F690E" w:rsidDel="003730A7">
          <w:rPr>
            <w:rFonts w:ascii="Times New Roman" w:eastAsia="宋体" w:hAnsi="Times New Roman" w:cs="Times New Roman" w:hint="eastAsia"/>
            <w:sz w:val="21"/>
            <w:szCs w:val="21"/>
            <w:highlight w:val="white"/>
          </w:rPr>
          <w:delText>然而，白云金矿床的成矿时代仍存在晚三叠世与早白垩世的争议。</w:delText>
        </w:r>
        <w:r w:rsidR="002E538C" w:rsidRPr="00654D5F" w:rsidDel="003730A7">
          <w:rPr>
            <w:rFonts w:ascii="Times New Roman" w:eastAsia="宋体" w:hAnsi="Times New Roman" w:cs="Times New Roman" w:hint="eastAsia"/>
            <w:sz w:val="21"/>
            <w:szCs w:val="21"/>
            <w:highlight w:val="cyan"/>
          </w:rPr>
          <w:delText>刘国平</w:delText>
        </w:r>
      </w:del>
      <w:ins w:id="189" w:author="home" w:date="2025-12-08T10:19:00Z">
        <w:del w:id="190" w:author="1001210222 Choi" w:date="2025-12-15T18:18:00Z" w16du:dateUtc="2025-12-15T10:18:00Z">
          <w:r w:rsidR="00016471" w:rsidDel="003730A7">
            <w:rPr>
              <w:rFonts w:ascii="Times New Roman" w:eastAsia="宋体" w:hAnsi="Times New Roman" w:cs="Times New Roman" w:hint="eastAsia"/>
              <w:sz w:val="21"/>
              <w:szCs w:val="21"/>
              <w:highlight w:val="cyan"/>
            </w:rPr>
            <w:delText>和</w:delText>
          </w:r>
          <w:r w:rsidR="00016471" w:rsidRPr="009066E1" w:rsidDel="003730A7">
            <w:rPr>
              <w:rFonts w:eastAsia="宋体" w:hint="eastAsia"/>
              <w:color w:val="000000"/>
              <w:highlight w:val="white"/>
            </w:rPr>
            <w:delText>艾永富</w:delText>
          </w:r>
        </w:del>
      </w:ins>
      <w:del w:id="191" w:author="1001210222 Choi" w:date="2025-12-15T18:18:00Z" w16du:dateUtc="2025-12-15T10:18:00Z">
        <w:r w:rsidR="002E538C" w:rsidRPr="002F690E" w:rsidDel="003730A7">
          <w:rPr>
            <w:rFonts w:ascii="Times New Roman" w:eastAsia="宋体" w:hAnsi="Times New Roman" w:cs="Times New Roman" w:hint="eastAsia"/>
            <w:sz w:val="21"/>
            <w:szCs w:val="21"/>
            <w:highlight w:val="white"/>
          </w:rPr>
          <w:delText>等（</w:delText>
        </w:r>
        <w:r w:rsidR="002E538C" w:rsidRPr="002F690E" w:rsidDel="003730A7">
          <w:rPr>
            <w:rFonts w:ascii="Times New Roman" w:eastAsia="宋体" w:hAnsi="Times New Roman" w:cs="Times New Roman"/>
            <w:sz w:val="21"/>
            <w:szCs w:val="21"/>
            <w:highlight w:val="white"/>
          </w:rPr>
          <w:delText>2000</w:delText>
        </w:r>
        <w:r w:rsidR="002E538C" w:rsidRPr="002F690E" w:rsidDel="003730A7">
          <w:rPr>
            <w:rFonts w:ascii="Times New Roman" w:eastAsia="宋体" w:hAnsi="Times New Roman" w:cs="Times New Roman" w:hint="eastAsia"/>
            <w:sz w:val="21"/>
            <w:szCs w:val="21"/>
            <w:highlight w:val="white"/>
          </w:rPr>
          <w:delText>）</w:delText>
        </w:r>
        <w:r w:rsidR="000640EF" w:rsidRPr="00654D5F" w:rsidDel="003730A7">
          <w:rPr>
            <w:rFonts w:ascii="Times New Roman" w:eastAsia="宋体" w:hAnsi="Times New Roman" w:cs="Times New Roman"/>
            <w:noProof/>
            <w:sz w:val="21"/>
            <w:szCs w:val="21"/>
            <w:highlight w:val="yellow"/>
            <w:vertAlign w:val="superscript"/>
          </w:rPr>
          <w:delText>[22]</w:delText>
        </w:r>
        <w:r w:rsidR="00C56BC9" w:rsidRPr="002F690E" w:rsidDel="003730A7">
          <w:rPr>
            <w:rFonts w:ascii="Times New Roman" w:eastAsia="宋体" w:hAnsi="Times New Roman" w:cs="Times New Roman" w:hint="eastAsia"/>
            <w:sz w:val="21"/>
            <w:szCs w:val="21"/>
            <w:highlight w:val="white"/>
          </w:rPr>
          <w:delText>对含金硅钾蚀变岩中的石英单矿物进行了</w:delText>
        </w:r>
        <w:r w:rsidR="00C56BC9" w:rsidRPr="002F690E" w:rsidDel="003730A7">
          <w:rPr>
            <w:rFonts w:ascii="Times New Roman" w:eastAsia="宋体" w:hAnsi="Times New Roman" w:cs="Times New Roman"/>
            <w:sz w:val="21"/>
            <w:szCs w:val="21"/>
            <w:highlight w:val="white"/>
            <w:vertAlign w:val="superscript"/>
          </w:rPr>
          <w:delText>40</w:delText>
        </w:r>
        <w:r w:rsidR="006D0B57" w:rsidRPr="002F690E" w:rsidDel="003730A7">
          <w:rPr>
            <w:rFonts w:ascii="Times New Roman" w:eastAsia="宋体" w:hAnsi="Times New Roman"/>
            <w:sz w:val="21"/>
            <w:szCs w:val="21"/>
            <w:highlight w:val="white"/>
          </w:rPr>
          <w:delText>Ar/</w:delText>
        </w:r>
        <w:r w:rsidR="00C56BC9" w:rsidRPr="002F690E" w:rsidDel="003730A7">
          <w:rPr>
            <w:rFonts w:ascii="Times New Roman" w:eastAsia="宋体" w:hAnsi="Times New Roman" w:cs="Times New Roman"/>
            <w:sz w:val="21"/>
            <w:szCs w:val="21"/>
            <w:highlight w:val="white"/>
            <w:vertAlign w:val="superscript"/>
          </w:rPr>
          <w:delText>39</w:delText>
        </w:r>
        <w:r w:rsidR="002E538C" w:rsidRPr="002F690E" w:rsidDel="003730A7">
          <w:rPr>
            <w:rFonts w:ascii="Times New Roman" w:eastAsia="宋体" w:hAnsi="Times New Roman" w:cs="Times New Roman"/>
            <w:sz w:val="21"/>
            <w:szCs w:val="21"/>
            <w:highlight w:val="white"/>
          </w:rPr>
          <w:delText>Ar</w:delText>
        </w:r>
        <w:r w:rsidR="002E538C" w:rsidRPr="002F690E" w:rsidDel="003730A7">
          <w:rPr>
            <w:rFonts w:ascii="Times New Roman" w:eastAsia="宋体" w:hAnsi="Times New Roman" w:cs="Times New Roman" w:hint="eastAsia"/>
            <w:sz w:val="21"/>
            <w:szCs w:val="21"/>
            <w:highlight w:val="white"/>
          </w:rPr>
          <w:delText>快中子活化与阶段加热法，获得两组年龄（</w:delText>
        </w:r>
        <w:r w:rsidR="002E538C" w:rsidRPr="002F690E" w:rsidDel="003730A7">
          <w:rPr>
            <w:rFonts w:ascii="Times New Roman" w:eastAsia="宋体" w:hAnsi="Times New Roman" w:cs="Times New Roman"/>
            <w:sz w:val="21"/>
            <w:szCs w:val="21"/>
            <w:highlight w:val="white"/>
          </w:rPr>
          <w:delText>207-</w:delText>
        </w:r>
      </w:del>
      <w:ins w:id="192" w:author="home" w:date="2025-12-08T10:25:00Z">
        <w:del w:id="193" w:author="1001210222 Choi" w:date="2025-12-15T18:18:00Z" w16du:dateUtc="2025-12-15T10:18:00Z">
          <w:r w:rsidR="00FE51C5" w:rsidDel="003730A7">
            <w:rPr>
              <w:rFonts w:ascii="Times New Roman" w:eastAsia="宋体" w:hAnsi="Times New Roman" w:cs="Times New Roman"/>
              <w:sz w:val="21"/>
              <w:szCs w:val="21"/>
              <w:highlight w:val="white"/>
            </w:rPr>
            <w:delText>~</w:delText>
          </w:r>
        </w:del>
      </w:ins>
      <w:del w:id="194" w:author="1001210222 Choi" w:date="2025-12-15T18:18:00Z" w16du:dateUtc="2025-12-15T10:18:00Z">
        <w:r w:rsidR="002E538C" w:rsidRPr="002F690E" w:rsidDel="003730A7">
          <w:rPr>
            <w:rFonts w:ascii="Times New Roman" w:eastAsia="宋体" w:hAnsi="Times New Roman" w:cs="Times New Roman"/>
            <w:sz w:val="21"/>
            <w:szCs w:val="21"/>
            <w:highlight w:val="white"/>
          </w:rPr>
          <w:delText>209</w:delText>
        </w:r>
        <w:r w:rsidR="002E538C" w:rsidRPr="002F690E" w:rsidDel="003730A7">
          <w:rPr>
            <w:rFonts w:ascii="Times New Roman" w:eastAsia="宋体" w:hAnsi="Times New Roman" w:cs="Times New Roman" w:hint="eastAsia"/>
            <w:sz w:val="21"/>
            <w:szCs w:val="21"/>
            <w:highlight w:val="white"/>
          </w:rPr>
          <w:delText xml:space="preserve"> Ma</w:delText>
        </w:r>
        <w:r w:rsidR="002E538C" w:rsidRPr="002F690E" w:rsidDel="003730A7">
          <w:rPr>
            <w:rFonts w:ascii="Times New Roman" w:eastAsia="宋体" w:hAnsi="Times New Roman" w:cs="Times New Roman" w:hint="eastAsia"/>
            <w:sz w:val="21"/>
            <w:szCs w:val="21"/>
            <w:highlight w:val="white"/>
          </w:rPr>
          <w:delText>；</w:delText>
        </w:r>
      </w:del>
      <w:ins w:id="195" w:author="home" w:date="2025-12-08T10:25:00Z">
        <w:del w:id="196" w:author="1001210222 Choi" w:date="2025-12-15T18:18:00Z" w16du:dateUtc="2025-12-15T10:18:00Z">
          <w:r w:rsidR="00FE51C5" w:rsidDel="003730A7">
            <w:rPr>
              <w:rFonts w:ascii="Times New Roman" w:eastAsia="宋体" w:hAnsi="Times New Roman" w:cs="Times New Roman" w:hint="eastAsia"/>
              <w:sz w:val="21"/>
              <w:szCs w:val="21"/>
              <w:highlight w:val="white"/>
            </w:rPr>
            <w:delText>和</w:delText>
          </w:r>
        </w:del>
      </w:ins>
      <w:del w:id="197" w:author="1001210222 Choi" w:date="2025-12-15T18:18:00Z" w16du:dateUtc="2025-12-15T10:18:00Z">
        <w:r w:rsidR="002E538C" w:rsidRPr="002F690E" w:rsidDel="003730A7">
          <w:rPr>
            <w:rFonts w:ascii="Times New Roman" w:eastAsia="宋体" w:hAnsi="Times New Roman" w:cs="Times New Roman"/>
            <w:sz w:val="21"/>
            <w:szCs w:val="21"/>
            <w:highlight w:val="white"/>
          </w:rPr>
          <w:delText>196-</w:delText>
        </w:r>
      </w:del>
      <w:ins w:id="198" w:author="home" w:date="2025-12-08T10:25:00Z">
        <w:del w:id="199" w:author="1001210222 Choi" w:date="2025-12-15T18:18:00Z" w16du:dateUtc="2025-12-15T10:18:00Z">
          <w:r w:rsidR="00FE51C5" w:rsidDel="003730A7">
            <w:rPr>
              <w:rFonts w:ascii="Times New Roman" w:eastAsia="宋体" w:hAnsi="Times New Roman" w:cs="Times New Roman"/>
              <w:sz w:val="21"/>
              <w:szCs w:val="21"/>
              <w:highlight w:val="white"/>
            </w:rPr>
            <w:delText>~</w:delText>
          </w:r>
        </w:del>
      </w:ins>
      <w:del w:id="200" w:author="1001210222 Choi" w:date="2025-12-15T18:18:00Z" w16du:dateUtc="2025-12-15T10:18:00Z">
        <w:r w:rsidR="002E538C" w:rsidRPr="002F690E" w:rsidDel="003730A7">
          <w:rPr>
            <w:rFonts w:ascii="Times New Roman" w:eastAsia="宋体" w:hAnsi="Times New Roman" w:cs="Times New Roman"/>
            <w:sz w:val="21"/>
            <w:szCs w:val="21"/>
            <w:highlight w:val="white"/>
          </w:rPr>
          <w:delText>197</w:delText>
        </w:r>
      </w:del>
      <w:del w:id="201" w:author="1001210222 Choi" w:date="2025-12-09T16:22:00Z" w16du:dateUtc="2025-12-09T08:22:00Z">
        <w:r w:rsidR="002E538C" w:rsidRPr="002F690E" w:rsidDel="00CB1673">
          <w:rPr>
            <w:rFonts w:ascii="Times New Roman" w:eastAsia="宋体" w:hAnsi="Times New Roman" w:cs="Times New Roman"/>
            <w:sz w:val="21"/>
            <w:szCs w:val="21"/>
            <w:highlight w:val="white"/>
          </w:rPr>
          <w:delText xml:space="preserve"> </w:delText>
        </w:r>
      </w:del>
      <w:del w:id="202" w:author="1001210222 Choi" w:date="2025-12-15T18:18:00Z" w16du:dateUtc="2025-12-15T10:18:00Z">
        <w:r w:rsidR="002E538C" w:rsidRPr="002F690E" w:rsidDel="003730A7">
          <w:rPr>
            <w:rFonts w:ascii="Times New Roman" w:eastAsia="宋体" w:hAnsi="Times New Roman" w:cs="Times New Roman"/>
            <w:sz w:val="21"/>
            <w:szCs w:val="21"/>
            <w:highlight w:val="white"/>
          </w:rPr>
          <w:delText>Ma</w:delText>
        </w:r>
        <w:r w:rsidR="002E538C" w:rsidRPr="002F690E" w:rsidDel="003730A7">
          <w:rPr>
            <w:rFonts w:ascii="Times New Roman" w:eastAsia="宋体" w:hAnsi="Times New Roman" w:cs="Times New Roman" w:hint="eastAsia"/>
            <w:sz w:val="21"/>
            <w:szCs w:val="21"/>
            <w:highlight w:val="white"/>
          </w:rPr>
          <w:delText>）。</w:delText>
        </w:r>
        <w:r w:rsidR="002E538C" w:rsidRPr="00654D5F" w:rsidDel="003730A7">
          <w:rPr>
            <w:rFonts w:ascii="Times New Roman" w:eastAsia="宋体" w:hAnsi="Times New Roman" w:cs="Times New Roman" w:hint="eastAsia"/>
            <w:sz w:val="21"/>
            <w:szCs w:val="21"/>
            <w:highlight w:val="cyan"/>
          </w:rPr>
          <w:delText>张朋</w:delText>
        </w:r>
        <w:r w:rsidR="002E538C" w:rsidRPr="002F690E" w:rsidDel="003730A7">
          <w:rPr>
            <w:rFonts w:ascii="Times New Roman" w:eastAsia="宋体" w:hAnsi="Times New Roman" w:cs="Times New Roman" w:hint="eastAsia"/>
            <w:sz w:val="21"/>
            <w:szCs w:val="21"/>
            <w:highlight w:val="white"/>
          </w:rPr>
          <w:delText>等（</w:delText>
        </w:r>
        <w:r w:rsidR="002E538C" w:rsidRPr="002F690E" w:rsidDel="003730A7">
          <w:rPr>
            <w:rFonts w:ascii="Times New Roman" w:eastAsia="宋体" w:hAnsi="Times New Roman" w:cs="Times New Roman"/>
            <w:sz w:val="21"/>
            <w:szCs w:val="21"/>
            <w:highlight w:val="white"/>
          </w:rPr>
          <w:delText>2016</w:delText>
        </w:r>
        <w:r w:rsidR="002E538C" w:rsidRPr="002F690E" w:rsidDel="003730A7">
          <w:rPr>
            <w:rFonts w:ascii="Times New Roman" w:eastAsia="宋体" w:hAnsi="Times New Roman" w:cs="Times New Roman" w:hint="eastAsia"/>
            <w:sz w:val="21"/>
            <w:szCs w:val="21"/>
            <w:highlight w:val="white"/>
          </w:rPr>
          <w:delText>）</w:delText>
        </w:r>
        <w:r w:rsidR="009B3407" w:rsidRPr="00654D5F" w:rsidDel="003730A7">
          <w:rPr>
            <w:rFonts w:ascii="Times New Roman" w:eastAsia="宋体" w:hAnsi="Times New Roman" w:cs="Times New Roman"/>
            <w:noProof/>
            <w:sz w:val="21"/>
            <w:szCs w:val="21"/>
            <w:highlight w:val="yellow"/>
            <w:vertAlign w:val="superscript"/>
          </w:rPr>
          <w:delText>[29]</w:delText>
        </w:r>
        <w:r w:rsidR="00C56BC9" w:rsidRPr="002F690E" w:rsidDel="003730A7">
          <w:rPr>
            <w:rFonts w:ascii="Times New Roman" w:eastAsia="宋体" w:hAnsi="Times New Roman" w:cs="Times New Roman" w:hint="eastAsia"/>
            <w:sz w:val="21"/>
            <w:szCs w:val="21"/>
            <w:highlight w:val="white"/>
          </w:rPr>
          <w:delText>对白云两种矿化类型矿石中的载金黄铁矿进行</w:delText>
        </w:r>
        <w:r w:rsidR="00C56BC9" w:rsidRPr="002F690E" w:rsidDel="003730A7">
          <w:rPr>
            <w:rFonts w:ascii="Times New Roman" w:eastAsia="宋体" w:hAnsi="Times New Roman" w:cs="Times New Roman"/>
            <w:sz w:val="21"/>
            <w:szCs w:val="21"/>
            <w:highlight w:val="white"/>
          </w:rPr>
          <w:delText>Re-Os</w:delText>
        </w:r>
        <w:r w:rsidR="00C56BC9" w:rsidRPr="002F690E" w:rsidDel="003730A7">
          <w:rPr>
            <w:rFonts w:ascii="Times New Roman" w:eastAsia="宋体" w:hAnsi="Times New Roman" w:cs="Times New Roman" w:hint="eastAsia"/>
            <w:sz w:val="21"/>
            <w:szCs w:val="21"/>
            <w:highlight w:val="white"/>
          </w:rPr>
          <w:delText>同位素年代学测试，获得等时线年龄</w:delText>
        </w:r>
      </w:del>
      <w:ins w:id="203" w:author="home" w:date="2025-12-08T10:25:00Z">
        <w:del w:id="204" w:author="1001210222 Choi" w:date="2025-12-15T18:18:00Z" w16du:dateUtc="2025-12-15T10:18:00Z">
          <w:r w:rsidR="00EE2DB8" w:rsidDel="003730A7">
            <w:rPr>
              <w:rFonts w:ascii="Times New Roman" w:eastAsia="宋体" w:hAnsi="Times New Roman" w:cs="Times New Roman" w:hint="eastAsia"/>
              <w:sz w:val="21"/>
              <w:szCs w:val="21"/>
              <w:highlight w:val="white"/>
            </w:rPr>
            <w:delText>为</w:delText>
          </w:r>
        </w:del>
      </w:ins>
      <w:ins w:id="205" w:author="home" w:date="2025-12-08T10:19:00Z">
        <w:del w:id="206" w:author="1001210222 Choi" w:date="2025-12-15T18:18:00Z" w16du:dateUtc="2025-12-15T10:18:00Z">
          <w:r w:rsidR="00F30F99" w:rsidDel="003730A7">
            <w:rPr>
              <w:rFonts w:ascii="Times New Roman" w:eastAsia="宋体" w:hAnsi="Times New Roman" w:cs="Times New Roman" w:hint="eastAsia"/>
              <w:sz w:val="21"/>
              <w:szCs w:val="21"/>
              <w:highlight w:val="white"/>
            </w:rPr>
            <w:delText>（</w:delText>
          </w:r>
        </w:del>
      </w:ins>
      <w:del w:id="207" w:author="1001210222 Choi" w:date="2025-12-15T18:18:00Z" w16du:dateUtc="2025-12-15T10:18:00Z">
        <w:r w:rsidR="00C56BC9" w:rsidRPr="002F690E" w:rsidDel="003730A7">
          <w:rPr>
            <w:rFonts w:ascii="Times New Roman" w:eastAsia="宋体" w:hAnsi="Times New Roman" w:cs="Times New Roman"/>
            <w:sz w:val="21"/>
            <w:szCs w:val="21"/>
            <w:highlight w:val="white"/>
          </w:rPr>
          <w:delText>225.3 ± 7.0</w:delText>
        </w:r>
      </w:del>
      <w:ins w:id="208" w:author="home" w:date="2025-12-08T10:19:00Z">
        <w:del w:id="209" w:author="1001210222 Choi" w:date="2025-12-15T18:18:00Z" w16du:dateUtc="2025-12-15T10:18:00Z">
          <w:r w:rsidR="00F30F99" w:rsidDel="003730A7">
            <w:rPr>
              <w:rFonts w:ascii="Times New Roman" w:eastAsia="宋体" w:hAnsi="Times New Roman" w:cs="Times New Roman" w:hint="eastAsia"/>
              <w:sz w:val="21"/>
              <w:szCs w:val="21"/>
              <w:highlight w:val="white"/>
            </w:rPr>
            <w:delText>）</w:delText>
          </w:r>
        </w:del>
      </w:ins>
      <w:del w:id="210" w:author="1001210222 Choi" w:date="2025-12-15T18:18:00Z" w16du:dateUtc="2025-12-15T10:18:00Z">
        <w:r w:rsidR="00C56BC9" w:rsidRPr="002F690E" w:rsidDel="003730A7">
          <w:rPr>
            <w:rFonts w:ascii="Times New Roman" w:eastAsia="宋体" w:hAnsi="Times New Roman" w:cs="Times New Roman"/>
            <w:sz w:val="21"/>
            <w:szCs w:val="21"/>
            <w:highlight w:val="white"/>
          </w:rPr>
          <w:delText xml:space="preserve"> Ma</w:delText>
        </w:r>
        <w:r w:rsidR="00C56BC9" w:rsidRPr="002F690E" w:rsidDel="003730A7">
          <w:rPr>
            <w:rFonts w:ascii="Times New Roman" w:eastAsia="宋体" w:hAnsi="Times New Roman" w:cs="Times New Roman" w:hint="eastAsia"/>
            <w:sz w:val="21"/>
            <w:szCs w:val="21"/>
            <w:highlight w:val="white"/>
          </w:rPr>
          <w:delText>。</w:delText>
        </w:r>
        <w:r w:rsidR="00BF5508" w:rsidRPr="00654D5F" w:rsidDel="003730A7">
          <w:rPr>
            <w:rFonts w:ascii="Times New Roman" w:eastAsia="宋体" w:hAnsi="Times New Roman" w:cs="Times New Roman"/>
            <w:sz w:val="21"/>
            <w:szCs w:val="21"/>
            <w:highlight w:val="cyan"/>
          </w:rPr>
          <w:delText>Feng</w:delText>
        </w:r>
        <w:r w:rsidR="00BF5508" w:rsidRPr="002F690E" w:rsidDel="003730A7">
          <w:rPr>
            <w:rFonts w:ascii="Times New Roman" w:eastAsia="宋体" w:hAnsi="Times New Roman" w:cs="Times New Roman"/>
            <w:sz w:val="21"/>
            <w:szCs w:val="21"/>
            <w:highlight w:val="white"/>
          </w:rPr>
          <w:delText xml:space="preserve"> et al. (2021)</w:delText>
        </w:r>
      </w:del>
      <w:ins w:id="211" w:author="home" w:date="2025-12-08T10:19:00Z">
        <w:del w:id="212" w:author="1001210222 Choi" w:date="2025-12-15T18:18:00Z" w16du:dateUtc="2025-12-15T10:18:00Z">
          <w:r w:rsidR="00130A72" w:rsidDel="003730A7">
            <w:rPr>
              <w:rFonts w:ascii="Times New Roman" w:eastAsia="宋体" w:hAnsi="Times New Roman" w:cs="Times New Roman" w:hint="eastAsia"/>
              <w:sz w:val="21"/>
              <w:szCs w:val="21"/>
              <w:highlight w:val="white"/>
            </w:rPr>
            <w:delText>等</w:delText>
          </w:r>
        </w:del>
      </w:ins>
      <w:del w:id="213" w:author="1001210222 Choi" w:date="2025-12-15T18:18:00Z" w16du:dateUtc="2025-12-15T10:18:00Z">
        <w:r w:rsidR="00BF5508" w:rsidRPr="002F690E" w:rsidDel="003730A7">
          <w:rPr>
            <w:rFonts w:ascii="Times New Roman" w:eastAsia="宋体" w:hAnsi="Times New Roman" w:cs="Times New Roman"/>
            <w:sz w:val="21"/>
            <w:szCs w:val="21"/>
            <w:highlight w:val="white"/>
          </w:rPr>
          <w:delText xml:space="preserve"> </w:delText>
        </w:r>
        <w:r w:rsidR="000640EF" w:rsidRPr="00654D5F" w:rsidDel="003730A7">
          <w:rPr>
            <w:rFonts w:ascii="Times New Roman" w:eastAsia="宋体" w:hAnsi="Times New Roman" w:cs="Times New Roman"/>
            <w:noProof/>
            <w:sz w:val="21"/>
            <w:szCs w:val="21"/>
            <w:highlight w:val="yellow"/>
            <w:vertAlign w:val="superscript"/>
          </w:rPr>
          <w:delText>[25]</w:delText>
        </w:r>
        <w:r w:rsidR="00BF5508" w:rsidRPr="002F690E" w:rsidDel="003730A7">
          <w:rPr>
            <w:rFonts w:ascii="Times New Roman" w:eastAsia="宋体" w:hAnsi="Times New Roman" w:cs="Times New Roman" w:hint="eastAsia"/>
            <w:sz w:val="21"/>
            <w:szCs w:val="21"/>
            <w:highlight w:val="white"/>
          </w:rPr>
          <w:delText>对白云金矿床矿石中金红石（</w:delText>
        </w:r>
        <w:r w:rsidR="00BF5508" w:rsidRPr="002F690E" w:rsidDel="003730A7">
          <w:rPr>
            <w:rFonts w:ascii="Times New Roman" w:eastAsia="宋体" w:hAnsi="Times New Roman" w:cs="Times New Roman"/>
            <w:sz w:val="21"/>
            <w:szCs w:val="21"/>
            <w:highlight w:val="white"/>
          </w:rPr>
          <w:delText>Xtm-1</w:delText>
        </w:r>
        <w:r w:rsidR="00BF5508" w:rsidRPr="002F690E" w:rsidDel="003730A7">
          <w:rPr>
            <w:rFonts w:ascii="Times New Roman" w:eastAsia="宋体" w:hAnsi="Times New Roman" w:cs="Times New Roman" w:hint="eastAsia"/>
            <w:sz w:val="21"/>
            <w:szCs w:val="21"/>
            <w:highlight w:val="white"/>
          </w:rPr>
          <w:delText>）与</w:delText>
        </w:r>
      </w:del>
      <w:ins w:id="214" w:author="home" w:date="2025-12-08T10:25:00Z">
        <w:del w:id="215" w:author="1001210222 Choi" w:date="2025-12-15T18:18:00Z" w16du:dateUtc="2025-12-15T10:18:00Z">
          <w:r w:rsidR="00A0370E" w:rsidDel="003730A7">
            <w:rPr>
              <w:rFonts w:ascii="Times New Roman" w:eastAsia="宋体" w:hAnsi="Times New Roman" w:cs="Times New Roman" w:hint="eastAsia"/>
              <w:sz w:val="21"/>
              <w:szCs w:val="21"/>
              <w:highlight w:val="white"/>
            </w:rPr>
            <w:delText>3</w:delText>
          </w:r>
        </w:del>
      </w:ins>
      <w:del w:id="216" w:author="1001210222 Choi" w:date="2025-12-15T18:18:00Z" w16du:dateUtc="2025-12-15T10:18:00Z">
        <w:r w:rsidR="00BF5508" w:rsidRPr="002F690E" w:rsidDel="003730A7">
          <w:rPr>
            <w:rFonts w:ascii="Times New Roman" w:eastAsia="宋体" w:hAnsi="Times New Roman" w:cs="Times New Roman" w:hint="eastAsia"/>
            <w:sz w:val="21"/>
            <w:szCs w:val="21"/>
            <w:highlight w:val="white"/>
          </w:rPr>
          <w:delText>三期磷钇矿（</w:delText>
        </w:r>
        <w:r w:rsidR="00BF5508" w:rsidRPr="002F690E" w:rsidDel="003730A7">
          <w:rPr>
            <w:rFonts w:ascii="Times New Roman" w:eastAsia="宋体" w:hAnsi="Times New Roman" w:cs="Times New Roman"/>
            <w:sz w:val="21"/>
            <w:szCs w:val="21"/>
            <w:highlight w:val="white"/>
          </w:rPr>
          <w:delText>Xtm-2</w:delText>
        </w:r>
        <w:r w:rsidR="00BF5508" w:rsidRPr="002F690E" w:rsidDel="003730A7">
          <w:rPr>
            <w:rFonts w:ascii="Times New Roman" w:eastAsia="宋体" w:hAnsi="Times New Roman" w:cs="Times New Roman" w:hint="eastAsia"/>
            <w:sz w:val="21"/>
            <w:szCs w:val="21"/>
            <w:highlight w:val="white"/>
          </w:rPr>
          <w:delText>，</w:delText>
        </w:r>
      </w:del>
      <w:ins w:id="217" w:author="home" w:date="2025-12-08T10:25:00Z">
        <w:del w:id="218" w:author="1001210222 Choi" w:date="2025-12-15T18:18:00Z" w16du:dateUtc="2025-12-15T10:18:00Z">
          <w:r w:rsidR="00E869D2" w:rsidDel="003730A7">
            <w:rPr>
              <w:rFonts w:ascii="Times New Roman" w:eastAsia="宋体" w:hAnsi="Times New Roman" w:cs="Times New Roman" w:hint="eastAsia"/>
              <w:sz w:val="21"/>
              <w:szCs w:val="21"/>
              <w:highlight w:val="white"/>
            </w:rPr>
            <w:delText>、</w:delText>
          </w:r>
        </w:del>
      </w:ins>
      <w:del w:id="219" w:author="1001210222 Choi" w:date="2025-12-15T18:18:00Z" w16du:dateUtc="2025-12-15T10:18:00Z">
        <w:r w:rsidR="00BF5508" w:rsidRPr="002F690E" w:rsidDel="003730A7">
          <w:rPr>
            <w:rFonts w:ascii="Times New Roman" w:eastAsia="宋体" w:hAnsi="Times New Roman" w:cs="Times New Roman"/>
            <w:sz w:val="21"/>
            <w:szCs w:val="21"/>
            <w:highlight w:val="white"/>
          </w:rPr>
          <w:delText>Xtm-3</w:delText>
        </w:r>
        <w:r w:rsidR="00BF5508" w:rsidRPr="002F690E" w:rsidDel="003730A7">
          <w:rPr>
            <w:rFonts w:ascii="Times New Roman" w:eastAsia="宋体" w:hAnsi="Times New Roman" w:cs="Times New Roman" w:hint="eastAsia"/>
            <w:sz w:val="21"/>
            <w:szCs w:val="21"/>
            <w:highlight w:val="white"/>
          </w:rPr>
          <w:delText>，</w:delText>
        </w:r>
      </w:del>
      <w:ins w:id="220" w:author="home" w:date="2025-12-08T10:25:00Z">
        <w:del w:id="221" w:author="1001210222 Choi" w:date="2025-12-15T18:18:00Z" w16du:dateUtc="2025-12-15T10:18:00Z">
          <w:r w:rsidR="00E869D2" w:rsidDel="003730A7">
            <w:rPr>
              <w:rFonts w:ascii="Times New Roman" w:eastAsia="宋体" w:hAnsi="Times New Roman" w:cs="Times New Roman" w:hint="eastAsia"/>
              <w:sz w:val="21"/>
              <w:szCs w:val="21"/>
              <w:highlight w:val="white"/>
            </w:rPr>
            <w:delText>和</w:delText>
          </w:r>
        </w:del>
      </w:ins>
      <w:del w:id="222" w:author="1001210222 Choi" w:date="2025-12-15T18:18:00Z" w16du:dateUtc="2025-12-15T10:18:00Z">
        <w:r w:rsidR="00BF5508" w:rsidRPr="002F690E" w:rsidDel="003730A7">
          <w:rPr>
            <w:rFonts w:ascii="Times New Roman" w:eastAsia="宋体" w:hAnsi="Times New Roman" w:cs="Times New Roman"/>
            <w:sz w:val="21"/>
            <w:szCs w:val="21"/>
            <w:highlight w:val="white"/>
          </w:rPr>
          <w:delText>Xtm-4</w:delText>
        </w:r>
        <w:r w:rsidR="00BF5508" w:rsidRPr="002F690E" w:rsidDel="003730A7">
          <w:rPr>
            <w:rFonts w:ascii="Times New Roman" w:eastAsia="宋体" w:hAnsi="Times New Roman" w:cs="Times New Roman" w:hint="eastAsia"/>
            <w:sz w:val="21"/>
            <w:szCs w:val="21"/>
            <w:highlight w:val="white"/>
          </w:rPr>
          <w:delText>）的球粒陨石归一化稀土配分模式进行比较，经</w:delText>
        </w:r>
        <w:r w:rsidR="00BF5508" w:rsidRPr="002F690E" w:rsidDel="003730A7">
          <w:rPr>
            <w:rFonts w:ascii="Times New Roman" w:eastAsia="宋体" w:hAnsi="Times New Roman" w:cs="Times New Roman"/>
            <w:sz w:val="21"/>
            <w:szCs w:val="21"/>
            <w:highlight w:val="white"/>
          </w:rPr>
          <w:delText>U-Pb</w:delText>
        </w:r>
        <w:r w:rsidR="00BF5508" w:rsidRPr="002F690E" w:rsidDel="003730A7">
          <w:rPr>
            <w:rFonts w:ascii="Times New Roman" w:eastAsia="宋体" w:hAnsi="Times New Roman" w:cs="Times New Roman" w:hint="eastAsia"/>
            <w:sz w:val="21"/>
            <w:szCs w:val="21"/>
            <w:highlight w:val="white"/>
          </w:rPr>
          <w:delText>年代学测试获得年龄</w:delText>
        </w:r>
      </w:del>
      <w:ins w:id="223" w:author="home" w:date="2025-12-08T10:25:00Z">
        <w:del w:id="224" w:author="1001210222 Choi" w:date="2025-12-15T18:18:00Z" w16du:dateUtc="2025-12-15T10:18:00Z">
          <w:r w:rsidR="00927D4A" w:rsidDel="003730A7">
            <w:rPr>
              <w:rFonts w:ascii="Times New Roman" w:eastAsia="宋体" w:hAnsi="Times New Roman" w:cs="Times New Roman" w:hint="eastAsia"/>
              <w:sz w:val="21"/>
              <w:szCs w:val="21"/>
              <w:highlight w:val="white"/>
            </w:rPr>
            <w:delText>为</w:delText>
          </w:r>
        </w:del>
      </w:ins>
      <w:del w:id="225" w:author="1001210222 Choi" w:date="2025-12-15T18:18:00Z" w16du:dateUtc="2025-12-15T10:18:00Z">
        <w:r w:rsidR="00BF5508" w:rsidRPr="002F690E" w:rsidDel="003730A7">
          <w:rPr>
            <w:rFonts w:ascii="Times New Roman" w:eastAsia="宋体" w:hAnsi="Times New Roman" w:cs="Times New Roman"/>
            <w:sz w:val="21"/>
            <w:szCs w:val="21"/>
            <w:highlight w:val="white"/>
          </w:rPr>
          <w:delText>230 Ma</w:delText>
        </w:r>
        <w:r w:rsidR="00BF5508" w:rsidRPr="002F690E" w:rsidDel="003730A7">
          <w:rPr>
            <w:rFonts w:ascii="Times New Roman" w:eastAsia="宋体" w:hAnsi="Times New Roman" w:cs="Times New Roman" w:hint="eastAsia"/>
            <w:sz w:val="21"/>
            <w:szCs w:val="21"/>
            <w:highlight w:val="white"/>
          </w:rPr>
          <w:delText>。</w:delText>
        </w:r>
        <w:r w:rsidR="00BF5508" w:rsidRPr="00654D5F" w:rsidDel="003730A7">
          <w:rPr>
            <w:rFonts w:ascii="Times New Roman" w:eastAsia="宋体" w:hAnsi="Times New Roman" w:cs="Times New Roman"/>
            <w:sz w:val="21"/>
            <w:szCs w:val="21"/>
            <w:highlight w:val="cyan"/>
          </w:rPr>
          <w:delText>Zheng</w:delText>
        </w:r>
        <w:r w:rsidR="00BF5508" w:rsidRPr="002F690E" w:rsidDel="003730A7">
          <w:rPr>
            <w:rFonts w:ascii="Times New Roman" w:eastAsia="宋体" w:hAnsi="Times New Roman" w:cs="Times New Roman"/>
            <w:sz w:val="21"/>
            <w:szCs w:val="21"/>
            <w:highlight w:val="white"/>
          </w:rPr>
          <w:delText xml:space="preserve"> et al. (2022)</w:delText>
        </w:r>
      </w:del>
      <w:ins w:id="226" w:author="home" w:date="2025-12-08T10:19:00Z">
        <w:del w:id="227" w:author="1001210222 Choi" w:date="2025-12-15T18:18:00Z" w16du:dateUtc="2025-12-15T10:18:00Z">
          <w:r w:rsidR="002F6057" w:rsidDel="003730A7">
            <w:rPr>
              <w:rFonts w:ascii="Times New Roman" w:eastAsia="宋体" w:hAnsi="Times New Roman" w:cs="Times New Roman" w:hint="eastAsia"/>
              <w:sz w:val="21"/>
              <w:szCs w:val="21"/>
              <w:highlight w:val="white"/>
            </w:rPr>
            <w:delText>等</w:delText>
          </w:r>
        </w:del>
      </w:ins>
      <w:del w:id="228" w:author="1001210222 Choi" w:date="2025-12-15T18:18:00Z" w16du:dateUtc="2025-12-15T10:18:00Z">
        <w:r w:rsidR="00BF5508" w:rsidRPr="002F690E" w:rsidDel="003730A7">
          <w:rPr>
            <w:rFonts w:ascii="Times New Roman" w:eastAsia="宋体" w:hAnsi="Times New Roman" w:cs="Times New Roman"/>
            <w:sz w:val="21"/>
            <w:szCs w:val="21"/>
            <w:highlight w:val="white"/>
          </w:rPr>
          <w:delText xml:space="preserve"> </w:delText>
        </w:r>
        <w:r w:rsidR="000640EF" w:rsidRPr="00654D5F" w:rsidDel="003730A7">
          <w:rPr>
            <w:rFonts w:ascii="Times New Roman" w:eastAsia="宋体" w:hAnsi="Times New Roman" w:cs="Times New Roman"/>
            <w:noProof/>
            <w:sz w:val="21"/>
            <w:szCs w:val="21"/>
            <w:highlight w:val="yellow"/>
            <w:vertAlign w:val="superscript"/>
          </w:rPr>
          <w:delText>[26]</w:delText>
        </w:r>
        <w:r w:rsidRPr="002F690E" w:rsidDel="003730A7">
          <w:rPr>
            <w:rFonts w:ascii="Times New Roman" w:eastAsia="宋体" w:hAnsi="Times New Roman" w:cs="Times New Roman" w:hint="eastAsia"/>
            <w:sz w:val="21"/>
            <w:szCs w:val="21"/>
            <w:highlight w:val="white"/>
          </w:rPr>
          <w:delText>对矿体中与黄铁矿伴生的金红石进行了</w:delText>
        </w:r>
        <w:r w:rsidRPr="002F690E" w:rsidDel="003730A7">
          <w:rPr>
            <w:rFonts w:ascii="Times New Roman" w:eastAsia="宋体" w:hAnsi="Times New Roman" w:cs="Times New Roman"/>
            <w:sz w:val="21"/>
            <w:szCs w:val="21"/>
            <w:highlight w:val="white"/>
          </w:rPr>
          <w:delText>U-Pb</w:delText>
        </w:r>
        <w:r w:rsidRPr="002F690E" w:rsidDel="003730A7">
          <w:rPr>
            <w:rFonts w:ascii="Times New Roman" w:eastAsia="宋体" w:hAnsi="Times New Roman" w:cs="Times New Roman" w:hint="eastAsia"/>
            <w:sz w:val="21"/>
            <w:szCs w:val="21"/>
            <w:highlight w:val="white"/>
          </w:rPr>
          <w:delText>同位素年代学测试，获得年龄</w:delText>
        </w:r>
      </w:del>
      <w:ins w:id="229" w:author="home" w:date="2025-12-08T10:26:00Z">
        <w:del w:id="230" w:author="1001210222 Choi" w:date="2025-12-15T18:18:00Z" w16du:dateUtc="2025-12-15T10:18:00Z">
          <w:r w:rsidR="00685D6A" w:rsidDel="003730A7">
            <w:rPr>
              <w:rFonts w:ascii="Times New Roman" w:eastAsia="宋体" w:hAnsi="Times New Roman" w:cs="Times New Roman" w:hint="eastAsia"/>
              <w:sz w:val="21"/>
              <w:szCs w:val="21"/>
              <w:highlight w:val="white"/>
            </w:rPr>
            <w:delText>为</w:delText>
          </w:r>
        </w:del>
      </w:ins>
      <w:ins w:id="231" w:author="home" w:date="2025-12-08T10:19:00Z">
        <w:del w:id="232" w:author="1001210222 Choi" w:date="2025-12-15T18:18:00Z" w16du:dateUtc="2025-12-15T10:18:00Z">
          <w:r w:rsidR="00E62B30" w:rsidDel="003730A7">
            <w:rPr>
              <w:rFonts w:ascii="Times New Roman" w:eastAsia="宋体" w:hAnsi="Times New Roman" w:cs="Times New Roman" w:hint="eastAsia"/>
              <w:sz w:val="21"/>
              <w:szCs w:val="21"/>
              <w:highlight w:val="white"/>
            </w:rPr>
            <w:delText>（</w:delText>
          </w:r>
        </w:del>
      </w:ins>
      <w:del w:id="233" w:author="1001210222 Choi" w:date="2025-12-15T18:18:00Z" w16du:dateUtc="2025-12-15T10:18:00Z">
        <w:r w:rsidRPr="002F690E" w:rsidDel="003730A7">
          <w:rPr>
            <w:rFonts w:ascii="Times New Roman" w:eastAsia="宋体" w:hAnsi="Times New Roman" w:cs="Times New Roman"/>
            <w:sz w:val="21"/>
            <w:szCs w:val="21"/>
            <w:highlight w:val="white"/>
          </w:rPr>
          <w:delText>237.0</w:delText>
        </w:r>
        <w:r w:rsidR="0029319A" w:rsidRPr="002F690E" w:rsidDel="003730A7">
          <w:rPr>
            <w:rFonts w:ascii="Times New Roman" w:eastAsia="宋体" w:hAnsi="Times New Roman" w:cs="Times New Roman"/>
            <w:sz w:val="21"/>
            <w:szCs w:val="21"/>
            <w:highlight w:val="white"/>
          </w:rPr>
          <w:delText xml:space="preserve"> ± </w:delText>
        </w:r>
        <w:r w:rsidR="00BF5508" w:rsidRPr="002F690E" w:rsidDel="003730A7">
          <w:rPr>
            <w:rFonts w:ascii="Times New Roman" w:eastAsia="宋体" w:hAnsi="Times New Roman" w:cs="Times New Roman"/>
            <w:sz w:val="21"/>
            <w:szCs w:val="21"/>
            <w:highlight w:val="white"/>
          </w:rPr>
          <w:delText>1.8</w:delText>
        </w:r>
      </w:del>
      <w:ins w:id="234" w:author="home" w:date="2025-12-08T10:19:00Z">
        <w:del w:id="235" w:author="1001210222 Choi" w:date="2025-12-15T18:18:00Z" w16du:dateUtc="2025-12-15T10:18:00Z">
          <w:r w:rsidR="00E62B30" w:rsidDel="003730A7">
            <w:rPr>
              <w:rFonts w:ascii="Times New Roman" w:eastAsia="宋体" w:hAnsi="Times New Roman" w:cs="Times New Roman" w:hint="eastAsia"/>
              <w:sz w:val="21"/>
              <w:szCs w:val="21"/>
              <w:highlight w:val="white"/>
            </w:rPr>
            <w:delText>）</w:delText>
          </w:r>
        </w:del>
      </w:ins>
      <w:del w:id="236" w:author="1001210222 Choi" w:date="2025-12-15T18:18:00Z" w16du:dateUtc="2025-12-15T10:18:00Z">
        <w:r w:rsidR="00BF5508" w:rsidRPr="002F690E" w:rsidDel="003730A7">
          <w:rPr>
            <w:rFonts w:ascii="Times New Roman" w:eastAsia="宋体" w:hAnsi="Times New Roman" w:cs="Times New Roman"/>
            <w:sz w:val="21"/>
            <w:szCs w:val="21"/>
            <w:highlight w:val="white"/>
          </w:rPr>
          <w:delText xml:space="preserve"> Ma</w:delText>
        </w:r>
        <w:r w:rsidR="00BF5508" w:rsidRPr="002F690E" w:rsidDel="003730A7">
          <w:rPr>
            <w:rFonts w:ascii="Times New Roman" w:eastAsia="宋体" w:hAnsi="Times New Roman" w:cs="Times New Roman" w:hint="eastAsia"/>
            <w:sz w:val="21"/>
            <w:szCs w:val="21"/>
            <w:highlight w:val="white"/>
          </w:rPr>
          <w:delText>。这些研究基于金矿石中副矿物的同位素测试结果，认为金矿床形成于晚三叠世。然而，</w:delText>
        </w:r>
        <w:r w:rsidR="00BF5508" w:rsidRPr="00654D5F" w:rsidDel="003730A7">
          <w:rPr>
            <w:rFonts w:ascii="Times New Roman" w:eastAsia="宋体" w:hAnsi="Times New Roman" w:cs="Times New Roman"/>
            <w:sz w:val="21"/>
            <w:szCs w:val="21"/>
            <w:highlight w:val="cyan"/>
          </w:rPr>
          <w:delText>Sun</w:delText>
        </w:r>
        <w:r w:rsidR="00BF5508" w:rsidRPr="002F690E" w:rsidDel="003730A7">
          <w:rPr>
            <w:rFonts w:ascii="Times New Roman" w:eastAsia="宋体" w:hAnsi="Times New Roman" w:cs="Times New Roman" w:hint="eastAsia"/>
            <w:sz w:val="21"/>
            <w:szCs w:val="21"/>
            <w:highlight w:val="white"/>
          </w:rPr>
          <w:delText xml:space="preserve"> et al. (2019) </w:delText>
        </w:r>
      </w:del>
      <w:ins w:id="237" w:author="home" w:date="2025-12-08T10:20:00Z">
        <w:del w:id="238" w:author="1001210222 Choi" w:date="2025-12-15T18:18:00Z" w16du:dateUtc="2025-12-15T10:18:00Z">
          <w:r w:rsidR="00A747E2" w:rsidDel="003730A7">
            <w:rPr>
              <w:rFonts w:ascii="Times New Roman" w:eastAsia="宋体" w:hAnsi="Times New Roman" w:cs="Times New Roman" w:hint="eastAsia"/>
              <w:sz w:val="21"/>
              <w:szCs w:val="21"/>
              <w:highlight w:val="white"/>
            </w:rPr>
            <w:delText>等</w:delText>
          </w:r>
        </w:del>
      </w:ins>
      <w:del w:id="239" w:author="1001210222 Choi" w:date="2025-12-15T18:18:00Z" w16du:dateUtc="2025-12-15T10:18:00Z">
        <w:r w:rsidR="00CD0D40" w:rsidRPr="00654D5F" w:rsidDel="003730A7">
          <w:rPr>
            <w:rFonts w:ascii="Times New Roman" w:eastAsia="宋体" w:hAnsi="Times New Roman" w:cs="Times New Roman"/>
            <w:noProof/>
            <w:sz w:val="21"/>
            <w:szCs w:val="21"/>
            <w:highlight w:val="yellow"/>
            <w:vertAlign w:val="superscript"/>
          </w:rPr>
          <w:delText>[24]</w:delText>
        </w:r>
        <w:r w:rsidRPr="002F690E" w:rsidDel="003730A7">
          <w:rPr>
            <w:rFonts w:ascii="Times New Roman" w:eastAsia="宋体" w:hAnsi="Times New Roman" w:cs="Times New Roman" w:hint="eastAsia"/>
            <w:sz w:val="21"/>
            <w:szCs w:val="21"/>
            <w:highlight w:val="white"/>
          </w:rPr>
          <w:delText>报道白云金矿床成矿前形成的石英斑岩锆石</w:delText>
        </w:r>
        <w:r w:rsidRPr="002F690E" w:rsidDel="003730A7">
          <w:rPr>
            <w:rFonts w:ascii="Times New Roman" w:eastAsia="宋体" w:hAnsi="Times New Roman" w:cs="Times New Roman"/>
            <w:sz w:val="21"/>
            <w:szCs w:val="21"/>
            <w:highlight w:val="white"/>
          </w:rPr>
          <w:delText>U-Pb</w:delText>
        </w:r>
        <w:r w:rsidRPr="002F690E" w:rsidDel="003730A7">
          <w:rPr>
            <w:rFonts w:ascii="Times New Roman" w:eastAsia="宋体" w:hAnsi="Times New Roman" w:cs="Times New Roman" w:hint="eastAsia"/>
            <w:sz w:val="21"/>
            <w:szCs w:val="21"/>
            <w:highlight w:val="white"/>
          </w:rPr>
          <w:delText>年龄为</w:delText>
        </w:r>
      </w:del>
      <w:ins w:id="240" w:author="home" w:date="2025-12-08T10:20:00Z">
        <w:del w:id="241" w:author="1001210222 Choi" w:date="2025-12-15T18:18:00Z" w16du:dateUtc="2025-12-15T10:18:00Z">
          <w:r w:rsidR="00926E68" w:rsidDel="003730A7">
            <w:rPr>
              <w:rFonts w:ascii="Times New Roman" w:eastAsia="宋体" w:hAnsi="Times New Roman" w:cs="Times New Roman" w:hint="eastAsia"/>
              <w:sz w:val="21"/>
              <w:szCs w:val="21"/>
              <w:highlight w:val="white"/>
            </w:rPr>
            <w:delText>（</w:delText>
          </w:r>
        </w:del>
      </w:ins>
      <w:del w:id="242" w:author="1001210222 Choi" w:date="2025-12-15T18:18:00Z" w16du:dateUtc="2025-12-15T10:18:00Z">
        <w:r w:rsidRPr="002F690E" w:rsidDel="003730A7">
          <w:rPr>
            <w:rFonts w:ascii="Times New Roman" w:eastAsia="宋体" w:hAnsi="Times New Roman" w:cs="Times New Roman"/>
            <w:sz w:val="21"/>
            <w:szCs w:val="21"/>
            <w:highlight w:val="white"/>
          </w:rPr>
          <w:delText>127.8 </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eastAsia="宋体" w:hAnsi="Times New Roman" w:cs="Times New Roman"/>
            <w:sz w:val="21"/>
            <w:szCs w:val="21"/>
            <w:highlight w:val="white"/>
          </w:rPr>
          <w:delText> 0.8</w:delText>
        </w:r>
      </w:del>
      <w:ins w:id="243" w:author="home" w:date="2025-12-08T10:20:00Z">
        <w:del w:id="244" w:author="1001210222 Choi" w:date="2025-12-15T18:18:00Z" w16du:dateUtc="2025-12-15T10:18:00Z">
          <w:r w:rsidR="00926E68" w:rsidDel="003730A7">
            <w:rPr>
              <w:rFonts w:ascii="Times New Roman" w:eastAsia="宋体" w:hAnsi="Times New Roman" w:cs="Times New Roman" w:hint="eastAsia"/>
              <w:sz w:val="21"/>
              <w:szCs w:val="21"/>
              <w:highlight w:val="white"/>
            </w:rPr>
            <w:delText>）</w:delText>
          </w:r>
        </w:del>
      </w:ins>
      <w:del w:id="245" w:author="1001210222 Choi" w:date="2025-12-15T18:18:00Z" w16du:dateUtc="2025-12-15T10:18:00Z">
        <w:r w:rsidRPr="002F690E" w:rsidDel="003730A7">
          <w:rPr>
            <w:rFonts w:ascii="Times New Roman" w:eastAsia="宋体" w:hAnsi="Times New Roman" w:cs="Times New Roman"/>
            <w:sz w:val="21"/>
            <w:szCs w:val="21"/>
            <w:highlight w:val="white"/>
          </w:rPr>
          <w:delText xml:space="preserve"> Ma</w:delText>
        </w:r>
        <w:r w:rsidRPr="002F690E" w:rsidDel="003730A7">
          <w:rPr>
            <w:rFonts w:ascii="Times New Roman" w:eastAsia="宋体" w:hAnsi="Times New Roman" w:cs="Times New Roman" w:hint="eastAsia"/>
            <w:sz w:val="21"/>
            <w:szCs w:val="21"/>
            <w:highlight w:val="white"/>
          </w:rPr>
          <w:delText>，成矿后的微晶闪长岩锆石</w:delText>
        </w:r>
        <w:r w:rsidRPr="002F690E" w:rsidDel="003730A7">
          <w:rPr>
            <w:rFonts w:ascii="Times New Roman" w:eastAsia="宋体" w:hAnsi="Times New Roman" w:cs="Times New Roman"/>
            <w:sz w:val="21"/>
            <w:szCs w:val="21"/>
            <w:highlight w:val="white"/>
          </w:rPr>
          <w:delText>U-Pb</w:delText>
        </w:r>
        <w:r w:rsidRPr="002F690E" w:rsidDel="003730A7">
          <w:rPr>
            <w:rFonts w:ascii="Times New Roman" w:eastAsia="宋体" w:hAnsi="Times New Roman" w:cs="Times New Roman" w:hint="eastAsia"/>
            <w:sz w:val="21"/>
            <w:szCs w:val="21"/>
            <w:highlight w:val="white"/>
          </w:rPr>
          <w:delText>年龄为</w:delText>
        </w:r>
      </w:del>
      <w:ins w:id="246" w:author="home" w:date="2025-12-08T10:20:00Z">
        <w:del w:id="247" w:author="1001210222 Choi" w:date="2025-12-15T18:18:00Z" w16du:dateUtc="2025-12-15T10:18:00Z">
          <w:r w:rsidR="00926E68" w:rsidDel="003730A7">
            <w:rPr>
              <w:rFonts w:ascii="Times New Roman" w:eastAsia="宋体" w:hAnsi="Times New Roman" w:cs="Times New Roman" w:hint="eastAsia"/>
              <w:sz w:val="21"/>
              <w:szCs w:val="21"/>
              <w:highlight w:val="white"/>
            </w:rPr>
            <w:delText>（</w:delText>
          </w:r>
        </w:del>
      </w:ins>
      <w:del w:id="248" w:author="1001210222 Choi" w:date="2025-12-15T18:18:00Z" w16du:dateUtc="2025-12-15T10:18:00Z">
        <w:r w:rsidRPr="002F690E" w:rsidDel="003730A7">
          <w:rPr>
            <w:rFonts w:ascii="Times New Roman" w:eastAsia="宋体" w:hAnsi="Times New Roman" w:cs="Times New Roman"/>
            <w:sz w:val="21"/>
            <w:szCs w:val="21"/>
            <w:highlight w:val="white"/>
          </w:rPr>
          <w:delText>125.6</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eastAsia="宋体" w:hAnsi="Times New Roman" w:cs="Times New Roman"/>
            <w:sz w:val="21"/>
            <w:szCs w:val="21"/>
            <w:highlight w:val="white"/>
          </w:rPr>
          <w:delText>1.3</w:delText>
        </w:r>
      </w:del>
      <w:ins w:id="249" w:author="home" w:date="2025-12-08T10:20:00Z">
        <w:del w:id="250" w:author="1001210222 Choi" w:date="2025-12-15T18:18:00Z" w16du:dateUtc="2025-12-15T10:18:00Z">
          <w:r w:rsidR="00926E68" w:rsidDel="003730A7">
            <w:rPr>
              <w:rFonts w:ascii="Times New Roman" w:eastAsia="宋体" w:hAnsi="Times New Roman" w:cs="Times New Roman" w:hint="eastAsia"/>
              <w:sz w:val="21"/>
              <w:szCs w:val="21"/>
              <w:highlight w:val="white"/>
            </w:rPr>
            <w:delText>）</w:delText>
          </w:r>
        </w:del>
      </w:ins>
      <w:del w:id="251" w:author="1001210222 Choi" w:date="2025-12-15T18:18:00Z" w16du:dateUtc="2025-12-15T10:18:00Z">
        <w:r w:rsidRPr="002F690E" w:rsidDel="003730A7">
          <w:rPr>
            <w:rFonts w:ascii="Times New Roman" w:eastAsia="宋体" w:hAnsi="Times New Roman" w:cs="Times New Roman"/>
            <w:sz w:val="21"/>
            <w:szCs w:val="21"/>
            <w:highlight w:val="white"/>
          </w:rPr>
          <w:delText xml:space="preserve"> Ma</w:delText>
        </w:r>
        <w:r w:rsidRPr="002F690E" w:rsidDel="003730A7">
          <w:rPr>
            <w:rFonts w:ascii="Times New Roman" w:eastAsia="宋体" w:hAnsi="Times New Roman" w:cs="Times New Roman" w:hint="eastAsia"/>
            <w:sz w:val="21"/>
            <w:szCs w:val="21"/>
            <w:highlight w:val="white"/>
          </w:rPr>
          <w:delText>，限定成矿年龄约为</w:delText>
        </w:r>
        <w:r w:rsidRPr="002F690E" w:rsidDel="003730A7">
          <w:rPr>
            <w:rFonts w:ascii="Times New Roman" w:eastAsia="宋体" w:hAnsi="Times New Roman" w:cs="Times New Roman"/>
            <w:sz w:val="21"/>
            <w:szCs w:val="21"/>
            <w:highlight w:val="white"/>
          </w:rPr>
          <w:delText>126 Ma</w:delText>
        </w:r>
        <w:r w:rsidRPr="002F690E" w:rsidDel="003730A7">
          <w:rPr>
            <w:rFonts w:ascii="Times New Roman" w:eastAsia="宋体" w:hAnsi="Times New Roman" w:cs="Times New Roman" w:hint="eastAsia"/>
            <w:sz w:val="21"/>
            <w:szCs w:val="21"/>
            <w:highlight w:val="white"/>
          </w:rPr>
          <w:delText>，为早白垩世成矿事件。</w:delText>
        </w:r>
        <w:bookmarkEnd w:id="160"/>
      </w:del>
    </w:p>
    <w:p w14:paraId="5778829A" w14:textId="611C05B9" w:rsidR="00B804E8" w:rsidRPr="00B804E8" w:rsidDel="003730A7" w:rsidRDefault="00654D5F" w:rsidP="008868EF">
      <w:pPr>
        <w:pStyle w:val="TableParagraph"/>
        <w:spacing w:line="276" w:lineRule="auto"/>
        <w:ind w:firstLine="420"/>
        <w:jc w:val="both"/>
        <w:rPr>
          <w:del w:id="252" w:author="1001210222 Choi" w:date="2025-12-15T18:18:00Z" w16du:dateUtc="2025-12-15T10:18:00Z"/>
          <w:rFonts w:ascii="Times New Roman" w:hAnsi="Times New Roman" w:cs="Times New Roman"/>
          <w:sz w:val="21"/>
          <w:szCs w:val="21"/>
        </w:rPr>
      </w:pPr>
      <w:bookmarkStart w:id="253" w:name="正文段落_6"/>
      <w:del w:id="254" w:author="1001210222 Choi" w:date="2025-12-15T18:18:00Z" w16du:dateUtc="2025-12-15T10:18:00Z">
        <w:r w:rsidRPr="002F690E" w:rsidDel="003730A7">
          <w:rPr>
            <w:rFonts w:ascii="Times New Roman" w:hAnsi="Times New Roman" w:cs="Times New Roman" w:hint="eastAsia"/>
            <w:sz w:val="21"/>
            <w:szCs w:val="21"/>
            <w:highlight w:val="white"/>
          </w:rPr>
          <w:delText>成矿年代学的争议制约了对矿床成因的理解，前人从不同角度出发，提出了多种成因类型观点，但尚未形成统一认识。</w:delText>
        </w:r>
        <w:r w:rsidRPr="00654D5F" w:rsidDel="003730A7">
          <w:rPr>
            <w:rFonts w:ascii="Times New Roman" w:hAnsi="Times New Roman" w:cs="Times New Roman" w:hint="eastAsia"/>
            <w:sz w:val="21"/>
            <w:szCs w:val="21"/>
            <w:highlight w:val="cyan"/>
          </w:rPr>
          <w:delText>刘国平</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hint="eastAsia"/>
            <w:sz w:val="21"/>
            <w:szCs w:val="21"/>
            <w:highlight w:val="white"/>
          </w:rPr>
          <w:delText>1999</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2000</w:delText>
        </w:r>
        <w:r w:rsidRPr="002F690E" w:rsidDel="003730A7">
          <w:rPr>
            <w:rFonts w:ascii="Times New Roman" w:hAnsi="Times New Roman" w:cs="Times New Roman" w:hint="eastAsia"/>
            <w:sz w:val="21"/>
            <w:szCs w:val="21"/>
            <w:highlight w:val="white"/>
          </w:rPr>
          <w:delText>）</w:delText>
        </w:r>
      </w:del>
      <w:ins w:id="255" w:author="home" w:date="2025-12-08T10:20:00Z">
        <w:del w:id="256" w:author="1001210222 Choi" w:date="2025-12-15T18:18:00Z" w16du:dateUtc="2025-12-15T10:18:00Z">
          <w:r w:rsidR="00F067D6" w:rsidDel="003730A7">
            <w:rPr>
              <w:rFonts w:ascii="Times New Roman" w:hAnsi="Times New Roman" w:cs="Times New Roman" w:hint="eastAsia"/>
              <w:sz w:val="21"/>
              <w:szCs w:val="21"/>
              <w:highlight w:val="white"/>
            </w:rPr>
            <w:delText>和</w:delText>
          </w:r>
          <w:r w:rsidR="00F067D6" w:rsidRPr="00B93DCB" w:rsidDel="003730A7">
            <w:rPr>
              <w:rFonts w:hint="eastAsia"/>
              <w:color w:val="000000"/>
              <w:highlight w:val="white"/>
            </w:rPr>
            <w:delText>艾永富</w:delText>
          </w:r>
        </w:del>
      </w:ins>
      <w:del w:id="257"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[22,50]</w:delText>
        </w:r>
        <w:r w:rsidRPr="002F690E" w:rsidDel="003730A7">
          <w:rPr>
            <w:rFonts w:ascii="Times New Roman" w:hAnsi="Times New Roman" w:cs="Times New Roman" w:hint="eastAsia"/>
            <w:sz w:val="21"/>
            <w:szCs w:val="21"/>
            <w:highlight w:val="white"/>
          </w:rPr>
          <w:delText>发现蚀变分带与矿体受滑脱构造带控制，将白云金矿床划分为晚三叠世构造蚀变岩型；</w:delText>
        </w:r>
        <w:r w:rsidRPr="00654D5F" w:rsidDel="003730A7">
          <w:rPr>
            <w:rFonts w:ascii="Times New Roman" w:hAnsi="Times New Roman" w:cs="Times New Roman" w:hint="eastAsia"/>
            <w:sz w:val="21"/>
            <w:szCs w:val="21"/>
            <w:highlight w:val="cyan"/>
          </w:rPr>
          <w:delText>杨新库</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2011</w:delText>
        </w:r>
        <w:r w:rsidRPr="002F690E" w:rsidDel="003730A7">
          <w:rPr>
            <w:rFonts w:ascii="Times New Roman" w:hAnsi="Times New Roman" w:cs="Times New Roman" w:hint="eastAsia"/>
            <w:sz w:val="21"/>
            <w:szCs w:val="21"/>
            <w:highlight w:val="white"/>
          </w:rPr>
          <w:delText>）</w:delText>
        </w:r>
        <w:r w:rsidR="00CD0D40" w:rsidRPr="00654D5F" w:rsidDel="003730A7">
          <w:rPr>
            <w:rFonts w:ascii="Times New Roman" w:hAnsi="Times New Roman" w:cs="Times New Roman"/>
            <w:noProof/>
            <w:sz w:val="21"/>
            <w:szCs w:val="21"/>
            <w:highlight w:val="yellow"/>
            <w:vertAlign w:val="superscript"/>
          </w:rPr>
          <w:delText>[51]</w:delText>
        </w:r>
        <w:r w:rsidR="001C13ED" w:rsidRPr="002F690E" w:rsidDel="003730A7">
          <w:rPr>
            <w:rFonts w:ascii="Times New Roman" w:hAnsi="Times New Roman" w:cs="Times New Roman" w:hint="eastAsia"/>
            <w:sz w:val="21"/>
            <w:szCs w:val="21"/>
            <w:highlight w:val="white"/>
          </w:rPr>
          <w:delText>则</w:delText>
        </w:r>
        <w:r w:rsidRPr="002F690E" w:rsidDel="003730A7">
          <w:rPr>
            <w:rFonts w:ascii="Times New Roman" w:hAnsi="Times New Roman" w:cs="Times New Roman" w:hint="eastAsia"/>
            <w:sz w:val="21"/>
            <w:szCs w:val="21"/>
            <w:highlight w:val="white"/>
          </w:rPr>
          <w:delText>强调脆</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韧性剪切带作为</w:delText>
        </w:r>
        <w:r w:rsidR="001C13ED" w:rsidRPr="002F690E" w:rsidDel="003730A7">
          <w:rPr>
            <w:rFonts w:ascii="Times New Roman" w:hAnsi="Times New Roman" w:cs="Times New Roman" w:hint="eastAsia"/>
            <w:sz w:val="21"/>
            <w:szCs w:val="21"/>
            <w:highlight w:val="white"/>
          </w:rPr>
          <w:delText>主要的</w:delText>
        </w:r>
        <w:r w:rsidRPr="002F690E" w:rsidDel="003730A7">
          <w:rPr>
            <w:rFonts w:ascii="Times New Roman" w:hAnsi="Times New Roman" w:cs="Times New Roman" w:hint="eastAsia"/>
            <w:sz w:val="21"/>
            <w:szCs w:val="21"/>
            <w:highlight w:val="white"/>
          </w:rPr>
          <w:delText>导矿</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容矿构造，</w:delText>
        </w:r>
        <w:r w:rsidR="007F6F65" w:rsidRPr="002F690E" w:rsidDel="003730A7">
          <w:rPr>
            <w:rFonts w:ascii="Times New Roman" w:hAnsi="Times New Roman" w:cs="Times New Roman" w:hint="eastAsia"/>
            <w:sz w:val="21"/>
            <w:szCs w:val="21"/>
            <w:highlight w:val="white"/>
          </w:rPr>
          <w:delText>认为</w:delText>
        </w:r>
        <w:r w:rsidRPr="002F690E" w:rsidDel="003730A7">
          <w:rPr>
            <w:rFonts w:ascii="Times New Roman" w:hAnsi="Times New Roman" w:cs="Times New Roman" w:hint="eastAsia"/>
            <w:sz w:val="21"/>
            <w:szCs w:val="21"/>
            <w:highlight w:val="white"/>
          </w:rPr>
          <w:delText>韧性剪切带</w:delText>
        </w:r>
        <w:r w:rsidR="001C13ED" w:rsidRPr="002F690E" w:rsidDel="003730A7">
          <w:rPr>
            <w:rFonts w:ascii="Times New Roman" w:hAnsi="Times New Roman" w:cs="Times New Roman" w:hint="eastAsia"/>
            <w:sz w:val="21"/>
            <w:szCs w:val="21"/>
            <w:highlight w:val="white"/>
          </w:rPr>
          <w:delText>主导成矿</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hint="eastAsia"/>
            <w:sz w:val="21"/>
            <w:szCs w:val="21"/>
            <w:highlight w:val="cyan"/>
          </w:rPr>
          <w:delText>张朋</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2016</w:delText>
        </w:r>
        <w:r w:rsidRPr="002F690E" w:rsidDel="003730A7">
          <w:rPr>
            <w:rFonts w:ascii="Times New Roman" w:hAnsi="Times New Roman" w:cs="Times New Roman" w:hint="eastAsia"/>
            <w:sz w:val="21"/>
            <w:szCs w:val="21"/>
            <w:highlight w:val="white"/>
          </w:rPr>
          <w:delText>）</w:delText>
        </w:r>
        <w:r w:rsidR="000640EF" w:rsidRPr="00654D5F" w:rsidDel="003730A7">
          <w:rPr>
            <w:rFonts w:ascii="Times New Roman" w:hAnsi="Times New Roman" w:cs="Times New Roman"/>
            <w:noProof/>
            <w:sz w:val="21"/>
            <w:szCs w:val="21"/>
            <w:highlight w:val="yellow"/>
            <w:vertAlign w:val="superscript"/>
          </w:rPr>
          <w:delText>[23]</w:delText>
        </w:r>
        <w:r w:rsidRPr="002F690E" w:rsidDel="003730A7">
          <w:rPr>
            <w:rFonts w:ascii="Times New Roman" w:hAnsi="Times New Roman" w:cs="Times New Roman" w:hint="eastAsia"/>
            <w:sz w:val="21"/>
            <w:szCs w:val="21"/>
            <w:highlight w:val="white"/>
          </w:rPr>
          <w:delText>认为金矿床的形成与晚三叠世陆陆碰撞背景下的岩浆活动相关；而</w:delText>
        </w:r>
        <w:r w:rsidR="00BF5508" w:rsidRPr="00654D5F" w:rsidDel="003730A7">
          <w:rPr>
            <w:rFonts w:ascii="Times New Roman" w:hAnsi="Times New Roman" w:cs="Times New Roman"/>
            <w:sz w:val="21"/>
            <w:szCs w:val="21"/>
            <w:highlight w:val="cyan"/>
          </w:rPr>
          <w:delText>Sun</w:delText>
        </w:r>
        <w:r w:rsidR="00BF5508" w:rsidRPr="002F690E" w:rsidDel="003730A7">
          <w:rPr>
            <w:rFonts w:ascii="Times New Roman" w:hAnsi="Times New Roman" w:cs="Times New Roman"/>
            <w:sz w:val="21"/>
            <w:szCs w:val="21"/>
            <w:highlight w:val="white"/>
          </w:rPr>
          <w:delText xml:space="preserve"> et al. (2019) </w:delText>
        </w:r>
      </w:del>
      <w:ins w:id="258" w:author="home" w:date="2025-12-08T10:22:00Z">
        <w:del w:id="259" w:author="1001210222 Choi" w:date="2025-12-15T18:18:00Z" w16du:dateUtc="2025-12-15T10:18:00Z">
          <w:r w:rsidR="007D5C54" w:rsidDel="003730A7">
            <w:rPr>
              <w:rFonts w:ascii="Times New Roman" w:hAnsi="Times New Roman" w:cs="Times New Roman" w:hint="eastAsia"/>
              <w:sz w:val="21"/>
              <w:szCs w:val="21"/>
              <w:highlight w:val="white"/>
            </w:rPr>
            <w:delText>等</w:delText>
          </w:r>
        </w:del>
      </w:ins>
      <w:del w:id="260"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[24]</w:delText>
        </w:r>
        <w:r w:rsidRPr="002F690E" w:rsidDel="003730A7">
          <w:rPr>
            <w:rFonts w:ascii="Times New Roman" w:hAnsi="Times New Roman" w:cs="Times New Roman" w:hint="eastAsia"/>
            <w:sz w:val="21"/>
            <w:szCs w:val="21"/>
            <w:highlight w:val="white"/>
          </w:rPr>
          <w:delText>主张为早白垩世岩浆热液成矿。</w:delText>
        </w:r>
        <w:r w:rsidR="00892A65" w:rsidRPr="00654D5F" w:rsidDel="003730A7">
          <w:rPr>
            <w:rFonts w:ascii="Times New Roman" w:hAnsi="Times New Roman" w:cs="Times New Roman" w:hint="eastAsia"/>
            <w:sz w:val="21"/>
            <w:szCs w:val="21"/>
            <w:highlight w:val="cyan"/>
          </w:rPr>
          <w:delText>张亚楠</w:delText>
        </w:r>
        <w:r w:rsidR="00892A65" w:rsidRPr="002F690E" w:rsidDel="003730A7">
          <w:rPr>
            <w:rFonts w:ascii="Times New Roman" w:hAnsi="Times New Roman" w:cs="Times New Roman" w:hint="eastAsia"/>
            <w:sz w:val="21"/>
            <w:szCs w:val="21"/>
            <w:highlight w:val="white"/>
          </w:rPr>
          <w:delText>等（</w:delText>
        </w:r>
        <w:r w:rsidR="00892A65" w:rsidRPr="002F690E" w:rsidDel="003730A7">
          <w:rPr>
            <w:rFonts w:ascii="Times New Roman" w:hAnsi="Times New Roman" w:cs="Times New Roman" w:hint="eastAsia"/>
            <w:sz w:val="21"/>
            <w:szCs w:val="21"/>
            <w:highlight w:val="white"/>
          </w:rPr>
          <w:delText>2013</w:delText>
        </w:r>
        <w:r w:rsidR="00892A65" w:rsidRPr="002F690E" w:rsidDel="003730A7">
          <w:rPr>
            <w:rFonts w:ascii="Times New Roman" w:hAnsi="Times New Roman" w:cs="Times New Roman" w:hint="eastAsia"/>
            <w:sz w:val="21"/>
            <w:szCs w:val="21"/>
            <w:highlight w:val="white"/>
          </w:rPr>
          <w:delText>）</w:delText>
        </w:r>
      </w:del>
      <w:ins w:id="261" w:author="home" w:date="2025-12-08T10:23:00Z">
        <w:del w:id="262" w:author="1001210222 Choi" w:date="2025-12-15T18:18:00Z" w16du:dateUtc="2025-12-15T10:18:00Z">
          <w:r w:rsidR="007D5C54" w:rsidDel="003730A7">
            <w:rPr>
              <w:rFonts w:ascii="Times New Roman" w:hAnsi="Times New Roman" w:cs="Times New Roman" w:hint="eastAsia"/>
              <w:sz w:val="21"/>
              <w:szCs w:val="21"/>
              <w:highlight w:val="white"/>
            </w:rPr>
            <w:delText>和</w:delText>
          </w:r>
          <w:r w:rsidR="007D5C54" w:rsidRPr="00B93DCB" w:rsidDel="003730A7">
            <w:rPr>
              <w:rFonts w:hint="eastAsia"/>
              <w:color w:val="000000"/>
              <w:highlight w:val="white"/>
            </w:rPr>
            <w:delText>姚富强</w:delText>
          </w:r>
          <w:r w:rsidR="007D5C54" w:rsidRPr="00654D5F" w:rsidDel="003730A7">
            <w:rPr>
              <w:rFonts w:ascii="Times New Roman" w:hAnsi="Times New Roman" w:cs="Times New Roman"/>
              <w:noProof/>
              <w:sz w:val="21"/>
              <w:szCs w:val="21"/>
              <w:highlight w:val="yellow"/>
              <w:vertAlign w:val="superscript"/>
            </w:rPr>
            <w:delText>[45]</w:delText>
          </w:r>
        </w:del>
      </w:ins>
      <w:del w:id="263" w:author="1001210222 Choi" w:date="2025-12-15T18:18:00Z" w16du:dateUtc="2025-12-15T10:18:00Z">
        <w:r w:rsidR="00892A65" w:rsidRPr="002F690E" w:rsidDel="003730A7">
          <w:rPr>
            <w:rFonts w:ascii="Times New Roman" w:hAnsi="Times New Roman" w:cs="Times New Roman" w:hint="eastAsia"/>
            <w:sz w:val="21"/>
            <w:szCs w:val="21"/>
            <w:highlight w:val="white"/>
          </w:rPr>
          <w:delText>和</w:delText>
        </w:r>
      </w:del>
      <w:ins w:id="264" w:author="home" w:date="2025-12-08T10:23:00Z">
        <w:del w:id="265" w:author="1001210222 Choi" w:date="2025-12-15T18:18:00Z" w16du:dateUtc="2025-12-15T10:18:00Z">
          <w:r w:rsidR="007D5C54" w:rsidDel="003730A7">
            <w:rPr>
              <w:rFonts w:ascii="Times New Roman" w:hAnsi="Times New Roman" w:cs="Times New Roman" w:hint="eastAsia"/>
              <w:sz w:val="21"/>
              <w:szCs w:val="21"/>
              <w:highlight w:val="white"/>
            </w:rPr>
            <w:delText>、</w:delText>
          </w:r>
        </w:del>
      </w:ins>
      <w:del w:id="266" w:author="1001210222 Choi" w:date="2025-12-15T18:18:00Z" w16du:dateUtc="2025-12-15T10:18:00Z">
        <w:r w:rsidR="00892A65" w:rsidRPr="00654D5F" w:rsidDel="003730A7">
          <w:rPr>
            <w:rFonts w:ascii="Times New Roman" w:hAnsi="Times New Roman" w:cs="Times New Roman" w:hint="eastAsia"/>
            <w:sz w:val="21"/>
            <w:szCs w:val="21"/>
            <w:highlight w:val="cyan"/>
          </w:rPr>
          <w:delText>魏军</w:delText>
        </w:r>
        <w:r w:rsidR="00892A65" w:rsidRPr="002F690E" w:rsidDel="003730A7">
          <w:rPr>
            <w:rFonts w:ascii="Times New Roman" w:hAnsi="Times New Roman" w:cs="Times New Roman" w:hint="eastAsia"/>
            <w:sz w:val="21"/>
            <w:szCs w:val="21"/>
            <w:highlight w:val="white"/>
          </w:rPr>
          <w:delText>等（</w:delText>
        </w:r>
        <w:r w:rsidR="00892A65" w:rsidRPr="002F690E" w:rsidDel="003730A7">
          <w:rPr>
            <w:rFonts w:ascii="Times New Roman" w:hAnsi="Times New Roman" w:cs="Times New Roman"/>
            <w:sz w:val="21"/>
            <w:szCs w:val="21"/>
            <w:highlight w:val="white"/>
          </w:rPr>
          <w:delText>2019</w:delText>
        </w:r>
        <w:r w:rsidR="00892A65"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cs="Times New Roman"/>
            <w:noProof/>
            <w:sz w:val="21"/>
            <w:szCs w:val="21"/>
            <w:highlight w:val="yellow"/>
            <w:vertAlign w:val="superscript"/>
          </w:rPr>
          <w:delText>[45,47]</w:delText>
        </w:r>
        <w:r w:rsidRPr="002F690E" w:rsidDel="003730A7">
          <w:rPr>
            <w:rFonts w:ascii="Times New Roman" w:hAnsi="Times New Roman" w:cs="Times New Roman" w:hint="eastAsia"/>
            <w:sz w:val="21"/>
            <w:szCs w:val="21"/>
            <w:highlight w:val="white"/>
          </w:rPr>
          <w:delText>虽认同岩浆热液主导，但强调成矿物质源于地层，提出白云为沉积</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变质</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岩浆热液改造型</w:delText>
        </w:r>
        <w:r w:rsidR="00BF5508" w:rsidRPr="002F690E" w:rsidDel="003730A7">
          <w:rPr>
            <w:rFonts w:ascii="Times New Roman" w:hAnsi="Times New Roman" w:cs="Times New Roman" w:hint="eastAsia"/>
            <w:sz w:val="21"/>
            <w:szCs w:val="21"/>
            <w:highlight w:val="white"/>
          </w:rPr>
          <w:delText>。</w:delText>
        </w:r>
        <w:r w:rsidR="00BF5508" w:rsidRPr="00654D5F" w:rsidDel="003730A7">
          <w:rPr>
            <w:rFonts w:ascii="Times New Roman" w:hAnsi="Times New Roman" w:cs="Times New Roman"/>
            <w:sz w:val="21"/>
            <w:szCs w:val="21"/>
            <w:highlight w:val="cyan"/>
          </w:rPr>
          <w:delText>Zheng</w:delText>
        </w:r>
        <w:r w:rsidR="00BF5508" w:rsidRPr="002F690E" w:rsidDel="003730A7">
          <w:rPr>
            <w:rFonts w:ascii="Times New Roman" w:hAnsi="Times New Roman" w:cs="Times New Roman"/>
            <w:sz w:val="21"/>
            <w:szCs w:val="21"/>
            <w:highlight w:val="white"/>
          </w:rPr>
          <w:delText xml:space="preserve"> et al. (2022) </w:delText>
        </w:r>
      </w:del>
      <w:ins w:id="267" w:author="home" w:date="2025-12-08T10:23:00Z">
        <w:del w:id="268" w:author="1001210222 Choi" w:date="2025-12-15T18:18:00Z" w16du:dateUtc="2025-12-15T10:18:00Z">
          <w:r w:rsidR="007D5C54" w:rsidDel="003730A7">
            <w:rPr>
              <w:rFonts w:ascii="Times New Roman" w:hAnsi="Times New Roman" w:cs="Times New Roman" w:hint="eastAsia"/>
              <w:sz w:val="21"/>
              <w:szCs w:val="21"/>
              <w:highlight w:val="white"/>
            </w:rPr>
            <w:delText>等</w:delText>
          </w:r>
        </w:del>
      </w:ins>
      <w:del w:id="269" w:author="1001210222 Choi" w:date="2025-12-15T18:18:00Z" w16du:dateUtc="2025-12-15T10:18:00Z">
        <w:r w:rsidR="000640EF" w:rsidRPr="00654D5F" w:rsidDel="003730A7">
          <w:rPr>
            <w:rFonts w:ascii="Times New Roman" w:hAnsi="Times New Roman" w:cs="Times New Roman"/>
            <w:noProof/>
            <w:sz w:val="21"/>
            <w:szCs w:val="21"/>
            <w:highlight w:val="yellow"/>
            <w:vertAlign w:val="superscript"/>
          </w:rPr>
          <w:delText>[26]</w:delText>
        </w:r>
        <w:r w:rsidRPr="002F690E" w:rsidDel="003730A7">
          <w:rPr>
            <w:rFonts w:ascii="Times New Roman" w:hAnsi="Times New Roman" w:cs="Times New Roman" w:hint="eastAsia"/>
            <w:sz w:val="21"/>
            <w:szCs w:val="21"/>
            <w:highlight w:val="white"/>
          </w:rPr>
          <w:delText>通过金红石</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年龄，结合成矿流体的变质热液来源</w:delText>
        </w:r>
        <w:r w:rsidR="00615363" w:rsidRPr="002F690E" w:rsidDel="003730A7">
          <w:rPr>
            <w:rFonts w:ascii="Times New Roman" w:hAnsi="Times New Roman" w:cs="Times New Roman" w:hint="eastAsia"/>
            <w:sz w:val="21"/>
            <w:szCs w:val="21"/>
            <w:highlight w:val="white"/>
          </w:rPr>
          <w:delText>与</w:delText>
        </w:r>
        <w:r w:rsidRPr="002F690E" w:rsidDel="003730A7">
          <w:rPr>
            <w:rFonts w:ascii="Times New Roman" w:hAnsi="Times New Roman" w:cs="Times New Roman" w:hint="eastAsia"/>
            <w:sz w:val="21"/>
            <w:szCs w:val="21"/>
            <w:highlight w:val="white"/>
          </w:rPr>
          <w:delText>硫同位素的非岩浆</w:delText>
        </w:r>
        <w:r w:rsidR="00615363" w:rsidRPr="002F690E" w:rsidDel="003730A7">
          <w:rPr>
            <w:rFonts w:ascii="Times New Roman" w:hAnsi="Times New Roman" w:cs="Times New Roman" w:hint="eastAsia"/>
            <w:sz w:val="21"/>
            <w:szCs w:val="21"/>
            <w:highlight w:val="white"/>
          </w:rPr>
          <w:delText>源区</w:delText>
        </w:r>
        <w:r w:rsidRPr="002F690E" w:rsidDel="003730A7">
          <w:rPr>
            <w:rFonts w:ascii="Times New Roman" w:hAnsi="Times New Roman" w:cs="Times New Roman" w:hint="eastAsia"/>
            <w:sz w:val="21"/>
            <w:szCs w:val="21"/>
            <w:highlight w:val="white"/>
          </w:rPr>
          <w:delText>特征，提出其为晚三叠世古亚洲洋闭合过程中形成的造山型金矿。</w:delText>
        </w:r>
        <w:bookmarkEnd w:id="253"/>
      </w:del>
    </w:p>
    <w:p w14:paraId="74762838" w14:textId="3E37D41A" w:rsidR="00B804E8" w:rsidRPr="00B804E8" w:rsidDel="003730A7" w:rsidRDefault="00654D5F" w:rsidP="008868EF">
      <w:pPr>
        <w:pStyle w:val="TableParagraph"/>
        <w:spacing w:line="276" w:lineRule="auto"/>
        <w:ind w:firstLine="420"/>
        <w:jc w:val="both"/>
        <w:rPr>
          <w:del w:id="270" w:author="1001210222 Choi" w:date="2025-12-15T18:18:00Z" w16du:dateUtc="2025-12-15T10:18:00Z"/>
          <w:rFonts w:ascii="Times New Roman" w:hAnsi="Times New Roman" w:cs="Times New Roman"/>
          <w:sz w:val="21"/>
          <w:szCs w:val="21"/>
        </w:rPr>
      </w:pPr>
      <w:bookmarkStart w:id="271" w:name="正文段落_8"/>
      <w:del w:id="272" w:author="1001210222 Choi" w:date="2025-12-15T18:18:00Z" w16du:dateUtc="2025-12-15T10:18:00Z">
        <w:r w:rsidRPr="002F690E" w:rsidDel="003730A7">
          <w:rPr>
            <w:rFonts w:ascii="Times New Roman" w:hAnsi="Times New Roman" w:cs="Times New Roman" w:hint="eastAsia"/>
            <w:sz w:val="21"/>
            <w:szCs w:val="21"/>
            <w:highlight w:val="white"/>
          </w:rPr>
          <w:delText>厘清白云金矿床的成矿时代与成因类型，不仅对深入认识辽东半岛乃至华北克拉通中生代金成矿作用的时空分布规律具有重要的理论价值，也对建立区域统一的金成矿模型、深化克拉通</w:delText>
        </w:r>
        <w:r w:rsidR="0063750B" w:rsidRPr="002F690E" w:rsidDel="003730A7">
          <w:rPr>
            <w:rFonts w:ascii="Times New Roman" w:hAnsi="Times New Roman" w:cs="Times New Roman" w:hint="eastAsia"/>
            <w:sz w:val="21"/>
            <w:szCs w:val="21"/>
            <w:highlight w:val="white"/>
          </w:rPr>
          <w:delText>边缘</w:delText>
        </w:r>
        <w:r w:rsidRPr="002F690E" w:rsidDel="003730A7">
          <w:rPr>
            <w:rFonts w:ascii="Times New Roman" w:hAnsi="Times New Roman" w:cs="Times New Roman" w:hint="eastAsia"/>
            <w:sz w:val="21"/>
            <w:szCs w:val="21"/>
            <w:highlight w:val="white"/>
          </w:rPr>
          <w:delText>成矿理论的科学内涵具有积极的推动作用。为解决当前关于白云金矿床成矿时代与成因类型存在的争议，</w:delText>
        </w:r>
        <w:r w:rsidR="00160AAB" w:rsidRPr="002F690E" w:rsidDel="003730A7">
          <w:rPr>
            <w:rFonts w:ascii="Times New Roman" w:hAnsi="Times New Roman" w:cs="Times New Roman" w:hint="eastAsia"/>
            <w:sz w:val="21"/>
            <w:szCs w:val="21"/>
            <w:highlight w:val="white"/>
          </w:rPr>
          <w:delText>本文基于区域地质背景与矿床地质特征，梳理了辽东半岛中生代区域大地构造演化、岩浆活动、金成矿事件的年代学研究，进而讨论其成矿时代。通过系统整理辽东主要金矿床的成矿流体</w:delText>
        </w:r>
        <w:r w:rsidR="00CB3C37" w:rsidRPr="002F690E" w:rsidDel="003730A7">
          <w:rPr>
            <w:rFonts w:ascii="Times New Roman" w:hAnsi="Times New Roman" w:cs="Times New Roman" w:hint="eastAsia"/>
            <w:sz w:val="21"/>
            <w:szCs w:val="21"/>
            <w:highlight w:val="white"/>
          </w:rPr>
          <w:delText>包裹体</w:delText>
        </w:r>
        <w:r w:rsidR="00160AAB" w:rsidRPr="002F690E" w:rsidDel="003730A7">
          <w:rPr>
            <w:rFonts w:ascii="Times New Roman" w:hAnsi="Times New Roman" w:cs="Times New Roman" w:hint="eastAsia"/>
            <w:sz w:val="21"/>
            <w:szCs w:val="21"/>
            <w:highlight w:val="white"/>
          </w:rPr>
          <w:delText>（温度、盐度</w:delText>
        </w:r>
        <w:r w:rsidR="001F3443" w:rsidRPr="002F690E" w:rsidDel="003730A7">
          <w:rPr>
            <w:rFonts w:ascii="Times New Roman" w:hAnsi="Times New Roman" w:cs="Times New Roman" w:hint="eastAsia"/>
            <w:sz w:val="21"/>
            <w:szCs w:val="21"/>
            <w:highlight w:val="white"/>
          </w:rPr>
          <w:delText>测试</w:delText>
        </w:r>
        <w:r w:rsidR="00160AAB" w:rsidRPr="002F690E" w:rsidDel="003730A7">
          <w:rPr>
            <w:rFonts w:ascii="Times New Roman" w:hAnsi="Times New Roman" w:cs="Times New Roman" w:hint="eastAsia"/>
            <w:sz w:val="21"/>
            <w:szCs w:val="21"/>
            <w:highlight w:val="white"/>
          </w:rPr>
          <w:delText>）、石英</w:delText>
        </w:r>
        <w:r w:rsidR="00D57BD7" w:rsidRPr="002F690E" w:rsidDel="003730A7">
          <w:rPr>
            <w:rFonts w:ascii="Times New Roman" w:hAnsi="Times New Roman" w:cs="Times New Roman" w:hint="eastAsia"/>
            <w:sz w:val="21"/>
            <w:szCs w:val="21"/>
            <w:highlight w:val="white"/>
          </w:rPr>
          <w:delText>氧</w:delText>
        </w:r>
        <w:r w:rsidR="00160AAB" w:rsidRPr="002F690E" w:rsidDel="003730A7">
          <w:rPr>
            <w:rFonts w:ascii="Times New Roman" w:hAnsi="Times New Roman" w:cs="Times New Roman" w:hint="eastAsia"/>
            <w:sz w:val="21"/>
            <w:szCs w:val="21"/>
            <w:highlight w:val="white"/>
          </w:rPr>
          <w:delText>同位素、黄铁矿包裹体</w:delText>
        </w:r>
        <w:r w:rsidR="00D57BD7" w:rsidRPr="002F690E" w:rsidDel="003730A7">
          <w:rPr>
            <w:rFonts w:ascii="Times New Roman" w:hAnsi="Times New Roman" w:cs="Times New Roman" w:hint="eastAsia"/>
            <w:sz w:val="21"/>
            <w:szCs w:val="21"/>
            <w:highlight w:val="white"/>
          </w:rPr>
          <w:delText>氦</w:delText>
        </w:r>
        <w:r w:rsidR="00D57BD7" w:rsidRPr="002F690E" w:rsidDel="003730A7">
          <w:rPr>
            <w:rFonts w:ascii="Times New Roman" w:hAnsi="Times New Roman" w:cs="Times New Roman"/>
            <w:sz w:val="21"/>
            <w:szCs w:val="21"/>
            <w:highlight w:val="white"/>
          </w:rPr>
          <w:delText>-</w:delText>
        </w:r>
        <w:r w:rsidR="00D57BD7" w:rsidRPr="002F690E" w:rsidDel="003730A7">
          <w:rPr>
            <w:rFonts w:ascii="Times New Roman" w:hAnsi="Times New Roman" w:cs="Times New Roman" w:hint="eastAsia"/>
            <w:sz w:val="21"/>
            <w:szCs w:val="21"/>
            <w:highlight w:val="white"/>
          </w:rPr>
          <w:delText>氩</w:delText>
        </w:r>
        <w:r w:rsidR="00160AAB" w:rsidRPr="002F690E" w:rsidDel="003730A7">
          <w:rPr>
            <w:rFonts w:ascii="Times New Roman" w:hAnsi="Times New Roman" w:cs="Times New Roman" w:hint="eastAsia"/>
            <w:sz w:val="21"/>
            <w:szCs w:val="21"/>
            <w:highlight w:val="white"/>
          </w:rPr>
          <w:delText>同位素、金属硫化物</w:delText>
        </w:r>
        <w:r w:rsidR="00D57BD7" w:rsidRPr="002F690E" w:rsidDel="003730A7">
          <w:rPr>
            <w:rFonts w:ascii="Times New Roman" w:hAnsi="Times New Roman" w:cs="Times New Roman" w:hint="eastAsia"/>
            <w:sz w:val="21"/>
            <w:szCs w:val="21"/>
            <w:highlight w:val="white"/>
          </w:rPr>
          <w:delText>硫</w:delText>
        </w:r>
        <w:r w:rsidR="00D57BD7" w:rsidRPr="002F690E" w:rsidDel="003730A7">
          <w:rPr>
            <w:rFonts w:ascii="Times New Roman" w:hAnsi="Times New Roman" w:cs="Times New Roman"/>
            <w:sz w:val="21"/>
            <w:szCs w:val="21"/>
            <w:highlight w:val="white"/>
          </w:rPr>
          <w:delText>-</w:delText>
        </w:r>
        <w:r w:rsidR="00D57BD7" w:rsidRPr="002F690E" w:rsidDel="003730A7">
          <w:rPr>
            <w:rFonts w:ascii="Times New Roman" w:hAnsi="Times New Roman" w:cs="Times New Roman" w:hint="eastAsia"/>
            <w:sz w:val="21"/>
            <w:szCs w:val="21"/>
            <w:highlight w:val="white"/>
          </w:rPr>
          <w:delText>铅</w:delText>
        </w:r>
        <w:r w:rsidR="00160AAB" w:rsidRPr="002F690E" w:rsidDel="003730A7">
          <w:rPr>
            <w:rFonts w:ascii="Times New Roman" w:hAnsi="Times New Roman" w:cs="Times New Roman" w:hint="eastAsia"/>
            <w:sz w:val="21"/>
            <w:szCs w:val="21"/>
            <w:highlight w:val="white"/>
          </w:rPr>
          <w:delText>同位素等数据，</w:delText>
        </w:r>
        <w:r w:rsidR="00581C2A" w:rsidRPr="002F690E" w:rsidDel="003730A7">
          <w:rPr>
            <w:rFonts w:ascii="Times New Roman" w:hAnsi="Times New Roman" w:cs="Times New Roman" w:hint="eastAsia"/>
            <w:sz w:val="21"/>
            <w:szCs w:val="21"/>
            <w:highlight w:val="white"/>
          </w:rPr>
          <w:delText>本文</w:delText>
        </w:r>
        <w:r w:rsidR="00D975BF" w:rsidRPr="002F690E" w:rsidDel="003730A7">
          <w:rPr>
            <w:rFonts w:ascii="Times New Roman" w:hAnsi="Times New Roman" w:cs="Times New Roman" w:hint="eastAsia"/>
            <w:sz w:val="21"/>
            <w:szCs w:val="21"/>
            <w:highlight w:val="white"/>
          </w:rPr>
          <w:delText>深入探讨了成矿流体与物质</w:delText>
        </w:r>
        <w:r w:rsidR="00160AAB" w:rsidRPr="002F690E" w:rsidDel="003730A7">
          <w:rPr>
            <w:rFonts w:ascii="Times New Roman" w:hAnsi="Times New Roman" w:cs="Times New Roman" w:hint="eastAsia"/>
            <w:sz w:val="21"/>
            <w:szCs w:val="21"/>
            <w:highlight w:val="white"/>
          </w:rPr>
          <w:delText>的主要特征，并将其与典型的胶东型金矿床进行对比，探讨了白云金矿床的成因类型与成矿模式。</w:delText>
        </w:r>
        <w:bookmarkEnd w:id="271"/>
      </w:del>
    </w:p>
    <w:p w14:paraId="1EA5BB4E" w14:textId="6E88E06A" w:rsidR="00B804E8" w:rsidRPr="00B804E8" w:rsidDel="003730A7" w:rsidRDefault="00654D5F" w:rsidP="008868EF">
      <w:pPr>
        <w:spacing w:before="260" w:after="260" w:line="415" w:lineRule="auto"/>
        <w:jc w:val="both"/>
        <w:outlineLvl w:val="1"/>
        <w:rPr>
          <w:del w:id="273" w:author="1001210222 Choi" w:date="2025-12-15T18:18:00Z" w16du:dateUtc="2025-12-15T10:18:00Z"/>
          <w:rFonts w:ascii="Times New Roman" w:eastAsia="宋体" w:hAnsi="Times New Roman"/>
          <w:sz w:val="28"/>
          <w:szCs w:val="28"/>
        </w:rPr>
      </w:pPr>
      <w:bookmarkStart w:id="274" w:name="一级标题序号_2"/>
      <w:bookmarkStart w:id="275" w:name="一级标题_4"/>
      <w:del w:id="276" w:author="1001210222 Choi" w:date="2025-12-15T18:18:00Z" w16du:dateUtc="2025-12-15T10:18:00Z">
        <w:r w:rsidRPr="002F690E" w:rsidDel="003730A7">
          <w:rPr>
            <w:rFonts w:ascii="Times New Roman" w:eastAsia="宋体" w:hAnsi="Times New Roman"/>
            <w:sz w:val="28"/>
            <w:szCs w:val="28"/>
            <w:highlight w:val="white"/>
          </w:rPr>
          <w:delText>1</w:delText>
        </w:r>
        <w:bookmarkEnd w:id="274"/>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区域地质背景</w:delText>
        </w:r>
        <w:bookmarkEnd w:id="275"/>
      </w:del>
    </w:p>
    <w:p w14:paraId="0386B49E" w14:textId="719C7470" w:rsidR="00B804E8" w:rsidRPr="00B804E8" w:rsidDel="003730A7" w:rsidRDefault="00654D5F" w:rsidP="008868EF">
      <w:pPr>
        <w:spacing w:beforeLines="50" w:before="156" w:afterLines="50" w:after="156" w:line="276" w:lineRule="auto"/>
        <w:jc w:val="both"/>
        <w:outlineLvl w:val="2"/>
        <w:rPr>
          <w:del w:id="277" w:author="1001210222 Choi" w:date="2025-12-15T18:18:00Z" w16du:dateUtc="2025-12-15T10:18:00Z"/>
          <w:rFonts w:ascii="黑体" w:eastAsia="黑体" w:hAnsi="黑体" w:hint="eastAsia"/>
          <w:b/>
          <w:bCs/>
          <w:sz w:val="21"/>
          <w:szCs w:val="21"/>
        </w:rPr>
      </w:pPr>
      <w:bookmarkStart w:id="278" w:name="二级标题序号_3"/>
      <w:bookmarkStart w:id="279" w:name="二级标题_2"/>
      <w:del w:id="280" w:author="1001210222 Choi" w:date="2025-12-15T18:18:00Z" w16du:dateUtc="2025-12-15T10:18:00Z">
        <w:r w:rsidRPr="002F690E" w:rsidDel="003730A7">
          <w:rPr>
            <w:rFonts w:ascii="黑体" w:eastAsia="黑体" w:hAnsi="黑体"/>
            <w:b/>
            <w:bCs/>
            <w:sz w:val="21"/>
            <w:szCs w:val="21"/>
            <w:highlight w:val="white"/>
          </w:rPr>
          <w:delText>1.1</w:delText>
        </w:r>
        <w:bookmarkEnd w:id="278"/>
        <w:r w:rsidRPr="002F690E" w:rsidDel="003730A7">
          <w:rPr>
            <w:rFonts w:ascii="黑体" w:eastAsia="黑体" w:hAnsi="黑体" w:hint="eastAsia"/>
            <w:b/>
            <w:bCs/>
            <w:sz w:val="21"/>
            <w:szCs w:val="21"/>
            <w:highlight w:val="white"/>
          </w:rPr>
          <w:delText>华北克拉通及其地质演化</w:delText>
        </w:r>
        <w:bookmarkEnd w:id="279"/>
      </w:del>
    </w:p>
    <w:p w14:paraId="5E8976DC" w14:textId="6A2BAED0" w:rsidR="00B804E8" w:rsidRPr="00B804E8" w:rsidDel="003730A7" w:rsidRDefault="00654D5F" w:rsidP="008868EF">
      <w:pPr>
        <w:spacing w:after="0" w:line="276" w:lineRule="auto"/>
        <w:ind w:firstLine="420"/>
        <w:jc w:val="both"/>
        <w:rPr>
          <w:del w:id="281" w:author="1001210222 Choi" w:date="2025-12-15T18:18:00Z" w16du:dateUtc="2025-12-15T10:18:00Z"/>
          <w:rFonts w:ascii="Times New Roman" w:eastAsia="宋体" w:hAnsi="Times New Roman"/>
          <w:sz w:val="21"/>
          <w:szCs w:val="21"/>
        </w:rPr>
      </w:pPr>
      <w:bookmarkStart w:id="282" w:name="正文段落_10"/>
      <w:del w:id="283" w:author="1001210222 Choi" w:date="2025-12-15T18:18:00Z" w16du:dateUtc="2025-12-15T10:18:00Z">
        <w:r w:rsidRPr="002F690E" w:rsidDel="003730A7">
          <w:rPr>
            <w:rFonts w:ascii="Times New Roman" w:eastAsia="宋体" w:hAnsi="Times New Roman" w:hint="eastAsia"/>
            <w:sz w:val="21"/>
            <w:szCs w:val="21"/>
            <w:highlight w:val="white"/>
          </w:rPr>
          <w:delText>华北克拉通北部与中亚造山带相接，南部毗邻秦岭</w:delText>
        </w:r>
        <w:r w:rsidRPr="002F690E" w:rsidDel="003730A7">
          <w:rPr>
            <w:rFonts w:ascii="Times New Roman" w:eastAsia="宋体" w:hAnsi="Times New Roman" w:hint="eastAsia"/>
            <w:sz w:val="21"/>
            <w:szCs w:val="21"/>
            <w:highlight w:val="white"/>
          </w:rPr>
          <w:delText>-</w:delText>
        </w:r>
      </w:del>
      <w:ins w:id="284" w:author="home" w:date="2025-12-08T10:35:00Z">
        <w:del w:id="285" w:author="1001210222 Choi" w:date="2025-12-15T18:18:00Z" w16du:dateUtc="2025-12-15T10:18:00Z">
          <w:r w:rsidR="0050358E" w:rsidDel="003730A7">
            <w:rPr>
              <w:rFonts w:ascii="Times New Roman" w:eastAsia="宋体" w:hAnsi="Times New Roman" w:hint="eastAsia"/>
              <w:sz w:val="21"/>
              <w:szCs w:val="21"/>
              <w:highlight w:val="white"/>
            </w:rPr>
            <w:delText>—</w:delText>
          </w:r>
        </w:del>
      </w:ins>
      <w:del w:id="286" w:author="1001210222 Choi" w:date="2025-12-15T18:18:00Z" w16du:dateUtc="2025-12-15T10:18:00Z">
        <w:r w:rsidRPr="002F690E" w:rsidDel="003730A7">
          <w:rPr>
            <w:rFonts w:ascii="Times New Roman" w:eastAsia="宋体" w:hAnsi="Times New Roman" w:hint="eastAsia"/>
            <w:sz w:val="21"/>
            <w:szCs w:val="21"/>
            <w:highlight w:val="white"/>
          </w:rPr>
          <w:delText>大别</w:delText>
        </w:r>
        <w:r w:rsidRPr="002F690E" w:rsidDel="003730A7">
          <w:rPr>
            <w:rFonts w:ascii="Times New Roman" w:eastAsia="宋体" w:hAnsi="Times New Roman" w:hint="eastAsia"/>
            <w:sz w:val="21"/>
            <w:szCs w:val="21"/>
            <w:highlight w:val="white"/>
          </w:rPr>
          <w:delText>-</w:delText>
        </w:r>
      </w:del>
      <w:ins w:id="287" w:author="home" w:date="2025-12-08T10:35:00Z">
        <w:del w:id="288" w:author="1001210222 Choi" w:date="2025-12-15T18:18:00Z" w16du:dateUtc="2025-12-15T10:18:00Z">
          <w:r w:rsidR="0050358E" w:rsidDel="003730A7">
            <w:rPr>
              <w:rFonts w:ascii="Times New Roman" w:eastAsia="宋体" w:hAnsi="Times New Roman" w:hint="eastAsia"/>
              <w:sz w:val="21"/>
              <w:szCs w:val="21"/>
              <w:highlight w:val="white"/>
            </w:rPr>
            <w:delText>—</w:delText>
          </w:r>
        </w:del>
      </w:ins>
      <w:del w:id="289" w:author="1001210222 Choi" w:date="2025-12-15T18:18:00Z" w16du:dateUtc="2025-12-15T10:18:00Z">
        <w:r w:rsidRPr="002F690E" w:rsidDel="003730A7">
          <w:rPr>
            <w:rFonts w:ascii="Times New Roman" w:eastAsia="宋体" w:hAnsi="Times New Roman" w:hint="eastAsia"/>
            <w:sz w:val="21"/>
            <w:szCs w:val="21"/>
            <w:highlight w:val="white"/>
          </w:rPr>
          <w:delText>苏鲁造山带复合体系，由东、西两个古陆块于</w:delText>
        </w:r>
        <w:r w:rsidRPr="002F690E" w:rsidDel="003730A7">
          <w:rPr>
            <w:rFonts w:ascii="Times New Roman" w:eastAsia="宋体" w:hAnsi="Times New Roman"/>
            <w:sz w:val="21"/>
            <w:szCs w:val="21"/>
            <w:highlight w:val="white"/>
          </w:rPr>
          <w:delText>1.8 Ga</w:delText>
        </w:r>
        <w:r w:rsidRPr="002F690E" w:rsidDel="003730A7">
          <w:rPr>
            <w:rFonts w:ascii="Times New Roman" w:eastAsia="宋体" w:hAnsi="Times New Roman" w:hint="eastAsia"/>
            <w:sz w:val="21"/>
            <w:szCs w:val="21"/>
            <w:highlight w:val="white"/>
          </w:rPr>
          <w:delText>拼合形成</w:delText>
        </w:r>
      </w:del>
      <w:ins w:id="290" w:author="home" w:date="2025-12-08T10:34:00Z">
        <w:del w:id="291" w:author="1001210222 Choi" w:date="2025-12-15T18:18:00Z" w16du:dateUtc="2025-12-15T10:18:00Z">
          <w:r w:rsidR="00182579" w:rsidRPr="00654D5F" w:rsidDel="003730A7">
            <w:rPr>
              <w:rFonts w:ascii="Times New Roman" w:eastAsia="宋体" w:hAnsi="Times New Roman"/>
              <w:noProof/>
              <w:sz w:val="21"/>
              <w:szCs w:val="21"/>
              <w:highlight w:val="yellow"/>
              <w:vertAlign w:val="superscript"/>
            </w:rPr>
            <w:delText>[52-56]</w:delText>
          </w:r>
        </w:del>
      </w:ins>
      <w:del w:id="292" w:author="1001210222 Choi" w:date="2025-12-15T18:18:00Z" w16du:dateUtc="2025-12-15T10:18:00Z">
        <w:r w:rsidRPr="002F690E" w:rsidDel="003730A7">
          <w:rPr>
            <w:rFonts w:ascii="Times New Roman" w:eastAsia="宋体" w:hAnsi="Times New Roman" w:hint="eastAsia"/>
            <w:sz w:val="21"/>
            <w:szCs w:val="21"/>
            <w:highlight w:val="white"/>
          </w:rPr>
          <w:delText>（图</w:delText>
        </w:r>
        <w:r w:rsidRPr="002F690E" w:rsidDel="003730A7">
          <w:rPr>
            <w:rFonts w:ascii="Times New Roman" w:eastAsia="宋体" w:hAnsi="Times New Roman"/>
            <w:sz w:val="21"/>
            <w:szCs w:val="21"/>
            <w:highlight w:val="white"/>
          </w:rPr>
          <w:delText>1</w:delText>
        </w:r>
      </w:del>
      <w:ins w:id="293" w:author="home" w:date="2025-12-08T10:34:00Z">
        <w:del w:id="294" w:author="1001210222 Choi" w:date="2025-12-15T18:18:00Z" w16du:dateUtc="2025-12-15T10:18:00Z">
          <w:r w:rsidR="00D12D9D" w:rsidDel="003730A7">
            <w:rPr>
              <w:rFonts w:ascii="Times New Roman" w:eastAsia="宋体" w:hAnsi="Times New Roman"/>
              <w:noProof/>
              <w:sz w:val="21"/>
              <w:szCs w:val="21"/>
              <w:highlight w:val="yellow"/>
              <w:vertAlign w:val="superscript"/>
            </w:rPr>
            <w:delText>[5</w:delText>
          </w:r>
          <w:r w:rsidR="00D12D9D" w:rsidRPr="00654D5F" w:rsidDel="003730A7">
            <w:rPr>
              <w:rFonts w:ascii="Times New Roman" w:eastAsia="宋体" w:hAnsi="Times New Roman"/>
              <w:noProof/>
              <w:sz w:val="21"/>
              <w:szCs w:val="21"/>
              <w:highlight w:val="yellow"/>
              <w:vertAlign w:val="superscript"/>
            </w:rPr>
            <w:delText>]</w:delText>
          </w:r>
        </w:del>
      </w:ins>
      <w:del w:id="295" w:author="1001210222 Choi" w:date="2025-12-15T18:18:00Z" w16du:dateUtc="2025-12-15T10:18:00Z">
        <w:r w:rsidRPr="002F690E" w:rsidDel="003730A7">
          <w:rPr>
            <w:rFonts w:ascii="Times New Roman" w:eastAsia="宋体" w:hAnsi="Times New Roman" w:hint="eastAsia"/>
            <w:sz w:val="21"/>
            <w:szCs w:val="21"/>
            <w:highlight w:val="white"/>
          </w:rPr>
          <w:delText>）</w:delText>
        </w:r>
        <w:r w:rsidR="00CD0D40" w:rsidRPr="00654D5F" w:rsidDel="003730A7">
          <w:rPr>
            <w:rFonts w:ascii="Times New Roman" w:eastAsia="宋体" w:hAnsi="Times New Roman"/>
            <w:noProof/>
            <w:sz w:val="21"/>
            <w:szCs w:val="21"/>
            <w:highlight w:val="yellow"/>
            <w:vertAlign w:val="superscript"/>
          </w:rPr>
          <w:delText>[52-56]</w:delText>
        </w:r>
        <w:r w:rsidRPr="002F690E" w:rsidDel="003730A7">
          <w:rPr>
            <w:rFonts w:ascii="Times New Roman" w:eastAsia="宋体" w:hAnsi="Times New Roman" w:hint="eastAsia"/>
            <w:sz w:val="21"/>
            <w:szCs w:val="21"/>
            <w:highlight w:val="white"/>
          </w:rPr>
          <w:delText>。克拉通底部为太古</w:delText>
        </w:r>
        <w:r w:rsidR="0047609C" w:rsidRPr="002F690E" w:rsidDel="003730A7">
          <w:rPr>
            <w:rFonts w:ascii="Times New Roman" w:eastAsia="宋体" w:hAnsi="Times New Roman" w:hint="eastAsia"/>
            <w:sz w:val="21"/>
            <w:szCs w:val="21"/>
            <w:highlight w:val="white"/>
          </w:rPr>
          <w:delText>宙</w:delText>
        </w:r>
        <w:r w:rsidRPr="002F690E" w:rsidDel="003730A7">
          <w:rPr>
            <w:rFonts w:ascii="Times New Roman" w:eastAsia="宋体" w:hAnsi="Times New Roman" w:hint="eastAsia"/>
            <w:sz w:val="21"/>
            <w:szCs w:val="21"/>
            <w:highlight w:val="white"/>
          </w:rPr>
          <w:delText>-</w:delText>
        </w:r>
      </w:del>
      <w:ins w:id="296" w:author="home" w:date="2025-12-08T10:35:00Z">
        <w:del w:id="297" w:author="1001210222 Choi" w:date="2025-12-15T18:18:00Z" w16du:dateUtc="2025-12-15T10:18:00Z">
          <w:r w:rsidR="00130247" w:rsidDel="003730A7">
            <w:rPr>
              <w:rFonts w:ascii="Times New Roman" w:eastAsia="宋体" w:hAnsi="Times New Roman" w:hint="eastAsia"/>
              <w:sz w:val="21"/>
              <w:szCs w:val="21"/>
              <w:highlight w:val="white"/>
            </w:rPr>
            <w:delText>—</w:delText>
          </w:r>
        </w:del>
      </w:ins>
      <w:del w:id="298" w:author="1001210222 Choi" w:date="2025-12-15T18:18:00Z" w16du:dateUtc="2025-12-15T10:18:00Z">
        <w:r w:rsidRPr="002F690E" w:rsidDel="003730A7">
          <w:rPr>
            <w:rFonts w:ascii="Times New Roman" w:eastAsia="宋体" w:hAnsi="Times New Roman" w:hint="eastAsia"/>
            <w:sz w:val="21"/>
            <w:szCs w:val="21"/>
            <w:highlight w:val="white"/>
          </w:rPr>
          <w:delText>古元古</w:delText>
        </w:r>
        <w:r w:rsidR="0047609C" w:rsidRPr="002F690E" w:rsidDel="003730A7">
          <w:rPr>
            <w:rFonts w:ascii="Times New Roman" w:eastAsia="宋体" w:hAnsi="Times New Roman" w:hint="eastAsia"/>
            <w:sz w:val="21"/>
            <w:szCs w:val="21"/>
            <w:highlight w:val="white"/>
          </w:rPr>
          <w:delText>代</w:delText>
        </w:r>
        <w:r w:rsidRPr="002F690E" w:rsidDel="003730A7">
          <w:rPr>
            <w:rFonts w:ascii="Times New Roman" w:eastAsia="宋体" w:hAnsi="Times New Roman" w:hint="eastAsia"/>
            <w:sz w:val="21"/>
            <w:szCs w:val="21"/>
            <w:highlight w:val="white"/>
          </w:rPr>
          <w:delText>变质结晶基底，上覆中元古代至</w:delText>
        </w:r>
      </w:del>
      <w:ins w:id="299" w:author="home" w:date="2025-12-08T10:35:00Z">
        <w:del w:id="300" w:author="1001210222 Choi" w:date="2025-12-15T18:18:00Z" w16du:dateUtc="2025-12-15T10:18:00Z">
          <w:r w:rsidR="00400A7C" w:rsidDel="003730A7">
            <w:rPr>
              <w:rFonts w:ascii="Times New Roman" w:eastAsia="宋体" w:hAnsi="Times New Roman" w:hint="eastAsia"/>
              <w:sz w:val="21"/>
              <w:szCs w:val="21"/>
              <w:highlight w:val="white"/>
            </w:rPr>
            <w:delText>—</w:delText>
          </w:r>
        </w:del>
      </w:ins>
      <w:del w:id="301" w:author="1001210222 Choi" w:date="2025-12-15T18:18:00Z" w16du:dateUtc="2025-12-15T10:18:00Z">
        <w:r w:rsidRPr="002F690E" w:rsidDel="003730A7">
          <w:rPr>
            <w:rFonts w:ascii="Times New Roman" w:eastAsia="宋体" w:hAnsi="Times New Roman" w:hint="eastAsia"/>
            <w:sz w:val="21"/>
            <w:szCs w:val="21"/>
            <w:highlight w:val="white"/>
          </w:rPr>
          <w:delText>新生代沉积盖层</w:delText>
        </w:r>
        <w:r w:rsidR="00CD0D40" w:rsidRPr="00654D5F" w:rsidDel="003730A7">
          <w:rPr>
            <w:rFonts w:ascii="Times New Roman" w:eastAsia="宋体" w:hAnsi="Times New Roman"/>
            <w:noProof/>
            <w:sz w:val="21"/>
            <w:szCs w:val="21"/>
            <w:highlight w:val="yellow"/>
            <w:vertAlign w:val="superscript"/>
          </w:rPr>
          <w:delText>[57]</w:delText>
        </w:r>
        <w:r w:rsidR="00B018E1" w:rsidRPr="002F690E" w:rsidDel="003730A7">
          <w:rPr>
            <w:rFonts w:ascii="Times New Roman" w:eastAsia="宋体" w:hAnsi="Times New Roman" w:hint="eastAsia"/>
            <w:sz w:val="21"/>
            <w:szCs w:val="21"/>
            <w:highlight w:val="white"/>
          </w:rPr>
          <w:delText>。</w:delText>
        </w:r>
        <w:bookmarkEnd w:id="282"/>
      </w:del>
    </w:p>
    <w:p w14:paraId="0A420219" w14:textId="7915193C" w:rsidR="00B804E8" w:rsidRPr="00B804E8" w:rsidDel="003730A7" w:rsidRDefault="00654D5F" w:rsidP="008868EF">
      <w:pPr>
        <w:spacing w:after="0" w:line="276" w:lineRule="auto"/>
        <w:jc w:val="center"/>
        <w:rPr>
          <w:del w:id="302" w:author="1001210222 Choi" w:date="2025-12-15T18:18:00Z" w16du:dateUtc="2025-12-15T10:18:00Z"/>
          <w:rFonts w:ascii="Times New Roman" w:eastAsia="宋体" w:hAnsi="Times New Roman"/>
          <w:sz w:val="21"/>
          <w:szCs w:val="21"/>
        </w:rPr>
      </w:pPr>
      <w:bookmarkStart w:id="303" w:name="嵌入式图形_1"/>
      <w:del w:id="304" w:author="1001210222 Choi" w:date="2025-12-09T10:02:00Z" w16du:dateUtc="2025-12-09T02:02:00Z">
        <w:r w:rsidRPr="00CD4B7C" w:rsidDel="002A6399">
          <w:rPr>
            <w:rFonts w:ascii="Times New Roman" w:eastAsia="宋体" w:hAnsi="Times New Roman"/>
            <w:noProof/>
            <w:color w:val="000000" w:themeColor="text1"/>
            <w:sz w:val="21"/>
            <w:szCs w:val="21"/>
          </w:rPr>
          <w:drawing>
            <wp:inline distT="0" distB="0" distL="0" distR="0" wp14:anchorId="418B7BA7" wp14:editId="6C1EAC2A">
              <wp:extent cx="4319626" cy="3611880"/>
              <wp:effectExtent l="0" t="0" r="5080" b="7620"/>
              <wp:docPr id="58152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5513" name="图片 5815206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9626" cy="3611880"/>
                      </a:xfrm>
                      <a:prstGeom prst="rect">
                        <a:avLst/>
                      </a:prstGeom>
                    </pic:spPr>
                  </pic:pic>
                </a:graphicData>
              </a:graphic>
            </wp:inline>
          </w:drawing>
        </w:r>
      </w:del>
      <w:bookmarkEnd w:id="303"/>
    </w:p>
    <w:p w14:paraId="29916D66" w14:textId="68F51833" w:rsidR="00B804E8" w:rsidRPr="00B804E8" w:rsidDel="003730A7" w:rsidRDefault="00654D5F" w:rsidP="008868EF">
      <w:pPr>
        <w:spacing w:after="0" w:line="240" w:lineRule="auto"/>
        <w:ind w:firstLine="420"/>
        <w:jc w:val="both"/>
        <w:rPr>
          <w:del w:id="305" w:author="1001210222 Choi" w:date="2025-12-15T18:18:00Z" w16du:dateUtc="2025-12-15T10:18:00Z"/>
          <w:rFonts w:ascii="Times New Roman" w:eastAsia="仿宋" w:hAnsi="Times New Roman"/>
          <w:sz w:val="18"/>
          <w:szCs w:val="18"/>
        </w:rPr>
      </w:pPr>
      <w:bookmarkStart w:id="306" w:name="中文图序_1"/>
      <w:bookmarkStart w:id="307" w:name="中文图题_1"/>
      <w:commentRangeStart w:id="308"/>
      <w:commentRangeStart w:id="309"/>
      <w:del w:id="310" w:author="1001210222 Choi" w:date="2025-12-15T18:18:00Z" w16du:dateUtc="2025-12-15T10:18:00Z">
        <w:r w:rsidRPr="008868EF" w:rsidDel="003730A7">
          <w:rPr>
            <w:rFonts w:ascii="Times New Roman" w:eastAsia="仿宋" w:hAnsi="Times New Roman" w:hint="eastAsia"/>
            <w:sz w:val="18"/>
            <w:szCs w:val="18"/>
            <w:highlight w:val="white"/>
          </w:rPr>
          <w:delText>图</w:delText>
        </w:r>
        <w:r w:rsidRPr="008868EF" w:rsidDel="003730A7">
          <w:rPr>
            <w:rFonts w:ascii="Times New Roman" w:eastAsia="仿宋" w:hAnsi="Times New Roman" w:hint="eastAsia"/>
            <w:sz w:val="18"/>
            <w:szCs w:val="18"/>
            <w:highlight w:val="white"/>
          </w:rPr>
          <w:delText>1</w:delText>
        </w:r>
        <w:bookmarkEnd w:id="306"/>
        <w:commentRangeEnd w:id="308"/>
        <w:r w:rsidR="00EB7B76" w:rsidDel="003730A7">
          <w:rPr>
            <w:rStyle w:val="afa"/>
          </w:rPr>
          <w:commentReference w:id="308"/>
        </w:r>
        <w:commentRangeEnd w:id="309"/>
        <w:r w:rsidR="0058347F" w:rsidDel="003730A7">
          <w:rPr>
            <w:rStyle w:val="afa"/>
          </w:rPr>
          <w:commentReference w:id="309"/>
        </w:r>
        <w:r w:rsidRPr="008868EF" w:rsidDel="003730A7">
          <w:rPr>
            <w:rFonts w:ascii="Times New Roman" w:eastAsia="仿宋" w:hAnsi="Times New Roman" w:hint="eastAsia"/>
            <w:sz w:val="18"/>
            <w:szCs w:val="18"/>
            <w:highlight w:val="white"/>
          </w:rPr>
          <w:delText xml:space="preserve"> </w:delText>
        </w:r>
        <w:r w:rsidR="00587F87" w:rsidRPr="002F690E" w:rsidDel="003730A7">
          <w:rPr>
            <w:rFonts w:ascii="Times New Roman" w:eastAsia="仿宋" w:hAnsi="Times New Roman" w:hint="eastAsia"/>
            <w:sz w:val="18"/>
            <w:szCs w:val="18"/>
            <w:highlight w:val="white"/>
          </w:rPr>
          <w:delText>华北克拉通地质简图及主要金矿床分布；</w:delText>
        </w:r>
      </w:del>
      <w:ins w:id="311" w:author="home" w:date="2025-12-08T10:34:00Z">
        <w:del w:id="312" w:author="1001210222 Choi" w:date="2025-12-15T18:18:00Z" w16du:dateUtc="2025-12-15T10:18:00Z">
          <w:r w:rsidR="004B738A" w:rsidDel="003730A7">
            <w:rPr>
              <w:rFonts w:ascii="Times New Roman" w:eastAsia="仿宋" w:hAnsi="Times New Roman" w:hint="eastAsia"/>
              <w:sz w:val="18"/>
              <w:szCs w:val="18"/>
              <w:highlight w:val="white"/>
            </w:rPr>
            <w:delText>（</w:delText>
          </w:r>
        </w:del>
      </w:ins>
      <w:del w:id="313" w:author="1001210222 Choi" w:date="2025-12-15T18:18:00Z" w16du:dateUtc="2025-12-15T10:18:00Z">
        <w:r w:rsidR="00587F87" w:rsidRPr="002F690E" w:rsidDel="003730A7">
          <w:rPr>
            <w:rFonts w:ascii="Times New Roman" w:eastAsia="仿宋" w:hAnsi="Times New Roman" w:hint="eastAsia"/>
            <w:sz w:val="18"/>
            <w:szCs w:val="18"/>
            <w:highlight w:val="white"/>
          </w:rPr>
          <w:delText>据文献</w:delText>
        </w:r>
        <w:r w:rsidR="000640EF" w:rsidRPr="00654D5F" w:rsidDel="003730A7">
          <w:rPr>
            <w:rFonts w:ascii="Times New Roman" w:eastAsia="仿宋" w:hAnsi="Times New Roman"/>
            <w:noProof/>
            <w:sz w:val="18"/>
            <w:szCs w:val="18"/>
            <w:highlight w:val="yellow"/>
          </w:rPr>
          <w:delText>[5]</w:delText>
        </w:r>
        <w:r w:rsidRPr="002F690E" w:rsidDel="003730A7">
          <w:rPr>
            <w:rFonts w:ascii="Times New Roman" w:eastAsia="仿宋" w:hAnsi="Times New Roman" w:hint="eastAsia"/>
            <w:sz w:val="18"/>
            <w:szCs w:val="18"/>
            <w:highlight w:val="white"/>
          </w:rPr>
          <w:delText>修改</w:delText>
        </w:r>
      </w:del>
      <w:bookmarkEnd w:id="307"/>
      <w:ins w:id="314" w:author="home" w:date="2025-12-08T10:34:00Z">
        <w:del w:id="315" w:author="1001210222 Choi" w:date="2025-12-15T18:18:00Z" w16du:dateUtc="2025-12-15T10:18:00Z">
          <w:r w:rsidR="004B738A" w:rsidDel="003730A7">
            <w:rPr>
              <w:rFonts w:ascii="Times New Roman" w:eastAsia="仿宋" w:hAnsi="Times New Roman" w:hint="eastAsia"/>
              <w:sz w:val="18"/>
              <w:szCs w:val="18"/>
              <w:highlight w:val="white"/>
            </w:rPr>
            <w:delText>）</w:delText>
          </w:r>
        </w:del>
      </w:ins>
    </w:p>
    <w:p w14:paraId="705848B2" w14:textId="1BDD673B" w:rsidR="00B804E8" w:rsidRPr="00B804E8" w:rsidDel="003730A7" w:rsidRDefault="00654D5F" w:rsidP="008868EF">
      <w:pPr>
        <w:spacing w:after="0" w:line="240" w:lineRule="auto"/>
        <w:ind w:firstLine="420"/>
        <w:jc w:val="both"/>
        <w:rPr>
          <w:del w:id="316" w:author="1001210222 Choi" w:date="2025-12-15T18:18:00Z" w16du:dateUtc="2025-12-15T10:18:00Z"/>
          <w:rFonts w:ascii="Times New Roman" w:eastAsia="仿宋" w:hAnsi="Times New Roman"/>
          <w:sz w:val="18"/>
          <w:szCs w:val="18"/>
        </w:rPr>
      </w:pPr>
      <w:bookmarkStart w:id="317" w:name="英文图序_15"/>
      <w:bookmarkStart w:id="318" w:name="英文图题_1"/>
      <w:del w:id="319" w:author="1001210222 Choi" w:date="2025-12-15T18:18:00Z" w16du:dateUtc="2025-12-15T10:18:00Z">
        <w:r w:rsidRPr="002F690E" w:rsidDel="003730A7">
          <w:rPr>
            <w:rFonts w:ascii="Times New Roman" w:eastAsia="仿宋" w:hAnsi="Times New Roman"/>
            <w:sz w:val="18"/>
            <w:szCs w:val="18"/>
            <w:highlight w:val="white"/>
          </w:rPr>
          <w:delText>Fig</w:delText>
        </w:r>
      </w:del>
      <w:ins w:id="320" w:author="home" w:date="2025-12-08T10:35:00Z">
        <w:del w:id="321" w:author="1001210222 Choi" w:date="2025-12-15T18:18:00Z" w16du:dateUtc="2025-12-15T10:18:00Z">
          <w:r w:rsidR="00EB7B76" w:rsidDel="003730A7">
            <w:rPr>
              <w:rFonts w:ascii="Times New Roman" w:eastAsia="仿宋" w:hAnsi="Times New Roman"/>
              <w:sz w:val="18"/>
              <w:szCs w:val="18"/>
              <w:highlight w:val="white"/>
            </w:rPr>
            <w:delText>.</w:delText>
          </w:r>
        </w:del>
      </w:ins>
      <w:del w:id="322" w:author="1001210222 Choi" w:date="2025-12-15T18:18:00Z" w16du:dateUtc="2025-12-15T10:18:00Z">
        <w:r w:rsidRPr="002F690E" w:rsidDel="003730A7">
          <w:rPr>
            <w:rFonts w:ascii="Times New Roman" w:eastAsia="仿宋" w:hAnsi="Times New Roman"/>
            <w:sz w:val="18"/>
            <w:szCs w:val="18"/>
            <w:highlight w:val="white"/>
          </w:rPr>
          <w:delText>ure 1.</w:delText>
        </w:r>
        <w:bookmarkEnd w:id="317"/>
        <w:r w:rsidRPr="002F690E" w:rsidDel="003730A7">
          <w:rPr>
            <w:rFonts w:ascii="Times New Roman" w:eastAsia="仿宋" w:hAnsi="Times New Roman"/>
            <w:sz w:val="18"/>
            <w:szCs w:val="18"/>
            <w:highlight w:val="white"/>
          </w:rPr>
          <w:delText xml:space="preserve"> Simplified geological map of the North China Craton, illustrating the distribution of major gold deposits. Mod</w:delText>
        </w:r>
        <w:r w:rsidR="00907C99" w:rsidRPr="002F690E" w:rsidDel="003730A7">
          <w:rPr>
            <w:rFonts w:ascii="Times New Roman" w:eastAsia="仿宋" w:hAnsi="Times New Roman"/>
            <w:sz w:val="18"/>
            <w:szCs w:val="18"/>
            <w:highlight w:val="white"/>
          </w:rPr>
          <w:delText xml:space="preserve">ified after reference </w:delText>
        </w:r>
        <w:r w:rsidR="000640EF" w:rsidRPr="00654D5F" w:rsidDel="003730A7">
          <w:rPr>
            <w:rFonts w:ascii="Times New Roman" w:eastAsia="仿宋" w:hAnsi="Times New Roman"/>
            <w:noProof/>
            <w:sz w:val="18"/>
            <w:szCs w:val="18"/>
            <w:highlight w:val="yellow"/>
          </w:rPr>
          <w:delText>[5]</w:delText>
        </w:r>
      </w:del>
      <w:bookmarkEnd w:id="318"/>
      <w:ins w:id="323" w:author="home" w:date="2025-12-08T10:34:00Z">
        <w:del w:id="324" w:author="1001210222 Choi" w:date="2025-12-15T18:18:00Z" w16du:dateUtc="2025-12-15T10:18:00Z">
          <w:r w:rsidR="004B738A" w:rsidDel="003730A7">
            <w:rPr>
              <w:rFonts w:ascii="Times New Roman" w:eastAsia="仿宋" w:hAnsi="Times New Roman"/>
              <w:noProof/>
              <w:sz w:val="18"/>
              <w:szCs w:val="18"/>
            </w:rPr>
            <w:delText>.</w:delText>
          </w:r>
        </w:del>
      </w:ins>
    </w:p>
    <w:p w14:paraId="73EBF92C" w14:textId="4F249829" w:rsidR="00B804E8" w:rsidRPr="00B804E8" w:rsidDel="003730A7" w:rsidRDefault="00654D5F" w:rsidP="008868EF">
      <w:pPr>
        <w:spacing w:after="0" w:line="276" w:lineRule="auto"/>
        <w:ind w:firstLine="420"/>
        <w:jc w:val="both"/>
        <w:rPr>
          <w:del w:id="325" w:author="1001210222 Choi" w:date="2025-12-15T18:18:00Z" w16du:dateUtc="2025-12-15T10:18:00Z"/>
          <w:rFonts w:ascii="Times New Roman" w:eastAsia="宋体" w:hAnsi="Times New Roman"/>
          <w:sz w:val="21"/>
          <w:szCs w:val="21"/>
        </w:rPr>
      </w:pPr>
      <w:bookmarkStart w:id="326" w:name="正文段落_12"/>
      <w:del w:id="327" w:author="1001210222 Choi" w:date="2025-12-15T18:18:00Z" w16du:dateUtc="2025-12-15T10:18:00Z">
        <w:r w:rsidRPr="002F690E" w:rsidDel="003730A7">
          <w:rPr>
            <w:rFonts w:ascii="Times New Roman" w:eastAsia="宋体" w:hAnsi="Times New Roman" w:hint="eastAsia"/>
            <w:sz w:val="21"/>
            <w:szCs w:val="21"/>
            <w:highlight w:val="white"/>
          </w:rPr>
          <w:delText>克拉通陆内构造</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岩浆活动于古元古代末期停止，并在晚古生代</w:delText>
        </w:r>
        <w:r w:rsidRPr="002F690E" w:rsidDel="003730A7">
          <w:rPr>
            <w:rFonts w:ascii="Times New Roman" w:eastAsia="宋体" w:hAnsi="Times New Roman" w:hint="eastAsia"/>
            <w:sz w:val="21"/>
            <w:szCs w:val="21"/>
            <w:highlight w:val="white"/>
          </w:rPr>
          <w:delText>-</w:delText>
        </w:r>
      </w:del>
      <w:ins w:id="328" w:author="home" w:date="2025-12-08T10:37:00Z">
        <w:del w:id="329" w:author="1001210222 Choi" w:date="2025-12-15T18:18:00Z" w16du:dateUtc="2025-12-15T10:18:00Z">
          <w:r w:rsidR="005D022B" w:rsidDel="003730A7">
            <w:rPr>
              <w:rFonts w:ascii="Times New Roman" w:eastAsia="宋体" w:hAnsi="Times New Roman" w:hint="eastAsia"/>
              <w:sz w:val="21"/>
              <w:szCs w:val="21"/>
              <w:highlight w:val="white"/>
            </w:rPr>
            <w:delText>—</w:delText>
          </w:r>
        </w:del>
      </w:ins>
      <w:del w:id="330" w:author="1001210222 Choi" w:date="2025-12-15T18:18:00Z" w16du:dateUtc="2025-12-15T10:18:00Z">
        <w:r w:rsidRPr="002F690E" w:rsidDel="003730A7">
          <w:rPr>
            <w:rFonts w:ascii="Times New Roman" w:eastAsia="宋体" w:hAnsi="Times New Roman" w:hint="eastAsia"/>
            <w:sz w:val="21"/>
            <w:szCs w:val="21"/>
            <w:highlight w:val="white"/>
          </w:rPr>
          <w:delText>早中生代重新活化</w:delText>
        </w:r>
        <w:r w:rsidR="00CD0D40" w:rsidRPr="00654D5F" w:rsidDel="003730A7">
          <w:rPr>
            <w:rFonts w:ascii="Times New Roman" w:eastAsia="宋体" w:hAnsi="Times New Roman"/>
            <w:noProof/>
            <w:sz w:val="21"/>
            <w:szCs w:val="21"/>
            <w:highlight w:val="yellow"/>
            <w:vertAlign w:val="superscript"/>
          </w:rPr>
          <w:delText>[58,</w:delText>
        </w:r>
      </w:del>
      <w:ins w:id="331" w:author="home" w:date="2025-12-08T10:36:00Z">
        <w:del w:id="332" w:author="1001210222 Choi" w:date="2025-12-15T18:18:00Z" w16du:dateUtc="2025-12-15T10:18:00Z">
          <w:r w:rsidR="00EF3990" w:rsidDel="003730A7">
            <w:rPr>
              <w:rFonts w:ascii="Times New Roman" w:eastAsia="宋体" w:hAnsi="Times New Roman"/>
              <w:noProof/>
              <w:sz w:val="21"/>
              <w:szCs w:val="21"/>
              <w:highlight w:val="yellow"/>
              <w:vertAlign w:val="superscript"/>
            </w:rPr>
            <w:delText>-</w:delText>
          </w:r>
        </w:del>
      </w:ins>
      <w:del w:id="333"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59]</w:delText>
        </w:r>
        <w:r w:rsidR="000F7FEC" w:rsidRPr="002F690E" w:rsidDel="003730A7">
          <w:rPr>
            <w:rFonts w:ascii="Times New Roman" w:eastAsia="宋体" w:hAnsi="Times New Roman" w:hint="eastAsia"/>
            <w:sz w:val="21"/>
            <w:szCs w:val="21"/>
            <w:highlight w:val="white"/>
          </w:rPr>
          <w:delText>。晚古生代至中生代，华北克拉通经历显著的破坏过程，</w:delText>
        </w:r>
        <w:r w:rsidR="000F7FEC" w:rsidRPr="008868EF" w:rsidDel="003730A7">
          <w:rPr>
            <w:rFonts w:ascii="Times New Roman" w:eastAsia="宋体" w:hAnsi="Times New Roman" w:hint="eastAsia"/>
            <w:sz w:val="21"/>
            <w:szCs w:val="21"/>
            <w:highlight w:val="white"/>
          </w:rPr>
          <w:delText>并主要表现为岩石圈减薄、地壳变形和强烈的岩浆活动</w:delText>
        </w:r>
        <w:r w:rsidR="00CD0D40" w:rsidRPr="00654D5F" w:rsidDel="003730A7">
          <w:rPr>
            <w:rFonts w:ascii="Times New Roman" w:eastAsia="宋体" w:hAnsi="Times New Roman"/>
            <w:noProof/>
            <w:sz w:val="21"/>
            <w:szCs w:val="21"/>
            <w:highlight w:val="yellow"/>
            <w:vertAlign w:val="superscript"/>
          </w:rPr>
          <w:delText>[60,</w:delText>
        </w:r>
      </w:del>
      <w:ins w:id="334" w:author="home" w:date="2025-12-08T10:36:00Z">
        <w:del w:id="335" w:author="1001210222 Choi" w:date="2025-12-15T18:18:00Z" w16du:dateUtc="2025-12-15T10:18:00Z">
          <w:r w:rsidR="00EF3990" w:rsidDel="003730A7">
            <w:rPr>
              <w:rFonts w:ascii="Times New Roman" w:eastAsia="宋体" w:hAnsi="Times New Roman"/>
              <w:noProof/>
              <w:sz w:val="21"/>
              <w:szCs w:val="21"/>
              <w:highlight w:val="yellow"/>
              <w:vertAlign w:val="superscript"/>
            </w:rPr>
            <w:delText>-</w:delText>
          </w:r>
        </w:del>
      </w:ins>
      <w:del w:id="336"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61]</w:delText>
        </w:r>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1</w:delText>
        </w:r>
        <w:r w:rsidRPr="002F690E" w:rsidDel="003730A7">
          <w:rPr>
            <w:rFonts w:ascii="Times New Roman" w:eastAsia="宋体" w:hAnsi="Times New Roman" w:hint="eastAsia"/>
            <w:sz w:val="21"/>
            <w:szCs w:val="21"/>
            <w:highlight w:val="white"/>
          </w:rPr>
          <w:delText>）晚古生代，古亚洲洋闭合碰撞触发克拉通北缘石炭</w:delText>
        </w:r>
      </w:del>
      <w:ins w:id="337" w:author="home" w:date="2025-12-08T10:39:00Z">
        <w:del w:id="338" w:author="1001210222 Choi" w:date="2025-12-15T18:18:00Z" w16du:dateUtc="2025-12-15T10:18:00Z">
          <w:r w:rsidR="005C77A7" w:rsidDel="003730A7">
            <w:rPr>
              <w:rFonts w:ascii="Times New Roman" w:eastAsia="宋体" w:hAnsi="Times New Roman" w:hint="eastAsia"/>
              <w:sz w:val="21"/>
              <w:szCs w:val="21"/>
              <w:highlight w:val="white"/>
            </w:rPr>
            <w:delText>纪</w:delText>
          </w:r>
        </w:del>
      </w:ins>
      <w:del w:id="339" w:author="1001210222 Choi" w:date="2025-12-15T18:18:00Z" w16du:dateUtc="2025-12-15T10:18:00Z">
        <w:r w:rsidRPr="002F690E" w:rsidDel="003730A7">
          <w:rPr>
            <w:rFonts w:ascii="Times New Roman" w:eastAsia="宋体" w:hAnsi="Times New Roman"/>
            <w:sz w:val="21"/>
            <w:szCs w:val="21"/>
            <w:highlight w:val="white"/>
          </w:rPr>
          <w:delText>-</w:delText>
        </w:r>
      </w:del>
      <w:ins w:id="340" w:author="home" w:date="2025-12-08T10:39:00Z">
        <w:del w:id="341" w:author="1001210222 Choi" w:date="2025-12-15T18:18:00Z" w16du:dateUtc="2025-12-15T10:18:00Z">
          <w:r w:rsidR="005C77A7" w:rsidDel="003730A7">
            <w:rPr>
              <w:rFonts w:ascii="Times New Roman" w:eastAsia="宋体" w:hAnsi="Times New Roman" w:hint="eastAsia"/>
              <w:sz w:val="21"/>
              <w:szCs w:val="21"/>
              <w:highlight w:val="white"/>
            </w:rPr>
            <w:delText>—</w:delText>
          </w:r>
        </w:del>
      </w:ins>
      <w:del w:id="342" w:author="1001210222 Choi" w:date="2025-12-15T18:18:00Z" w16du:dateUtc="2025-12-15T10:18:00Z">
        <w:r w:rsidRPr="002F690E" w:rsidDel="003730A7">
          <w:rPr>
            <w:rFonts w:ascii="Times New Roman" w:eastAsia="宋体" w:hAnsi="Times New Roman" w:hint="eastAsia"/>
            <w:sz w:val="21"/>
            <w:szCs w:val="21"/>
            <w:highlight w:val="white"/>
          </w:rPr>
          <w:delText>二叠纪岩浆活动</w:delText>
        </w:r>
        <w:r w:rsidR="00CD0D40" w:rsidRPr="00654D5F" w:rsidDel="003730A7">
          <w:rPr>
            <w:rFonts w:ascii="Times New Roman" w:eastAsia="宋体" w:hAnsi="Times New Roman"/>
            <w:noProof/>
            <w:sz w:val="21"/>
            <w:szCs w:val="21"/>
            <w:highlight w:val="yellow"/>
            <w:vertAlign w:val="superscript"/>
          </w:rPr>
          <w:delText>[62]</w:delText>
        </w:r>
        <w:r w:rsidR="0059222D" w:rsidRPr="002F690E" w:rsidDel="003730A7">
          <w:rPr>
            <w:rFonts w:ascii="Times New Roman" w:eastAsia="宋体" w:hAnsi="Times New Roman" w:hint="eastAsia"/>
            <w:sz w:val="21"/>
            <w:szCs w:val="21"/>
            <w:highlight w:val="white"/>
          </w:rPr>
          <w:delText>；（</w:delText>
        </w:r>
        <w:r w:rsidR="0059222D" w:rsidRPr="002F690E" w:rsidDel="003730A7">
          <w:rPr>
            <w:rFonts w:ascii="Times New Roman" w:eastAsia="宋体" w:hAnsi="Times New Roman"/>
            <w:sz w:val="21"/>
            <w:szCs w:val="21"/>
            <w:highlight w:val="white"/>
          </w:rPr>
          <w:delText>2</w:delText>
        </w:r>
        <w:r w:rsidR="0059222D" w:rsidRPr="002F690E" w:rsidDel="003730A7">
          <w:rPr>
            <w:rFonts w:ascii="Times New Roman" w:eastAsia="宋体" w:hAnsi="Times New Roman" w:hint="eastAsia"/>
            <w:sz w:val="21"/>
            <w:szCs w:val="21"/>
            <w:highlight w:val="white"/>
          </w:rPr>
          <w:delText>）早三叠世，扬子克拉通北向碰撞触发岩浆岩的形成</w:delText>
        </w:r>
        <w:r w:rsidR="00CD0D40" w:rsidRPr="00654D5F" w:rsidDel="003730A7">
          <w:rPr>
            <w:rFonts w:ascii="Times New Roman" w:eastAsia="宋体" w:hAnsi="Times New Roman"/>
            <w:noProof/>
            <w:sz w:val="21"/>
            <w:szCs w:val="21"/>
            <w:highlight w:val="yellow"/>
            <w:vertAlign w:val="superscript"/>
          </w:rPr>
          <w:delText>[58]</w:delText>
        </w:r>
        <w:r w:rsidR="00CC4D23" w:rsidRPr="002F690E" w:rsidDel="003730A7">
          <w:rPr>
            <w:rFonts w:ascii="Times New Roman" w:eastAsia="宋体" w:hAnsi="Times New Roman" w:hint="eastAsia"/>
            <w:sz w:val="21"/>
            <w:szCs w:val="21"/>
            <w:highlight w:val="white"/>
          </w:rPr>
          <w:delText>；（</w:delText>
        </w:r>
        <w:r w:rsidR="00CC4D23" w:rsidRPr="002F690E" w:rsidDel="003730A7">
          <w:rPr>
            <w:rFonts w:ascii="Times New Roman" w:eastAsia="宋体" w:hAnsi="Times New Roman"/>
            <w:sz w:val="21"/>
            <w:szCs w:val="21"/>
            <w:highlight w:val="white"/>
          </w:rPr>
          <w:delText>3</w:delText>
        </w:r>
        <w:r w:rsidR="00CC4D23" w:rsidRPr="002F690E" w:rsidDel="003730A7">
          <w:rPr>
            <w:rFonts w:ascii="Times New Roman" w:eastAsia="宋体" w:hAnsi="Times New Roman" w:hint="eastAsia"/>
            <w:sz w:val="21"/>
            <w:szCs w:val="21"/>
            <w:highlight w:val="white"/>
          </w:rPr>
          <w:delText>）晚三叠世至</w:delText>
        </w:r>
      </w:del>
      <w:ins w:id="343" w:author="home" w:date="2025-12-08T10:39:00Z">
        <w:del w:id="344" w:author="1001210222 Choi" w:date="2025-12-15T18:18:00Z" w16du:dateUtc="2025-12-15T10:18:00Z">
          <w:r w:rsidR="00465646" w:rsidDel="003730A7">
            <w:rPr>
              <w:rFonts w:ascii="Times New Roman" w:eastAsia="宋体" w:hAnsi="Times New Roman" w:hint="eastAsia"/>
              <w:sz w:val="21"/>
              <w:szCs w:val="21"/>
              <w:highlight w:val="white"/>
            </w:rPr>
            <w:delText>—</w:delText>
          </w:r>
        </w:del>
      </w:ins>
      <w:del w:id="345" w:author="1001210222 Choi" w:date="2025-12-15T18:18:00Z" w16du:dateUtc="2025-12-15T10:18:00Z">
        <w:r w:rsidR="00CC4D23" w:rsidRPr="002F690E" w:rsidDel="003730A7">
          <w:rPr>
            <w:rFonts w:ascii="Times New Roman" w:eastAsia="宋体" w:hAnsi="Times New Roman" w:hint="eastAsia"/>
            <w:sz w:val="21"/>
            <w:szCs w:val="21"/>
            <w:highlight w:val="white"/>
          </w:rPr>
          <w:delText>早白垩世，古太平洋构造体系西向俯冲，早白垩世回撤则引发克拉通东缘剧烈破坏，发育北西西</w:delText>
        </w:r>
        <w:r w:rsidR="00CC4D23" w:rsidRPr="002F690E" w:rsidDel="003730A7">
          <w:rPr>
            <w:rFonts w:ascii="Times New Roman" w:eastAsia="宋体" w:hAnsi="Times New Roman"/>
            <w:sz w:val="21"/>
            <w:szCs w:val="21"/>
            <w:highlight w:val="white"/>
          </w:rPr>
          <w:delText>-</w:delText>
        </w:r>
        <w:r w:rsidR="00CC4D23" w:rsidRPr="002F690E" w:rsidDel="003730A7">
          <w:rPr>
            <w:rFonts w:ascii="Times New Roman" w:eastAsia="宋体" w:hAnsi="Times New Roman" w:hint="eastAsia"/>
            <w:sz w:val="21"/>
            <w:szCs w:val="21"/>
            <w:highlight w:val="white"/>
          </w:rPr>
          <w:delText>东西向逆冲断裂及大规模长英质侵入岩</w:delText>
        </w:r>
        <w:r w:rsidR="00CD0D40" w:rsidRPr="00654D5F" w:rsidDel="003730A7">
          <w:rPr>
            <w:rFonts w:ascii="Times New Roman" w:eastAsia="宋体" w:hAnsi="Times New Roman"/>
            <w:noProof/>
            <w:sz w:val="21"/>
            <w:szCs w:val="21"/>
            <w:highlight w:val="yellow"/>
            <w:vertAlign w:val="superscript"/>
          </w:rPr>
          <w:delText>[6,8,26,63]</w:delText>
        </w:r>
        <w:r w:rsidRPr="002F690E" w:rsidDel="003730A7">
          <w:rPr>
            <w:rFonts w:ascii="Times New Roman" w:eastAsia="宋体" w:hAnsi="Times New Roman" w:hint="eastAsia"/>
            <w:sz w:val="21"/>
            <w:szCs w:val="21"/>
            <w:highlight w:val="white"/>
          </w:rPr>
          <w:delText>。</w:delText>
        </w:r>
        <w:r w:rsidR="000F7FEC" w:rsidRPr="008868EF" w:rsidDel="003730A7">
          <w:rPr>
            <w:rFonts w:ascii="Times New Roman" w:eastAsia="宋体" w:hAnsi="Times New Roman" w:hint="eastAsia"/>
            <w:sz w:val="21"/>
            <w:szCs w:val="21"/>
            <w:highlight w:val="white"/>
          </w:rPr>
          <w:delText>早白垩世，太平洋板块的俯冲方向发生变化，导致华北克拉通东部由挤压环境转变为伸展环境</w:delText>
        </w:r>
        <w:r w:rsidR="00CD0D40" w:rsidRPr="00654D5F" w:rsidDel="003730A7">
          <w:rPr>
            <w:rFonts w:ascii="Times New Roman" w:eastAsia="宋体" w:hAnsi="Times New Roman"/>
            <w:noProof/>
            <w:sz w:val="21"/>
            <w:szCs w:val="21"/>
            <w:highlight w:val="yellow"/>
            <w:vertAlign w:val="superscript"/>
          </w:rPr>
          <w:delText>[64]</w:delText>
        </w:r>
        <w:r w:rsidR="0014060B" w:rsidRPr="008868EF" w:rsidDel="003730A7">
          <w:rPr>
            <w:rFonts w:ascii="Times New Roman" w:eastAsia="宋体" w:hAnsi="Times New Roman" w:hint="eastAsia"/>
            <w:sz w:val="21"/>
            <w:szCs w:val="21"/>
            <w:highlight w:val="white"/>
          </w:rPr>
          <w:delText>，这种构造环境变化引发了华北克拉通东缘郯庐断裂带（</w:delText>
        </w:r>
        <w:r w:rsidR="0014060B" w:rsidRPr="002F690E" w:rsidDel="003730A7">
          <w:rPr>
            <w:rFonts w:ascii="Times New Roman" w:eastAsia="宋体" w:hAnsi="Times New Roman" w:hint="eastAsia"/>
            <w:sz w:val="21"/>
            <w:szCs w:val="21"/>
            <w:highlight w:val="white"/>
          </w:rPr>
          <w:delText>图</w:delText>
        </w:r>
        <w:r w:rsidR="0014060B" w:rsidRPr="002F690E" w:rsidDel="003730A7">
          <w:rPr>
            <w:rFonts w:ascii="Times New Roman" w:eastAsia="宋体" w:hAnsi="Times New Roman"/>
            <w:sz w:val="21"/>
            <w:szCs w:val="21"/>
            <w:highlight w:val="white"/>
          </w:rPr>
          <w:delText>1</w:delText>
        </w:r>
      </w:del>
      <w:ins w:id="346" w:author="home" w:date="2025-12-08T10:36:00Z">
        <w:del w:id="347" w:author="1001210222 Choi" w:date="2025-12-15T18:18:00Z" w16du:dateUtc="2025-12-15T10:18:00Z">
          <w:r w:rsidR="007562FD" w:rsidRPr="00654D5F" w:rsidDel="003730A7">
            <w:rPr>
              <w:rFonts w:ascii="Times New Roman" w:eastAsia="宋体" w:hAnsi="Times New Roman"/>
              <w:noProof/>
              <w:sz w:val="21"/>
              <w:szCs w:val="21"/>
              <w:highlight w:val="yellow"/>
              <w:vertAlign w:val="superscript"/>
            </w:rPr>
            <w:delText>[5]</w:delText>
          </w:r>
        </w:del>
      </w:ins>
      <w:del w:id="348" w:author="1001210222 Choi" w:date="2025-12-15T18:18:00Z" w16du:dateUtc="2025-12-15T10:18:00Z">
        <w:r w:rsidR="000F7FEC" w:rsidRPr="008868EF" w:rsidDel="003730A7">
          <w:rPr>
            <w:rFonts w:ascii="Times New Roman" w:eastAsia="宋体" w:hAnsi="Times New Roman" w:hint="eastAsia"/>
            <w:sz w:val="21"/>
            <w:szCs w:val="21"/>
            <w:highlight w:val="white"/>
          </w:rPr>
          <w:delText>）的强烈活动，包括走滑、拉张和地堑盆地的形成</w:delText>
        </w:r>
        <w:r w:rsidR="00CD0D40" w:rsidRPr="00654D5F" w:rsidDel="003730A7">
          <w:rPr>
            <w:rFonts w:ascii="Times New Roman" w:eastAsia="宋体" w:hAnsi="Times New Roman"/>
            <w:noProof/>
            <w:sz w:val="21"/>
            <w:szCs w:val="21"/>
            <w:highlight w:val="yellow"/>
            <w:vertAlign w:val="superscript"/>
          </w:rPr>
          <w:delText>[65]</w:delText>
        </w:r>
        <w:r w:rsidR="000F7FEC" w:rsidRPr="008868EF" w:rsidDel="003730A7">
          <w:rPr>
            <w:rFonts w:ascii="Times New Roman" w:eastAsia="宋体" w:hAnsi="Times New Roman" w:hint="eastAsia"/>
            <w:sz w:val="21"/>
            <w:szCs w:val="21"/>
            <w:highlight w:val="white"/>
          </w:rPr>
          <w:delText>。郯庐断裂带深切地壳，沟通深部地幔与地壳流体，这些富含成矿物质的流体通过断裂带运移到浅部，并与浅部地层中的流体混合，形成成矿流体</w:delText>
        </w:r>
        <w:r w:rsidR="00CD0D40" w:rsidRPr="00654D5F" w:rsidDel="003730A7">
          <w:rPr>
            <w:rFonts w:ascii="Times New Roman" w:eastAsia="宋体" w:hAnsi="Times New Roman"/>
            <w:noProof/>
            <w:sz w:val="21"/>
            <w:szCs w:val="21"/>
            <w:highlight w:val="yellow"/>
            <w:vertAlign w:val="superscript"/>
          </w:rPr>
          <w:delText>[66]</w:delText>
        </w:r>
        <w:r w:rsidR="000F7FEC" w:rsidRPr="008868EF" w:rsidDel="003730A7">
          <w:rPr>
            <w:rFonts w:ascii="Times New Roman" w:eastAsia="宋体" w:hAnsi="Times New Roman" w:hint="eastAsia"/>
            <w:sz w:val="21"/>
            <w:szCs w:val="21"/>
            <w:highlight w:val="white"/>
          </w:rPr>
          <w:delText>。同时，断裂带的活动导致了次级断裂和裂隙的发育，为成矿流体的运移和沉淀提供了有利的构造环境</w:delText>
        </w:r>
        <w:r w:rsidR="00CD0D40" w:rsidRPr="00654D5F" w:rsidDel="003730A7">
          <w:rPr>
            <w:rFonts w:ascii="Times New Roman" w:eastAsia="宋体" w:hAnsi="Times New Roman"/>
            <w:noProof/>
            <w:sz w:val="21"/>
            <w:szCs w:val="21"/>
            <w:highlight w:val="yellow"/>
            <w:vertAlign w:val="superscript"/>
          </w:rPr>
          <w:delText>[30,67]</w:delText>
        </w:r>
        <w:r w:rsidR="000F7FEC" w:rsidRPr="008868EF" w:rsidDel="003730A7">
          <w:rPr>
            <w:rFonts w:ascii="Times New Roman" w:eastAsia="宋体" w:hAnsi="Times New Roman" w:hint="eastAsia"/>
            <w:sz w:val="21"/>
            <w:szCs w:val="21"/>
            <w:highlight w:val="white"/>
          </w:rPr>
          <w:delText>。</w:delText>
        </w:r>
        <w:bookmarkEnd w:id="326"/>
      </w:del>
    </w:p>
    <w:p w14:paraId="5A59AD91" w14:textId="63B1BC57" w:rsidR="00B804E8" w:rsidRPr="00B804E8" w:rsidDel="003730A7" w:rsidRDefault="00654D5F" w:rsidP="008868EF">
      <w:pPr>
        <w:spacing w:after="0" w:line="276" w:lineRule="auto"/>
        <w:ind w:firstLine="420"/>
        <w:jc w:val="both"/>
        <w:rPr>
          <w:del w:id="349" w:author="1001210222 Choi" w:date="2025-12-15T18:18:00Z" w16du:dateUtc="2025-12-15T10:18:00Z"/>
          <w:rFonts w:ascii="Times New Roman" w:eastAsia="宋体" w:hAnsi="Times New Roman"/>
          <w:sz w:val="21"/>
          <w:szCs w:val="21"/>
        </w:rPr>
      </w:pPr>
      <w:bookmarkStart w:id="350" w:name="正文段落_14"/>
      <w:del w:id="351" w:author="1001210222 Choi" w:date="2025-12-15T18:18:00Z" w16du:dateUtc="2025-12-15T10:18:00Z">
        <w:r w:rsidRPr="002F690E" w:rsidDel="003730A7">
          <w:rPr>
            <w:rFonts w:ascii="Times New Roman" w:eastAsia="宋体" w:hAnsi="Times New Roman" w:hint="eastAsia"/>
            <w:sz w:val="21"/>
            <w:szCs w:val="21"/>
            <w:highlight w:val="white"/>
          </w:rPr>
          <w:delText>华北克拉通在中生代，</w:delText>
        </w:r>
      </w:del>
      <w:ins w:id="352" w:author="home" w:date="2025-12-08T10:46:00Z">
        <w:del w:id="353" w:author="1001210222 Choi" w:date="2025-12-15T18:18:00Z" w16du:dateUtc="2025-12-15T10:18:00Z">
          <w:r w:rsidR="00A62811" w:rsidDel="003730A7">
            <w:rPr>
              <w:rFonts w:ascii="Times New Roman" w:eastAsia="宋体" w:hAnsi="Times New Roman" w:hint="eastAsia"/>
              <w:sz w:val="21"/>
              <w:szCs w:val="21"/>
              <w:highlight w:val="white"/>
            </w:rPr>
            <w:delText>华北克拉通</w:delText>
          </w:r>
        </w:del>
      </w:ins>
      <w:del w:id="354" w:author="1001210222 Choi" w:date="2025-12-15T18:18:00Z" w16du:dateUtc="2025-12-15T10:18:00Z">
        <w:r w:rsidRPr="002F690E" w:rsidDel="003730A7">
          <w:rPr>
            <w:rFonts w:ascii="Times New Roman" w:eastAsia="宋体" w:hAnsi="Times New Roman" w:hint="eastAsia"/>
            <w:sz w:val="21"/>
            <w:szCs w:val="21"/>
            <w:highlight w:val="white"/>
          </w:rPr>
          <w:delText>其北缘、南缘及东缘均与深部物质发生了交换与相互作用，促使金等成矿元素发生高效迁移、富集，并发育了大规模的金矿化，构成中国黄金的主产区</w:delText>
        </w:r>
        <w:r w:rsidR="00CD0D40" w:rsidRPr="00654D5F" w:rsidDel="003730A7">
          <w:rPr>
            <w:rFonts w:ascii="Times New Roman" w:eastAsia="宋体" w:hAnsi="Times New Roman"/>
            <w:noProof/>
            <w:sz w:val="21"/>
            <w:szCs w:val="21"/>
            <w:highlight w:val="yellow"/>
            <w:vertAlign w:val="superscript"/>
          </w:rPr>
          <w:delText>[8,10,68,</w:delText>
        </w:r>
      </w:del>
      <w:ins w:id="355" w:author="home" w:date="2025-12-08T10:40:00Z">
        <w:del w:id="356" w:author="1001210222 Choi" w:date="2025-12-15T18:18:00Z" w16du:dateUtc="2025-12-15T10:18:00Z">
          <w:r w:rsidR="009418BE" w:rsidDel="003730A7">
            <w:rPr>
              <w:rFonts w:ascii="Times New Roman" w:eastAsia="宋体" w:hAnsi="Times New Roman"/>
              <w:noProof/>
              <w:sz w:val="21"/>
              <w:szCs w:val="21"/>
              <w:highlight w:val="yellow"/>
              <w:vertAlign w:val="superscript"/>
            </w:rPr>
            <w:delText>-</w:delText>
          </w:r>
        </w:del>
      </w:ins>
      <w:del w:id="357"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69]</w:delText>
        </w:r>
        <w:r w:rsidR="00571219" w:rsidRPr="002F690E" w:rsidDel="003730A7">
          <w:rPr>
            <w:rFonts w:ascii="Times New Roman" w:eastAsia="宋体" w:hAnsi="Times New Roman" w:hint="eastAsia"/>
            <w:sz w:val="21"/>
            <w:szCs w:val="21"/>
            <w:highlight w:val="white"/>
          </w:rPr>
          <w:delText>。其中，北缘与南缘分别以哈达门沟</w:delText>
        </w:r>
        <w:r w:rsidR="00571219" w:rsidRPr="002F690E" w:rsidDel="003730A7">
          <w:rPr>
            <w:rFonts w:ascii="Times New Roman" w:eastAsia="宋体" w:hAnsi="Times New Roman" w:hint="eastAsia"/>
            <w:sz w:val="21"/>
            <w:szCs w:val="21"/>
            <w:highlight w:val="white"/>
          </w:rPr>
          <w:delText>-</w:delText>
        </w:r>
      </w:del>
      <w:ins w:id="358" w:author="home" w:date="2025-12-08T10:47:00Z">
        <w:del w:id="359" w:author="1001210222 Choi" w:date="2025-12-15T18:18:00Z" w16du:dateUtc="2025-12-15T10:18:00Z">
          <w:r w:rsidR="00EB232E" w:rsidDel="003730A7">
            <w:rPr>
              <w:rFonts w:ascii="Times New Roman" w:eastAsia="宋体" w:hAnsi="Times New Roman" w:hint="eastAsia"/>
              <w:sz w:val="21"/>
              <w:szCs w:val="21"/>
              <w:highlight w:val="white"/>
            </w:rPr>
            <w:delText>—</w:delText>
          </w:r>
        </w:del>
      </w:ins>
      <w:del w:id="360" w:author="1001210222 Choi" w:date="2025-12-15T18:18:00Z" w16du:dateUtc="2025-12-15T10:18:00Z">
        <w:r w:rsidR="00571219" w:rsidRPr="002F690E" w:rsidDel="003730A7">
          <w:rPr>
            <w:rFonts w:ascii="Times New Roman" w:eastAsia="宋体" w:hAnsi="Times New Roman" w:hint="eastAsia"/>
            <w:sz w:val="21"/>
            <w:szCs w:val="21"/>
            <w:highlight w:val="white"/>
          </w:rPr>
          <w:delText>冀东</w:delText>
        </w:r>
        <w:r w:rsidR="00571219" w:rsidRPr="002F690E" w:rsidDel="003730A7">
          <w:rPr>
            <w:rFonts w:ascii="Times New Roman" w:eastAsia="宋体" w:hAnsi="Times New Roman" w:hint="eastAsia"/>
            <w:sz w:val="21"/>
            <w:szCs w:val="21"/>
            <w:highlight w:val="white"/>
          </w:rPr>
          <w:delText>-</w:delText>
        </w:r>
      </w:del>
      <w:ins w:id="361" w:author="home" w:date="2025-12-08T10:47:00Z">
        <w:del w:id="362" w:author="1001210222 Choi" w:date="2025-12-15T18:18:00Z" w16du:dateUtc="2025-12-15T10:18:00Z">
          <w:r w:rsidR="00EB232E" w:rsidDel="003730A7">
            <w:rPr>
              <w:rFonts w:ascii="Times New Roman" w:eastAsia="宋体" w:hAnsi="Times New Roman" w:hint="eastAsia"/>
              <w:sz w:val="21"/>
              <w:szCs w:val="21"/>
              <w:highlight w:val="white"/>
            </w:rPr>
            <w:delText>—</w:delText>
          </w:r>
        </w:del>
      </w:ins>
      <w:del w:id="363" w:author="1001210222 Choi" w:date="2025-12-15T18:18:00Z" w16du:dateUtc="2025-12-15T10:18:00Z">
        <w:r w:rsidR="00571219" w:rsidRPr="002F690E" w:rsidDel="003730A7">
          <w:rPr>
            <w:rFonts w:ascii="Times New Roman" w:eastAsia="宋体" w:hAnsi="Times New Roman" w:hint="eastAsia"/>
            <w:sz w:val="21"/>
            <w:szCs w:val="21"/>
            <w:highlight w:val="white"/>
          </w:rPr>
          <w:delText>夹皮沟成矿带（储量</w:delText>
        </w:r>
        <w:r w:rsidR="00571219" w:rsidRPr="002F690E" w:rsidDel="003730A7">
          <w:rPr>
            <w:rFonts w:ascii="Times New Roman" w:eastAsia="宋体" w:hAnsi="Times New Roman"/>
            <w:sz w:val="21"/>
            <w:szCs w:val="21"/>
            <w:highlight w:val="white"/>
          </w:rPr>
          <w:delText>&gt;1</w:delText>
        </w:r>
      </w:del>
      <w:ins w:id="364" w:author="home" w:date="2025-12-08T10:40:00Z">
        <w:del w:id="365" w:author="1001210222 Choi" w:date="2025-12-15T18:18:00Z" w16du:dateUtc="2025-12-15T10:18:00Z">
          <w:r w:rsidR="009418BE" w:rsidDel="003730A7">
            <w:rPr>
              <w:rFonts w:ascii="Times New Roman" w:eastAsia="宋体" w:hAnsi="Times New Roman"/>
              <w:sz w:val="21"/>
              <w:szCs w:val="21"/>
              <w:highlight w:val="white"/>
            </w:rPr>
            <w:delText xml:space="preserve"> </w:delText>
          </w:r>
        </w:del>
      </w:ins>
      <w:del w:id="366" w:author="1001210222 Choi" w:date="2025-12-15T18:18:00Z" w16du:dateUtc="2025-12-15T10:18:00Z">
        <w:r w:rsidR="00571219" w:rsidRPr="002F690E" w:rsidDel="003730A7">
          <w:rPr>
            <w:rFonts w:ascii="Times New Roman" w:eastAsia="宋体" w:hAnsi="Times New Roman"/>
            <w:sz w:val="21"/>
            <w:szCs w:val="21"/>
            <w:highlight w:val="white"/>
          </w:rPr>
          <w:delText>000 t</w:delText>
        </w:r>
        <w:r w:rsidR="00571219" w:rsidRPr="002F690E" w:rsidDel="003730A7">
          <w:rPr>
            <w:rFonts w:ascii="Times New Roman" w:eastAsia="宋体" w:hAnsi="Times New Roman" w:hint="eastAsia"/>
            <w:sz w:val="21"/>
            <w:szCs w:val="21"/>
            <w:highlight w:val="white"/>
          </w:rPr>
          <w:delText>）</w:delText>
        </w:r>
        <w:r w:rsidR="00CD0D40" w:rsidRPr="00654D5F" w:rsidDel="003730A7">
          <w:rPr>
            <w:rFonts w:ascii="Times New Roman" w:eastAsia="宋体" w:hAnsi="Times New Roman"/>
            <w:noProof/>
            <w:sz w:val="21"/>
            <w:szCs w:val="21"/>
            <w:highlight w:val="yellow"/>
            <w:vertAlign w:val="superscript"/>
          </w:rPr>
          <w:delText>[70]</w:delText>
        </w:r>
        <w:r w:rsidRPr="002F690E" w:rsidDel="003730A7">
          <w:rPr>
            <w:rFonts w:ascii="Times New Roman" w:eastAsia="宋体" w:hAnsi="Times New Roman" w:hint="eastAsia"/>
            <w:sz w:val="21"/>
            <w:szCs w:val="21"/>
            <w:highlight w:val="white"/>
          </w:rPr>
          <w:delText>，以及南缘小秦岭</w:delText>
        </w:r>
        <w:r w:rsidRPr="002F690E" w:rsidDel="003730A7">
          <w:rPr>
            <w:rFonts w:ascii="Times New Roman" w:eastAsia="宋体" w:hAnsi="Times New Roman" w:hint="eastAsia"/>
            <w:sz w:val="21"/>
            <w:szCs w:val="21"/>
            <w:highlight w:val="white"/>
          </w:rPr>
          <w:delText>-</w:delText>
        </w:r>
      </w:del>
      <w:ins w:id="367" w:author="home" w:date="2025-12-08T10:47:00Z">
        <w:del w:id="368" w:author="1001210222 Choi" w:date="2025-12-15T18:18:00Z" w16du:dateUtc="2025-12-15T10:18:00Z">
          <w:r w:rsidR="00EB232E" w:rsidDel="003730A7">
            <w:rPr>
              <w:rFonts w:ascii="Times New Roman" w:eastAsia="宋体" w:hAnsi="Times New Roman" w:hint="eastAsia"/>
              <w:sz w:val="21"/>
              <w:szCs w:val="21"/>
              <w:highlight w:val="white"/>
            </w:rPr>
            <w:delText>—</w:delText>
          </w:r>
        </w:del>
      </w:ins>
      <w:del w:id="369" w:author="1001210222 Choi" w:date="2025-12-15T18:18:00Z" w16du:dateUtc="2025-12-15T10:18:00Z">
        <w:r w:rsidRPr="002F690E" w:rsidDel="003730A7">
          <w:rPr>
            <w:rFonts w:ascii="Times New Roman" w:eastAsia="宋体" w:hAnsi="Times New Roman" w:hint="eastAsia"/>
            <w:sz w:val="21"/>
            <w:szCs w:val="21"/>
            <w:highlight w:val="white"/>
          </w:rPr>
          <w:delText>熊耳山带（储量</w:delText>
        </w:r>
        <w:r w:rsidRPr="002F690E" w:rsidDel="003730A7">
          <w:rPr>
            <w:rFonts w:ascii="Times New Roman" w:eastAsia="宋体" w:hAnsi="Times New Roman"/>
            <w:sz w:val="21"/>
            <w:szCs w:val="21"/>
            <w:highlight w:val="white"/>
          </w:rPr>
          <w:delText>&gt;630 t</w:delText>
        </w:r>
        <w:r w:rsidRPr="002F690E" w:rsidDel="003730A7">
          <w:rPr>
            <w:rFonts w:ascii="Times New Roman" w:eastAsia="宋体" w:hAnsi="Times New Roman" w:hint="eastAsia"/>
            <w:sz w:val="21"/>
            <w:szCs w:val="21"/>
            <w:highlight w:val="white"/>
          </w:rPr>
          <w:delText>）为主</w:delText>
        </w:r>
        <w:r w:rsidR="00CD0D40" w:rsidRPr="00654D5F" w:rsidDel="003730A7">
          <w:rPr>
            <w:rFonts w:ascii="Times New Roman" w:eastAsia="宋体" w:hAnsi="Times New Roman"/>
            <w:noProof/>
            <w:sz w:val="21"/>
            <w:szCs w:val="21"/>
            <w:highlight w:val="yellow"/>
            <w:vertAlign w:val="superscript"/>
          </w:rPr>
          <w:delText>[7,71]</w:delText>
        </w:r>
        <w:r w:rsidR="00AD3D01" w:rsidRPr="002F690E" w:rsidDel="003730A7">
          <w:rPr>
            <w:rFonts w:ascii="Times New Roman" w:eastAsia="宋体" w:hAnsi="Times New Roman" w:hint="eastAsia"/>
            <w:sz w:val="21"/>
            <w:szCs w:val="21"/>
            <w:highlight w:val="white"/>
          </w:rPr>
          <w:delText>。胶东</w:delText>
        </w:r>
        <w:r w:rsidR="00AD3D01" w:rsidRPr="002F690E" w:rsidDel="003730A7">
          <w:rPr>
            <w:rFonts w:ascii="Times New Roman" w:eastAsia="宋体" w:hAnsi="Times New Roman" w:hint="eastAsia"/>
            <w:sz w:val="21"/>
            <w:szCs w:val="21"/>
            <w:highlight w:val="white"/>
          </w:rPr>
          <w:delText>-</w:delText>
        </w:r>
      </w:del>
      <w:ins w:id="370" w:author="home" w:date="2025-12-08T10:47:00Z">
        <w:del w:id="371" w:author="1001210222 Choi" w:date="2025-12-15T18:18:00Z" w16du:dateUtc="2025-12-15T10:18:00Z">
          <w:r w:rsidR="00E81226" w:rsidDel="003730A7">
            <w:rPr>
              <w:rFonts w:ascii="Times New Roman" w:eastAsia="宋体" w:hAnsi="Times New Roman" w:hint="eastAsia"/>
              <w:sz w:val="21"/>
              <w:szCs w:val="21"/>
              <w:highlight w:val="white"/>
            </w:rPr>
            <w:delText>—</w:delText>
          </w:r>
        </w:del>
      </w:ins>
      <w:del w:id="372" w:author="1001210222 Choi" w:date="2025-12-15T18:18:00Z" w16du:dateUtc="2025-12-15T10:18:00Z">
        <w:r w:rsidR="00AD3D01" w:rsidRPr="002F690E" w:rsidDel="003730A7">
          <w:rPr>
            <w:rFonts w:ascii="Times New Roman" w:eastAsia="宋体" w:hAnsi="Times New Roman" w:hint="eastAsia"/>
            <w:sz w:val="21"/>
            <w:szCs w:val="21"/>
            <w:highlight w:val="white"/>
          </w:rPr>
          <w:delText>辽东金成矿带则是克拉通东缘巨型金成矿系统的核心组成部分，该成矿带南起胶东半岛，北至辽东半岛。其中，胶东金矿省作为全球重要的金矿集中区，探明金资源量超过</w:delText>
        </w:r>
        <w:r w:rsidR="00AD3D01" w:rsidRPr="002F690E" w:rsidDel="003730A7">
          <w:rPr>
            <w:rFonts w:ascii="Times New Roman" w:eastAsia="宋体" w:hAnsi="Times New Roman"/>
            <w:sz w:val="21"/>
            <w:szCs w:val="21"/>
            <w:highlight w:val="white"/>
          </w:rPr>
          <w:delText>5</w:delText>
        </w:r>
      </w:del>
      <w:ins w:id="373" w:author="home" w:date="2025-12-08T10:47:00Z">
        <w:del w:id="374" w:author="1001210222 Choi" w:date="2025-12-15T18:18:00Z" w16du:dateUtc="2025-12-15T10:18:00Z">
          <w:r w:rsidR="00C367C1" w:rsidDel="003730A7">
            <w:rPr>
              <w:rFonts w:ascii="Times New Roman" w:eastAsia="宋体" w:hAnsi="Times New Roman"/>
              <w:sz w:val="21"/>
              <w:szCs w:val="21"/>
              <w:highlight w:val="white"/>
            </w:rPr>
            <w:delText xml:space="preserve"> </w:delText>
          </w:r>
        </w:del>
      </w:ins>
      <w:del w:id="375" w:author="1001210222 Choi" w:date="2025-12-15T18:18:00Z" w16du:dateUtc="2025-12-15T10:18:00Z">
        <w:r w:rsidR="00AD3D01" w:rsidRPr="002F690E" w:rsidDel="003730A7">
          <w:rPr>
            <w:rFonts w:ascii="Times New Roman" w:eastAsia="宋体" w:hAnsi="Times New Roman"/>
            <w:sz w:val="21"/>
            <w:szCs w:val="21"/>
            <w:highlight w:val="white"/>
          </w:rPr>
          <w:delText>000 t</w:delText>
        </w:r>
        <w:r w:rsidR="00AD3D01" w:rsidRPr="002F690E" w:rsidDel="003730A7">
          <w:rPr>
            <w:rFonts w:ascii="Times New Roman" w:eastAsia="宋体" w:hAnsi="Times New Roman" w:hint="eastAsia"/>
            <w:sz w:val="21"/>
            <w:szCs w:val="21"/>
            <w:highlight w:val="white"/>
          </w:rPr>
          <w:delText>，形成了三山岛（</w:delText>
        </w:r>
      </w:del>
      <w:commentRangeStart w:id="376"/>
      <w:commentRangeStart w:id="377"/>
      <w:ins w:id="378" w:author="home" w:date="2025-12-08T10:47:00Z">
        <w:del w:id="379"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commentRangeEnd w:id="376"/>
      <w:ins w:id="380" w:author="home" w:date="2025-12-08T10:48:00Z">
        <w:del w:id="381" w:author="1001210222 Choi" w:date="2025-12-15T18:18:00Z" w16du:dateUtc="2025-12-15T10:18:00Z">
          <w:r w:rsidR="00D421C2" w:rsidDel="003730A7">
            <w:rPr>
              <w:rStyle w:val="afa"/>
            </w:rPr>
            <w:commentReference w:id="376"/>
          </w:r>
        </w:del>
      </w:ins>
      <w:commentRangeEnd w:id="377"/>
      <w:del w:id="382" w:author="1001210222 Choi" w:date="2025-12-15T18:18:00Z" w16du:dateUtc="2025-12-15T10:18:00Z">
        <w:r w:rsidR="0058347F" w:rsidDel="003730A7">
          <w:rPr>
            <w:rStyle w:val="afa"/>
          </w:rPr>
          <w:commentReference w:id="377"/>
        </w:r>
        <w:r w:rsidR="00AD3D01" w:rsidRPr="002F690E" w:rsidDel="003730A7">
          <w:rPr>
            <w:rFonts w:ascii="Times New Roman" w:eastAsia="宋体" w:hAnsi="Times New Roman"/>
            <w:sz w:val="21"/>
            <w:szCs w:val="21"/>
            <w:highlight w:val="white"/>
          </w:rPr>
          <w:delText>1</w:delText>
        </w:r>
      </w:del>
      <w:ins w:id="383" w:author="home" w:date="2025-12-08T10:40:00Z">
        <w:del w:id="384" w:author="1001210222 Choi" w:date="2025-12-15T18:18:00Z" w16du:dateUtc="2025-12-15T10:18:00Z">
          <w:r w:rsidR="009418BE" w:rsidDel="003730A7">
            <w:rPr>
              <w:rFonts w:ascii="Times New Roman" w:eastAsia="宋体" w:hAnsi="Times New Roman"/>
              <w:sz w:val="21"/>
              <w:szCs w:val="21"/>
              <w:highlight w:val="white"/>
            </w:rPr>
            <w:delText xml:space="preserve"> </w:delText>
          </w:r>
        </w:del>
      </w:ins>
      <w:del w:id="385" w:author="1001210222 Choi" w:date="2025-12-15T18:18:00Z" w16du:dateUtc="2025-12-15T10:18:00Z">
        <w:r w:rsidR="00AD3D01" w:rsidRPr="002F690E" w:rsidDel="003730A7">
          <w:rPr>
            <w:rFonts w:ascii="Times New Roman" w:eastAsia="宋体" w:hAnsi="Times New Roman"/>
            <w:sz w:val="21"/>
            <w:szCs w:val="21"/>
            <w:highlight w:val="white"/>
          </w:rPr>
          <w:delText>400 t</w:delText>
        </w:r>
        <w:r w:rsidR="00AD3D01" w:rsidRPr="002F690E" w:rsidDel="003730A7">
          <w:rPr>
            <w:rFonts w:ascii="Times New Roman" w:eastAsia="宋体" w:hAnsi="Times New Roman" w:hint="eastAsia"/>
            <w:sz w:val="21"/>
            <w:szCs w:val="21"/>
            <w:highlight w:val="white"/>
          </w:rPr>
          <w:delText>）、焦家（</w:delText>
        </w:r>
      </w:del>
      <w:ins w:id="386" w:author="home" w:date="2025-12-08T10:47:00Z">
        <w:del w:id="387"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del w:id="388" w:author="1001210222 Choi" w:date="2025-12-15T18:18:00Z" w16du:dateUtc="2025-12-15T10:18:00Z">
        <w:r w:rsidR="00AD3D01" w:rsidRPr="002F690E" w:rsidDel="003730A7">
          <w:rPr>
            <w:rFonts w:ascii="Times New Roman" w:eastAsia="宋体" w:hAnsi="Times New Roman"/>
            <w:sz w:val="21"/>
            <w:szCs w:val="21"/>
            <w:highlight w:val="white"/>
          </w:rPr>
          <w:delText>1</w:delText>
        </w:r>
      </w:del>
      <w:ins w:id="389" w:author="home" w:date="2025-12-08T10:40:00Z">
        <w:del w:id="390" w:author="1001210222 Choi" w:date="2025-12-15T18:18:00Z" w16du:dateUtc="2025-12-15T10:18:00Z">
          <w:r w:rsidR="009418BE" w:rsidDel="003730A7">
            <w:rPr>
              <w:rFonts w:ascii="Times New Roman" w:eastAsia="宋体" w:hAnsi="Times New Roman"/>
              <w:sz w:val="21"/>
              <w:szCs w:val="21"/>
              <w:highlight w:val="white"/>
            </w:rPr>
            <w:delText xml:space="preserve"> </w:delText>
          </w:r>
        </w:del>
      </w:ins>
      <w:del w:id="391" w:author="1001210222 Choi" w:date="2025-12-15T18:18:00Z" w16du:dateUtc="2025-12-15T10:18:00Z">
        <w:r w:rsidR="00AD3D01" w:rsidRPr="002F690E" w:rsidDel="003730A7">
          <w:rPr>
            <w:rFonts w:ascii="Times New Roman" w:eastAsia="宋体" w:hAnsi="Times New Roman"/>
            <w:sz w:val="21"/>
            <w:szCs w:val="21"/>
            <w:highlight w:val="white"/>
          </w:rPr>
          <w:delText>700 t</w:delText>
        </w:r>
        <w:r w:rsidR="00AD3D01" w:rsidRPr="002F690E" w:rsidDel="003730A7">
          <w:rPr>
            <w:rFonts w:ascii="Times New Roman" w:eastAsia="宋体" w:hAnsi="Times New Roman" w:hint="eastAsia"/>
            <w:sz w:val="21"/>
            <w:szCs w:val="21"/>
            <w:highlight w:val="white"/>
          </w:rPr>
          <w:delText>）、招平（</w:delText>
        </w:r>
      </w:del>
      <w:ins w:id="392" w:author="home" w:date="2025-12-08T10:47:00Z">
        <w:del w:id="393"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del w:id="394" w:author="1001210222 Choi" w:date="2025-12-15T18:18:00Z" w16du:dateUtc="2025-12-15T10:18:00Z">
        <w:r w:rsidR="00AD3D01" w:rsidRPr="002F690E" w:rsidDel="003730A7">
          <w:rPr>
            <w:rFonts w:ascii="Times New Roman" w:eastAsia="宋体" w:hAnsi="Times New Roman"/>
            <w:sz w:val="21"/>
            <w:szCs w:val="21"/>
            <w:highlight w:val="white"/>
          </w:rPr>
          <w:delText>1</w:delText>
        </w:r>
      </w:del>
      <w:ins w:id="395" w:author="home" w:date="2025-12-08T10:40:00Z">
        <w:del w:id="396" w:author="1001210222 Choi" w:date="2025-12-15T18:18:00Z" w16du:dateUtc="2025-12-15T10:18:00Z">
          <w:r w:rsidR="009418BE" w:rsidDel="003730A7">
            <w:rPr>
              <w:rFonts w:ascii="Times New Roman" w:eastAsia="宋体" w:hAnsi="Times New Roman"/>
              <w:sz w:val="21"/>
              <w:szCs w:val="21"/>
              <w:highlight w:val="white"/>
            </w:rPr>
            <w:delText xml:space="preserve"> </w:delText>
          </w:r>
        </w:del>
      </w:ins>
      <w:del w:id="397" w:author="1001210222 Choi" w:date="2025-12-15T18:18:00Z" w16du:dateUtc="2025-12-15T10:18:00Z">
        <w:r w:rsidR="00AD3D01" w:rsidRPr="002F690E" w:rsidDel="003730A7">
          <w:rPr>
            <w:rFonts w:ascii="Times New Roman" w:eastAsia="宋体" w:hAnsi="Times New Roman"/>
            <w:sz w:val="21"/>
            <w:szCs w:val="21"/>
            <w:highlight w:val="white"/>
          </w:rPr>
          <w:delText>500 t</w:delText>
        </w:r>
        <w:r w:rsidR="00AD3D01" w:rsidRPr="002F690E" w:rsidDel="003730A7">
          <w:rPr>
            <w:rFonts w:ascii="Times New Roman" w:eastAsia="宋体" w:hAnsi="Times New Roman" w:hint="eastAsia"/>
            <w:sz w:val="21"/>
            <w:szCs w:val="21"/>
            <w:highlight w:val="white"/>
          </w:rPr>
          <w:delText>）、栖霞（</w:delText>
        </w:r>
      </w:del>
      <w:ins w:id="398" w:author="home" w:date="2025-12-08T10:47:00Z">
        <w:del w:id="399"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del w:id="400" w:author="1001210222 Choi" w:date="2025-12-15T18:18:00Z" w16du:dateUtc="2025-12-15T10:18:00Z">
        <w:r w:rsidR="00AD3D01" w:rsidRPr="002F690E" w:rsidDel="003730A7">
          <w:rPr>
            <w:rFonts w:ascii="Times New Roman" w:eastAsia="宋体" w:hAnsi="Times New Roman"/>
            <w:sz w:val="21"/>
            <w:szCs w:val="21"/>
            <w:highlight w:val="white"/>
          </w:rPr>
          <w:delText>450 t</w:delText>
        </w:r>
        <w:r w:rsidR="00AD3D01" w:rsidRPr="002F690E" w:rsidDel="003730A7">
          <w:rPr>
            <w:rFonts w:ascii="Times New Roman" w:eastAsia="宋体" w:hAnsi="Times New Roman" w:hint="eastAsia"/>
            <w:sz w:val="21"/>
            <w:szCs w:val="21"/>
            <w:highlight w:val="white"/>
          </w:rPr>
          <w:delText>）、郭即（</w:delText>
        </w:r>
      </w:del>
      <w:ins w:id="401" w:author="home" w:date="2025-12-08T10:47:00Z">
        <w:del w:id="402"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del w:id="403" w:author="1001210222 Choi" w:date="2025-12-15T18:18:00Z" w16du:dateUtc="2025-12-15T10:18:00Z">
        <w:r w:rsidR="00AD3D01" w:rsidRPr="002F690E" w:rsidDel="003730A7">
          <w:rPr>
            <w:rFonts w:ascii="Times New Roman" w:eastAsia="宋体" w:hAnsi="Times New Roman"/>
            <w:sz w:val="21"/>
            <w:szCs w:val="21"/>
            <w:highlight w:val="white"/>
          </w:rPr>
          <w:delText>200 t</w:delText>
        </w:r>
        <w:r w:rsidR="00AD3D01" w:rsidRPr="002F690E" w:rsidDel="003730A7">
          <w:rPr>
            <w:rFonts w:ascii="Times New Roman" w:eastAsia="宋体" w:hAnsi="Times New Roman" w:hint="eastAsia"/>
            <w:sz w:val="21"/>
            <w:szCs w:val="21"/>
            <w:highlight w:val="white"/>
          </w:rPr>
          <w:delText>）、牟乳（</w:delText>
        </w:r>
      </w:del>
      <w:ins w:id="404" w:author="home" w:date="2025-12-08T10:48:00Z">
        <w:del w:id="405" w:author="1001210222 Choi" w:date="2025-12-15T18:18:00Z" w16du:dateUtc="2025-12-15T10:18:00Z">
          <w:r w:rsidR="00C367C1" w:rsidRPr="002F690E" w:rsidDel="003730A7">
            <w:rPr>
              <w:rFonts w:ascii="Times New Roman" w:eastAsia="宋体" w:hAnsi="Times New Roman" w:hint="eastAsia"/>
              <w:sz w:val="21"/>
              <w:szCs w:val="21"/>
              <w:highlight w:val="white"/>
            </w:rPr>
            <w:delText>储量</w:delText>
          </w:r>
          <w:r w:rsidR="00C367C1" w:rsidDel="003730A7">
            <w:rPr>
              <w:rFonts w:ascii="Times New Roman" w:eastAsia="宋体" w:hAnsi="Times New Roman" w:hint="eastAsia"/>
              <w:sz w:val="21"/>
              <w:szCs w:val="21"/>
              <w:highlight w:val="white"/>
            </w:rPr>
            <w:delText>为</w:delText>
          </w:r>
        </w:del>
      </w:ins>
      <w:del w:id="406" w:author="1001210222 Choi" w:date="2025-12-15T18:18:00Z" w16du:dateUtc="2025-12-15T10:18:00Z">
        <w:r w:rsidR="00AD3D01" w:rsidRPr="002F690E" w:rsidDel="003730A7">
          <w:rPr>
            <w:rFonts w:ascii="Times New Roman" w:eastAsia="宋体" w:hAnsi="Times New Roman"/>
            <w:sz w:val="21"/>
            <w:szCs w:val="21"/>
            <w:highlight w:val="white"/>
          </w:rPr>
          <w:delText>250 t</w:delText>
        </w:r>
        <w:r w:rsidR="00AD3D01" w:rsidRPr="002F690E" w:rsidDel="003730A7">
          <w:rPr>
            <w:rFonts w:ascii="Times New Roman" w:eastAsia="宋体" w:hAnsi="Times New Roman" w:hint="eastAsia"/>
            <w:sz w:val="21"/>
            <w:szCs w:val="21"/>
            <w:highlight w:val="white"/>
          </w:rPr>
          <w:delText>）六</w:delText>
        </w:r>
      </w:del>
      <w:ins w:id="407" w:author="home" w:date="2025-12-08T10:40:00Z">
        <w:del w:id="408" w:author="1001210222 Choi" w:date="2025-12-15T18:18:00Z" w16du:dateUtc="2025-12-15T10:18:00Z">
          <w:r w:rsidR="009418BE" w:rsidDel="003730A7">
            <w:rPr>
              <w:rFonts w:ascii="Times New Roman" w:eastAsia="宋体" w:hAnsi="Times New Roman" w:hint="eastAsia"/>
              <w:sz w:val="21"/>
              <w:szCs w:val="21"/>
              <w:highlight w:val="white"/>
            </w:rPr>
            <w:delText>6</w:delText>
          </w:r>
        </w:del>
      </w:ins>
      <w:del w:id="409" w:author="1001210222 Choi" w:date="2025-12-15T18:18:00Z" w16du:dateUtc="2025-12-15T10:18:00Z">
        <w:r w:rsidR="00AD3D01" w:rsidRPr="002F690E" w:rsidDel="003730A7">
          <w:rPr>
            <w:rFonts w:ascii="Times New Roman" w:eastAsia="宋体" w:hAnsi="Times New Roman" w:hint="eastAsia"/>
            <w:sz w:val="21"/>
            <w:szCs w:val="21"/>
            <w:highlight w:val="white"/>
          </w:rPr>
          <w:delText>条北东向金矿带</w:delText>
        </w:r>
        <w:r w:rsidR="00CD0D40" w:rsidRPr="00654D5F" w:rsidDel="003730A7">
          <w:rPr>
            <w:rFonts w:ascii="Times New Roman" w:eastAsia="宋体" w:hAnsi="Times New Roman"/>
            <w:noProof/>
            <w:sz w:val="21"/>
            <w:szCs w:val="21"/>
            <w:highlight w:val="yellow"/>
            <w:vertAlign w:val="superscript"/>
          </w:rPr>
          <w:delText>[72]</w:delText>
        </w:r>
        <w:r w:rsidR="00AD3D01" w:rsidRPr="002F690E" w:rsidDel="003730A7">
          <w:rPr>
            <w:rFonts w:ascii="Times New Roman" w:eastAsia="宋体" w:hAnsi="Times New Roman" w:hint="eastAsia"/>
            <w:sz w:val="21"/>
            <w:szCs w:val="21"/>
            <w:highlight w:val="white"/>
          </w:rPr>
          <w:delText>。矿体主要赋存于</w:delText>
        </w:r>
        <w:r w:rsidR="00B803C0" w:rsidRPr="002F690E" w:rsidDel="003730A7">
          <w:rPr>
            <w:rFonts w:ascii="Times New Roman" w:eastAsia="宋体" w:hAnsi="Times New Roman" w:hint="eastAsia"/>
            <w:sz w:val="21"/>
            <w:szCs w:val="21"/>
            <w:highlight w:val="white"/>
          </w:rPr>
          <w:delText>晚侏罗世钙碱性玲珑花岗岩、早白垩世高钾钙碱性郭家岭花岗岩，以及新太古代</w:delText>
        </w:r>
        <w:r w:rsidR="00B803C0" w:rsidRPr="002F690E" w:rsidDel="003730A7">
          <w:rPr>
            <w:rFonts w:ascii="Times New Roman" w:eastAsia="宋体" w:hAnsi="Times New Roman" w:hint="eastAsia"/>
            <w:sz w:val="21"/>
            <w:szCs w:val="21"/>
            <w:highlight w:val="white"/>
          </w:rPr>
          <w:delText>-</w:delText>
        </w:r>
      </w:del>
      <w:ins w:id="410" w:author="home" w:date="2025-12-08T10:48:00Z">
        <w:del w:id="411" w:author="1001210222 Choi" w:date="2025-12-15T18:18:00Z" w16du:dateUtc="2025-12-15T10:18:00Z">
          <w:r w:rsidR="00AD54A4" w:rsidDel="003730A7">
            <w:rPr>
              <w:rFonts w:ascii="Times New Roman" w:eastAsia="宋体" w:hAnsi="Times New Roman" w:hint="eastAsia"/>
              <w:sz w:val="21"/>
              <w:szCs w:val="21"/>
              <w:highlight w:val="white"/>
            </w:rPr>
            <w:delText>—</w:delText>
          </w:r>
        </w:del>
      </w:ins>
      <w:del w:id="412" w:author="1001210222 Choi" w:date="2025-12-15T18:18:00Z" w16du:dateUtc="2025-12-15T10:18:00Z">
        <w:r w:rsidR="00B803C0" w:rsidRPr="002F690E" w:rsidDel="003730A7">
          <w:rPr>
            <w:rFonts w:ascii="Times New Roman" w:eastAsia="宋体" w:hAnsi="Times New Roman" w:hint="eastAsia"/>
            <w:sz w:val="21"/>
            <w:szCs w:val="21"/>
            <w:highlight w:val="white"/>
          </w:rPr>
          <w:delText>古元古</w:delText>
        </w:r>
        <w:r w:rsidR="0047609C" w:rsidRPr="002F690E" w:rsidDel="003730A7">
          <w:rPr>
            <w:rFonts w:ascii="Times New Roman" w:eastAsia="宋体" w:hAnsi="Times New Roman" w:hint="eastAsia"/>
            <w:sz w:val="21"/>
            <w:szCs w:val="21"/>
            <w:highlight w:val="white"/>
          </w:rPr>
          <w:delText>代</w:delText>
        </w:r>
        <w:r w:rsidR="00B803C0" w:rsidRPr="002F690E" w:rsidDel="003730A7">
          <w:rPr>
            <w:rFonts w:ascii="Times New Roman" w:eastAsia="宋体" w:hAnsi="Times New Roman" w:hint="eastAsia"/>
            <w:sz w:val="21"/>
            <w:szCs w:val="21"/>
            <w:highlight w:val="white"/>
          </w:rPr>
          <w:delText>变质沉积岩系中</w:delText>
        </w:r>
        <w:r w:rsidR="003F0A90" w:rsidRPr="002F690E" w:rsidDel="003730A7">
          <w:rPr>
            <w:rFonts w:ascii="Times New Roman" w:eastAsia="宋体" w:hAnsi="Times New Roman" w:cs="Times New Roman"/>
            <w:sz w:val="21"/>
            <w:szCs w:val="21"/>
            <w:highlight w:val="white"/>
            <w:vertAlign w:val="superscript"/>
          </w:rPr>
          <w:delText xml:space="preserve"> </w:delText>
        </w:r>
        <w:r w:rsidR="00CD0D40" w:rsidRPr="00654D5F" w:rsidDel="003730A7">
          <w:rPr>
            <w:rFonts w:ascii="Times New Roman" w:eastAsia="宋体" w:hAnsi="Times New Roman" w:cs="Times New Roman"/>
            <w:noProof/>
            <w:sz w:val="21"/>
            <w:szCs w:val="21"/>
            <w:highlight w:val="yellow"/>
            <w:vertAlign w:val="superscript"/>
          </w:rPr>
          <w:delText>[72-74]</w:delText>
        </w:r>
        <w:r w:rsidR="00AD3D01" w:rsidRPr="002F690E" w:rsidDel="003730A7">
          <w:rPr>
            <w:rFonts w:ascii="Times New Roman" w:eastAsia="宋体" w:hAnsi="Times New Roman" w:hint="eastAsia"/>
            <w:sz w:val="21"/>
            <w:szCs w:val="21"/>
            <w:highlight w:val="white"/>
          </w:rPr>
          <w:delText>，矿化样式以破碎带蚀变岩型（焦家式）、石英脉型（玲珑式）、蚀变砾岩（蓬家夼式，角砾岩型）为主</w:delText>
        </w:r>
        <w:r w:rsidR="00CD0D40" w:rsidRPr="00654D5F" w:rsidDel="003730A7">
          <w:rPr>
            <w:rFonts w:ascii="Times New Roman" w:eastAsia="宋体" w:hAnsi="Times New Roman" w:cs="Times New Roman"/>
            <w:noProof/>
            <w:sz w:val="21"/>
            <w:szCs w:val="21"/>
            <w:highlight w:val="yellow"/>
            <w:vertAlign w:val="superscript"/>
          </w:rPr>
          <w:delText>[72,75-77]</w:delText>
        </w:r>
        <w:r w:rsidR="00DC4C50" w:rsidRPr="002F690E" w:rsidDel="003730A7">
          <w:rPr>
            <w:rFonts w:ascii="Times New Roman" w:eastAsia="宋体" w:hAnsi="Times New Roman" w:hint="eastAsia"/>
            <w:sz w:val="21"/>
            <w:szCs w:val="21"/>
            <w:highlight w:val="white"/>
          </w:rPr>
          <w:delText>。与之相邻的辽东半岛目前已探明金资源量约</w:delText>
        </w:r>
        <w:r w:rsidR="00DC4C50" w:rsidRPr="002F690E" w:rsidDel="003730A7">
          <w:rPr>
            <w:rFonts w:ascii="Times New Roman" w:eastAsia="宋体" w:hAnsi="Times New Roman"/>
            <w:sz w:val="21"/>
            <w:szCs w:val="21"/>
            <w:highlight w:val="white"/>
          </w:rPr>
          <w:delText>500 t</w:delText>
        </w:r>
        <w:r w:rsidR="00DC4C50" w:rsidRPr="002F690E" w:rsidDel="003730A7">
          <w:rPr>
            <w:rFonts w:ascii="Times New Roman" w:eastAsia="宋体" w:hAnsi="Times New Roman" w:hint="eastAsia"/>
            <w:sz w:val="21"/>
            <w:szCs w:val="21"/>
            <w:highlight w:val="white"/>
          </w:rPr>
          <w:delText>，发育有白云（</w:delText>
        </w:r>
      </w:del>
      <w:ins w:id="413" w:author="home" w:date="2025-12-08T10:48:00Z">
        <w:del w:id="414" w:author="1001210222 Choi" w:date="2025-12-15T18:18:00Z" w16du:dateUtc="2025-12-15T10:18:00Z">
          <w:r w:rsidR="000A38CD" w:rsidRPr="002F690E" w:rsidDel="003730A7">
            <w:rPr>
              <w:rFonts w:ascii="Times New Roman" w:eastAsia="宋体" w:hAnsi="Times New Roman" w:hint="eastAsia"/>
              <w:sz w:val="21"/>
              <w:szCs w:val="21"/>
              <w:highlight w:val="white"/>
            </w:rPr>
            <w:delText>金资源量</w:delText>
          </w:r>
          <w:r w:rsidR="000A38CD" w:rsidDel="003730A7">
            <w:rPr>
              <w:rFonts w:ascii="Times New Roman" w:eastAsia="宋体" w:hAnsi="Times New Roman" w:hint="eastAsia"/>
              <w:sz w:val="21"/>
              <w:szCs w:val="21"/>
              <w:highlight w:val="white"/>
            </w:rPr>
            <w:delText>为</w:delText>
          </w:r>
        </w:del>
      </w:ins>
      <w:del w:id="415" w:author="1001210222 Choi" w:date="2025-12-15T18:18:00Z" w16du:dateUtc="2025-12-15T10:18:00Z">
        <w:r w:rsidR="00DC4C50" w:rsidRPr="002F690E" w:rsidDel="003730A7">
          <w:rPr>
            <w:rFonts w:ascii="Times New Roman" w:eastAsia="宋体" w:hAnsi="Times New Roman"/>
            <w:sz w:val="21"/>
            <w:szCs w:val="21"/>
            <w:highlight w:val="white"/>
          </w:rPr>
          <w:delText>120 t</w:delText>
        </w:r>
        <w:r w:rsidR="00DC4C50" w:rsidRPr="002F690E" w:rsidDel="003730A7">
          <w:rPr>
            <w:rFonts w:ascii="Times New Roman" w:eastAsia="宋体" w:hAnsi="Times New Roman" w:hint="eastAsia"/>
            <w:sz w:val="21"/>
            <w:szCs w:val="21"/>
            <w:highlight w:val="white"/>
          </w:rPr>
          <w:delText>）、五龙（</w:delText>
        </w:r>
      </w:del>
      <w:ins w:id="416" w:author="home" w:date="2025-12-08T10:49:00Z">
        <w:del w:id="417" w:author="1001210222 Choi" w:date="2025-12-15T18:18:00Z" w16du:dateUtc="2025-12-15T10:18:00Z">
          <w:r w:rsidR="000A38CD" w:rsidRPr="002F690E" w:rsidDel="003730A7">
            <w:rPr>
              <w:rFonts w:ascii="Times New Roman" w:eastAsia="宋体" w:hAnsi="Times New Roman" w:hint="eastAsia"/>
              <w:sz w:val="21"/>
              <w:szCs w:val="21"/>
              <w:highlight w:val="white"/>
            </w:rPr>
            <w:delText>金资源量</w:delText>
          </w:r>
          <w:r w:rsidR="000A38CD" w:rsidDel="003730A7">
            <w:rPr>
              <w:rFonts w:ascii="Times New Roman" w:eastAsia="宋体" w:hAnsi="Times New Roman" w:hint="eastAsia"/>
              <w:sz w:val="21"/>
              <w:szCs w:val="21"/>
              <w:highlight w:val="white"/>
            </w:rPr>
            <w:delText>为</w:delText>
          </w:r>
        </w:del>
      </w:ins>
      <w:del w:id="418" w:author="1001210222 Choi" w:date="2025-12-15T18:18:00Z" w16du:dateUtc="2025-12-15T10:18:00Z">
        <w:r w:rsidR="00DC4C50" w:rsidRPr="002F690E" w:rsidDel="003730A7">
          <w:rPr>
            <w:rFonts w:ascii="Times New Roman" w:eastAsia="宋体" w:hAnsi="Times New Roman"/>
            <w:sz w:val="21"/>
            <w:szCs w:val="21"/>
            <w:highlight w:val="white"/>
          </w:rPr>
          <w:delText>80 t</w:delText>
        </w:r>
        <w:r w:rsidR="00DC4C50" w:rsidRPr="002F690E" w:rsidDel="003730A7">
          <w:rPr>
            <w:rFonts w:ascii="Times New Roman" w:eastAsia="宋体" w:hAnsi="Times New Roman" w:hint="eastAsia"/>
            <w:sz w:val="21"/>
            <w:szCs w:val="21"/>
            <w:highlight w:val="white"/>
          </w:rPr>
          <w:delText>）、四道沟（</w:delText>
        </w:r>
      </w:del>
      <w:ins w:id="419" w:author="home" w:date="2025-12-08T10:49:00Z">
        <w:del w:id="420" w:author="1001210222 Choi" w:date="2025-12-15T18:18:00Z" w16du:dateUtc="2025-12-15T10:18:00Z">
          <w:r w:rsidR="000A38CD" w:rsidRPr="002F690E" w:rsidDel="003730A7">
            <w:rPr>
              <w:rFonts w:ascii="Times New Roman" w:eastAsia="宋体" w:hAnsi="Times New Roman" w:hint="eastAsia"/>
              <w:sz w:val="21"/>
              <w:szCs w:val="21"/>
              <w:highlight w:val="white"/>
            </w:rPr>
            <w:delText>金资源量</w:delText>
          </w:r>
          <w:r w:rsidR="000A38CD" w:rsidDel="003730A7">
            <w:rPr>
              <w:rFonts w:ascii="Times New Roman" w:eastAsia="宋体" w:hAnsi="Times New Roman" w:hint="eastAsia"/>
              <w:sz w:val="21"/>
              <w:szCs w:val="21"/>
              <w:highlight w:val="white"/>
            </w:rPr>
            <w:delText>为</w:delText>
          </w:r>
        </w:del>
      </w:ins>
      <w:del w:id="421" w:author="1001210222 Choi" w:date="2025-12-15T18:18:00Z" w16du:dateUtc="2025-12-15T10:18:00Z">
        <w:r w:rsidR="00DC4C50" w:rsidRPr="002F690E" w:rsidDel="003730A7">
          <w:rPr>
            <w:rFonts w:ascii="Times New Roman" w:eastAsia="宋体" w:hAnsi="Times New Roman"/>
            <w:sz w:val="21"/>
            <w:szCs w:val="21"/>
            <w:highlight w:val="white"/>
          </w:rPr>
          <w:delText>17 t</w:delText>
        </w:r>
        <w:r w:rsidR="00DC4C50" w:rsidRPr="002F690E" w:rsidDel="003730A7">
          <w:rPr>
            <w:rFonts w:ascii="Times New Roman" w:eastAsia="宋体" w:hAnsi="Times New Roman" w:hint="eastAsia"/>
            <w:sz w:val="21"/>
            <w:szCs w:val="21"/>
            <w:highlight w:val="white"/>
          </w:rPr>
          <w:delText>）、小佟家堡子等金矿床，赋矿围岩主要为</w:delText>
        </w:r>
        <w:r w:rsidR="00B803C0" w:rsidRPr="002F690E" w:rsidDel="003730A7">
          <w:rPr>
            <w:rFonts w:ascii="Times New Roman" w:eastAsia="宋体" w:hAnsi="Times New Roman" w:hint="eastAsia"/>
            <w:sz w:val="21"/>
            <w:szCs w:val="21"/>
            <w:highlight w:val="white"/>
          </w:rPr>
          <w:delText>古元古</w:delText>
        </w:r>
        <w:r w:rsidR="0047609C" w:rsidRPr="002F690E" w:rsidDel="003730A7">
          <w:rPr>
            <w:rFonts w:ascii="Times New Roman" w:eastAsia="宋体" w:hAnsi="Times New Roman" w:hint="eastAsia"/>
            <w:sz w:val="21"/>
            <w:szCs w:val="21"/>
            <w:highlight w:val="white"/>
          </w:rPr>
          <w:delText>代</w:delText>
        </w:r>
        <w:r w:rsidR="00B803C0" w:rsidRPr="002F690E" w:rsidDel="003730A7">
          <w:rPr>
            <w:rFonts w:ascii="Times New Roman" w:eastAsia="宋体" w:hAnsi="Times New Roman" w:hint="eastAsia"/>
            <w:sz w:val="21"/>
            <w:szCs w:val="21"/>
            <w:highlight w:val="white"/>
          </w:rPr>
          <w:delText>变沉积岩系</w:delText>
        </w:r>
        <w:r w:rsidR="003F0A90" w:rsidRPr="002F690E" w:rsidDel="003730A7">
          <w:rPr>
            <w:rFonts w:ascii="Times New Roman" w:eastAsia="宋体" w:hAnsi="Times New Roman" w:hint="eastAsia"/>
            <w:sz w:val="21"/>
            <w:szCs w:val="21"/>
            <w:highlight w:val="white"/>
          </w:rPr>
          <w:delText>（白云，</w:delText>
        </w:r>
      </w:del>
      <w:ins w:id="422" w:author="home" w:date="2025-12-08T10:49:00Z">
        <w:del w:id="423" w:author="1001210222 Choi" w:date="2025-12-15T18:18:00Z" w16du:dateUtc="2025-12-15T10:18:00Z">
          <w:r w:rsidR="000A38CD" w:rsidDel="003730A7">
            <w:rPr>
              <w:rFonts w:ascii="Times New Roman" w:eastAsia="宋体" w:hAnsi="Times New Roman" w:hint="eastAsia"/>
              <w:sz w:val="21"/>
              <w:szCs w:val="21"/>
              <w:highlight w:val="white"/>
            </w:rPr>
            <w:delText>、</w:delText>
          </w:r>
        </w:del>
      </w:ins>
      <w:del w:id="424" w:author="1001210222 Choi" w:date="2025-12-15T18:18:00Z" w16du:dateUtc="2025-12-15T10:18:00Z">
        <w:r w:rsidR="003F0A90" w:rsidRPr="002F690E" w:rsidDel="003730A7">
          <w:rPr>
            <w:rFonts w:ascii="Times New Roman" w:eastAsia="宋体" w:hAnsi="Times New Roman" w:hint="eastAsia"/>
            <w:sz w:val="21"/>
            <w:szCs w:val="21"/>
            <w:highlight w:val="white"/>
          </w:rPr>
          <w:delText>四道沟，</w:delText>
        </w:r>
      </w:del>
      <w:ins w:id="425" w:author="home" w:date="2025-12-08T10:49:00Z">
        <w:del w:id="426" w:author="1001210222 Choi" w:date="2025-12-15T18:18:00Z" w16du:dateUtc="2025-12-15T10:18:00Z">
          <w:r w:rsidR="000A38CD" w:rsidDel="003730A7">
            <w:rPr>
              <w:rFonts w:ascii="Times New Roman" w:eastAsia="宋体" w:hAnsi="Times New Roman" w:hint="eastAsia"/>
              <w:sz w:val="21"/>
              <w:szCs w:val="21"/>
              <w:highlight w:val="white"/>
            </w:rPr>
            <w:delText>和</w:delText>
          </w:r>
        </w:del>
      </w:ins>
      <w:del w:id="427" w:author="1001210222 Choi" w:date="2025-12-15T18:18:00Z" w16du:dateUtc="2025-12-15T10:18:00Z">
        <w:r w:rsidR="003F0A90" w:rsidRPr="002F690E" w:rsidDel="003730A7">
          <w:rPr>
            <w:rFonts w:ascii="Times New Roman" w:eastAsia="宋体" w:hAnsi="Times New Roman" w:hint="eastAsia"/>
            <w:sz w:val="21"/>
            <w:szCs w:val="21"/>
            <w:highlight w:val="white"/>
          </w:rPr>
          <w:delText>小佟家堡子）与</w:delText>
        </w:r>
        <w:r w:rsidR="00B803C0" w:rsidRPr="002F690E" w:rsidDel="003730A7">
          <w:rPr>
            <w:rFonts w:ascii="Times New Roman" w:eastAsia="宋体" w:hAnsi="Times New Roman" w:hint="eastAsia"/>
            <w:sz w:val="21"/>
            <w:szCs w:val="21"/>
            <w:highlight w:val="white"/>
          </w:rPr>
          <w:delText>晚侏罗世</w:delText>
        </w:r>
        <w:r w:rsidR="00B803C0" w:rsidRPr="002F690E" w:rsidDel="003730A7">
          <w:rPr>
            <w:rFonts w:ascii="Times New Roman" w:eastAsia="宋体" w:hAnsi="Times New Roman" w:hint="eastAsia"/>
            <w:sz w:val="21"/>
            <w:szCs w:val="21"/>
            <w:highlight w:val="white"/>
          </w:rPr>
          <w:delText>-</w:delText>
        </w:r>
      </w:del>
      <w:ins w:id="428" w:author="home" w:date="2025-12-08T10:49:00Z">
        <w:del w:id="429" w:author="1001210222 Choi" w:date="2025-12-15T18:18:00Z" w16du:dateUtc="2025-12-15T10:18:00Z">
          <w:r w:rsidR="000A38CD" w:rsidDel="003730A7">
            <w:rPr>
              <w:rFonts w:ascii="Times New Roman" w:eastAsia="宋体" w:hAnsi="Times New Roman" w:hint="eastAsia"/>
              <w:sz w:val="21"/>
              <w:szCs w:val="21"/>
              <w:highlight w:val="white"/>
            </w:rPr>
            <w:delText>—</w:delText>
          </w:r>
        </w:del>
      </w:ins>
      <w:del w:id="430" w:author="1001210222 Choi" w:date="2025-12-15T18:18:00Z" w16du:dateUtc="2025-12-15T10:18:00Z">
        <w:r w:rsidR="00B803C0" w:rsidRPr="002F690E" w:rsidDel="003730A7">
          <w:rPr>
            <w:rFonts w:ascii="Times New Roman" w:eastAsia="宋体" w:hAnsi="Times New Roman" w:hint="eastAsia"/>
            <w:sz w:val="21"/>
            <w:szCs w:val="21"/>
            <w:highlight w:val="white"/>
          </w:rPr>
          <w:delText>早白垩世花岗岩</w:delText>
        </w:r>
        <w:r w:rsidR="00DC4C50" w:rsidRPr="002F690E" w:rsidDel="003730A7">
          <w:rPr>
            <w:rFonts w:ascii="Times New Roman" w:eastAsia="宋体" w:hAnsi="Times New Roman" w:hint="eastAsia"/>
            <w:sz w:val="21"/>
            <w:szCs w:val="21"/>
            <w:highlight w:val="white"/>
          </w:rPr>
          <w:delText>（五龙）</w:delText>
        </w:r>
        <w:r w:rsidR="00CD0D40" w:rsidRPr="00654D5F" w:rsidDel="003730A7">
          <w:rPr>
            <w:rFonts w:ascii="Times New Roman" w:eastAsia="宋体" w:hAnsi="Times New Roman" w:cs="Times New Roman"/>
            <w:noProof/>
            <w:sz w:val="21"/>
            <w:szCs w:val="21"/>
            <w:highlight w:val="yellow"/>
            <w:vertAlign w:val="superscript"/>
          </w:rPr>
          <w:delText>[78,</w:delText>
        </w:r>
      </w:del>
      <w:ins w:id="431" w:author="home" w:date="2025-12-08T10:41:00Z">
        <w:del w:id="432" w:author="1001210222 Choi" w:date="2025-12-15T18:18:00Z" w16du:dateUtc="2025-12-15T10:18:00Z">
          <w:r w:rsidR="00471525" w:rsidDel="003730A7">
            <w:rPr>
              <w:rFonts w:ascii="Times New Roman" w:eastAsia="宋体" w:hAnsi="Times New Roman" w:cs="Times New Roman"/>
              <w:noProof/>
              <w:sz w:val="21"/>
              <w:szCs w:val="21"/>
              <w:highlight w:val="yellow"/>
              <w:vertAlign w:val="superscript"/>
            </w:rPr>
            <w:delText>-</w:delText>
          </w:r>
        </w:del>
      </w:ins>
      <w:del w:id="433" w:author="1001210222 Choi" w:date="2025-12-15T18:18:00Z" w16du:dateUtc="2025-12-15T10:18:00Z">
        <w:r w:rsidR="00CD0D40" w:rsidRPr="00654D5F" w:rsidDel="003730A7">
          <w:rPr>
            <w:rFonts w:ascii="Times New Roman" w:eastAsia="宋体" w:hAnsi="Times New Roman" w:cs="Times New Roman"/>
            <w:noProof/>
            <w:sz w:val="21"/>
            <w:szCs w:val="21"/>
            <w:highlight w:val="yellow"/>
            <w:vertAlign w:val="superscript"/>
          </w:rPr>
          <w:delText>79]</w:delText>
        </w:r>
        <w:r w:rsidR="00B803C0" w:rsidRPr="002F690E" w:rsidDel="003730A7">
          <w:rPr>
            <w:rFonts w:ascii="Times New Roman" w:eastAsia="宋体" w:hAnsi="Times New Roman" w:hint="eastAsia"/>
            <w:sz w:val="21"/>
            <w:szCs w:val="21"/>
            <w:highlight w:val="white"/>
          </w:rPr>
          <w:delText>，矿化样式以蚀变岩型（白云，</w:delText>
        </w:r>
      </w:del>
      <w:ins w:id="434" w:author="home" w:date="2025-12-08T10:49:00Z">
        <w:del w:id="435" w:author="1001210222 Choi" w:date="2025-12-15T18:18:00Z" w16du:dateUtc="2025-12-15T10:18:00Z">
          <w:r w:rsidR="00B62CF8" w:rsidDel="003730A7">
            <w:rPr>
              <w:rFonts w:ascii="Times New Roman" w:eastAsia="宋体" w:hAnsi="Times New Roman" w:hint="eastAsia"/>
              <w:sz w:val="21"/>
              <w:szCs w:val="21"/>
              <w:highlight w:val="white"/>
            </w:rPr>
            <w:delText>、</w:delText>
          </w:r>
        </w:del>
      </w:ins>
      <w:del w:id="436" w:author="1001210222 Choi" w:date="2025-12-15T18:18:00Z" w16du:dateUtc="2025-12-15T10:18:00Z">
        <w:r w:rsidR="00B803C0" w:rsidRPr="002F690E" w:rsidDel="003730A7">
          <w:rPr>
            <w:rFonts w:ascii="Times New Roman" w:eastAsia="宋体" w:hAnsi="Times New Roman" w:hint="eastAsia"/>
            <w:sz w:val="21"/>
            <w:szCs w:val="21"/>
            <w:highlight w:val="white"/>
          </w:rPr>
          <w:delText>四道沟，</w:delText>
        </w:r>
      </w:del>
      <w:ins w:id="437" w:author="home" w:date="2025-12-08T10:49:00Z">
        <w:del w:id="438" w:author="1001210222 Choi" w:date="2025-12-15T18:18:00Z" w16du:dateUtc="2025-12-15T10:18:00Z">
          <w:r w:rsidR="00B62CF8" w:rsidDel="003730A7">
            <w:rPr>
              <w:rFonts w:ascii="Times New Roman" w:eastAsia="宋体" w:hAnsi="Times New Roman" w:hint="eastAsia"/>
              <w:sz w:val="21"/>
              <w:szCs w:val="21"/>
              <w:highlight w:val="white"/>
            </w:rPr>
            <w:delText>和</w:delText>
          </w:r>
        </w:del>
      </w:ins>
      <w:del w:id="439" w:author="1001210222 Choi" w:date="2025-12-15T18:18:00Z" w16du:dateUtc="2025-12-15T10:18:00Z">
        <w:r w:rsidR="00B803C0" w:rsidRPr="002F690E" w:rsidDel="003730A7">
          <w:rPr>
            <w:rFonts w:ascii="Times New Roman" w:eastAsia="宋体" w:hAnsi="Times New Roman" w:hint="eastAsia"/>
            <w:sz w:val="21"/>
            <w:szCs w:val="21"/>
            <w:highlight w:val="white"/>
          </w:rPr>
          <w:delText>小佟家堡子）和含金石英脉型（白云，五龙）为主</w:delText>
        </w:r>
        <w:r w:rsidR="00DC4C50" w:rsidRPr="00654D5F" w:rsidDel="003730A7">
          <w:rPr>
            <w:rFonts w:ascii="Times New Roman" w:eastAsia="宋体" w:hAnsi="Times New Roman" w:cs="Times New Roman"/>
            <w:noProof/>
            <w:sz w:val="21"/>
            <w:szCs w:val="21"/>
            <w:highlight w:val="yellow"/>
            <w:vertAlign w:val="superscript"/>
          </w:rPr>
          <w:delText>[48]</w:delText>
        </w:r>
        <w:r w:rsidR="00DC4C50" w:rsidRPr="002F690E" w:rsidDel="003730A7">
          <w:rPr>
            <w:rFonts w:ascii="Times New Roman" w:eastAsia="宋体" w:hAnsi="Times New Roman" w:hint="eastAsia"/>
            <w:sz w:val="21"/>
            <w:szCs w:val="21"/>
            <w:highlight w:val="white"/>
          </w:rPr>
          <w:delText>。</w:delText>
        </w:r>
        <w:bookmarkEnd w:id="350"/>
      </w:del>
    </w:p>
    <w:p w14:paraId="539BB22A" w14:textId="5E92A3D5" w:rsidR="00B804E8" w:rsidRPr="00B804E8" w:rsidDel="003730A7" w:rsidRDefault="00654D5F" w:rsidP="008868EF">
      <w:pPr>
        <w:spacing w:after="0" w:line="276" w:lineRule="auto"/>
        <w:ind w:firstLineChars="200" w:firstLine="420"/>
        <w:jc w:val="both"/>
        <w:rPr>
          <w:del w:id="440" w:author="1001210222 Choi" w:date="2025-12-15T18:18:00Z" w16du:dateUtc="2025-12-15T10:18:00Z"/>
          <w:rFonts w:ascii="Times New Roman" w:eastAsia="宋体" w:hAnsi="Times New Roman"/>
          <w:sz w:val="21"/>
          <w:szCs w:val="21"/>
        </w:rPr>
      </w:pPr>
      <w:bookmarkStart w:id="441" w:name="正文段落_16"/>
      <w:del w:id="442" w:author="1001210222 Choi" w:date="2025-12-15T18:18:00Z" w16du:dateUtc="2025-12-15T10:18:00Z">
        <w:r w:rsidRPr="002F690E" w:rsidDel="003730A7">
          <w:rPr>
            <w:rFonts w:ascii="Times New Roman" w:eastAsia="宋体" w:hAnsi="Times New Roman" w:hint="eastAsia"/>
            <w:sz w:val="21"/>
            <w:szCs w:val="21"/>
            <w:highlight w:val="white"/>
          </w:rPr>
          <w:delText>华北克拉通中生代大地构造环境以多板块汇聚为主要特征，其北缘、南缘及东缘分别记录了古亚洲洋闭合、扬子克拉通碰撞及古太平洋板块俯冲</w:delText>
        </w:r>
      </w:del>
      <w:ins w:id="443" w:author="home" w:date="2025-12-08T10:49:00Z">
        <w:del w:id="444" w:author="1001210222 Choi" w:date="2025-12-15T18:18:00Z" w16du:dateUtc="2025-12-15T10:18:00Z">
          <w:r w:rsidR="001E7141" w:rsidDel="003730A7">
            <w:rPr>
              <w:rFonts w:ascii="Times New Roman" w:eastAsia="宋体" w:hAnsi="Times New Roman" w:hint="eastAsia"/>
              <w:sz w:val="21"/>
              <w:szCs w:val="21"/>
              <w:highlight w:val="white"/>
            </w:rPr>
            <w:delText>3</w:delText>
          </w:r>
        </w:del>
      </w:ins>
      <w:del w:id="445" w:author="1001210222 Choi" w:date="2025-12-15T18:18:00Z" w16du:dateUtc="2025-12-15T10:18:00Z">
        <w:r w:rsidRPr="002F690E" w:rsidDel="003730A7">
          <w:rPr>
            <w:rFonts w:ascii="Times New Roman" w:eastAsia="宋体" w:hAnsi="Times New Roman" w:hint="eastAsia"/>
            <w:sz w:val="21"/>
            <w:szCs w:val="21"/>
            <w:highlight w:val="white"/>
          </w:rPr>
          <w:delText>三期地质事件的</w:delText>
        </w:r>
        <w:r w:rsidR="00DE4F1E" w:rsidRPr="002F690E" w:rsidDel="003730A7">
          <w:rPr>
            <w:rFonts w:ascii="Times New Roman" w:eastAsia="宋体" w:hAnsi="Times New Roman" w:hint="eastAsia"/>
            <w:sz w:val="21"/>
            <w:szCs w:val="21"/>
            <w:highlight w:val="white"/>
          </w:rPr>
          <w:delText>相</w:delText>
        </w:r>
      </w:del>
      <w:ins w:id="446" w:author="home" w:date="2025-12-08T14:33:00Z">
        <w:del w:id="447" w:author="1001210222 Choi" w:date="2025-12-15T18:18:00Z" w16du:dateUtc="2025-12-15T10:18:00Z">
          <w:r w:rsidR="00DE4F1E" w:rsidDel="003730A7">
            <w:rPr>
              <w:rFonts w:ascii="Times New Roman" w:eastAsia="宋体" w:hAnsi="Times New Roman" w:hint="eastAsia"/>
              <w:sz w:val="21"/>
              <w:szCs w:val="21"/>
              <w:highlight w:val="white"/>
            </w:rPr>
            <w:delText>响</w:delText>
          </w:r>
        </w:del>
      </w:ins>
      <w:del w:id="448" w:author="1001210222 Choi" w:date="2025-12-15T18:18:00Z" w16du:dateUtc="2025-12-15T10:18:00Z">
        <w:r w:rsidR="00DE4F1E" w:rsidRPr="002F690E" w:rsidDel="003730A7">
          <w:rPr>
            <w:rFonts w:ascii="Times New Roman" w:eastAsia="宋体" w:hAnsi="Times New Roman" w:hint="eastAsia"/>
            <w:sz w:val="21"/>
            <w:szCs w:val="21"/>
            <w:highlight w:val="white"/>
          </w:rPr>
          <w:delText>应</w:delText>
        </w:r>
        <w:r w:rsidRPr="002F690E" w:rsidDel="003730A7">
          <w:rPr>
            <w:rFonts w:ascii="Times New Roman" w:eastAsia="宋体" w:hAnsi="Times New Roman" w:hint="eastAsia"/>
            <w:sz w:val="21"/>
            <w:szCs w:val="21"/>
            <w:highlight w:val="white"/>
          </w:rPr>
          <w:delText>。区域构造体制从挤压到伸展的转换过程，对金成矿作用产生了深远而复杂的影响：挤压环境通常与地壳缩短、构造增厚和流体封存相关</w:delText>
        </w:r>
        <w:r w:rsidR="00CD0D40" w:rsidRPr="00654D5F" w:rsidDel="003730A7">
          <w:rPr>
            <w:rFonts w:ascii="Times New Roman" w:eastAsia="宋体" w:hAnsi="Times New Roman"/>
            <w:noProof/>
            <w:sz w:val="21"/>
            <w:szCs w:val="21"/>
            <w:highlight w:val="yellow"/>
            <w:vertAlign w:val="superscript"/>
          </w:rPr>
          <w:delText>[80]</w:delText>
        </w:r>
        <w:r w:rsidRPr="002F690E" w:rsidDel="003730A7">
          <w:rPr>
            <w:rFonts w:ascii="Times New Roman" w:eastAsia="宋体" w:hAnsi="Times New Roman" w:hint="eastAsia"/>
            <w:sz w:val="21"/>
            <w:szCs w:val="21"/>
            <w:highlight w:val="white"/>
          </w:rPr>
          <w:delText>，而伸展背景则往往伴随岩石圈减薄、岩浆上涌和大规模流体释放</w:delText>
        </w:r>
        <w:r w:rsidRPr="00654D5F" w:rsidDel="003730A7">
          <w:rPr>
            <w:rFonts w:ascii="Times New Roman" w:eastAsia="宋体" w:hAnsi="Times New Roman"/>
            <w:noProof/>
            <w:sz w:val="21"/>
            <w:szCs w:val="21"/>
            <w:highlight w:val="yellow"/>
            <w:vertAlign w:val="superscript"/>
          </w:rPr>
          <w:delText>[12]</w:delText>
        </w:r>
        <w:r w:rsidRPr="002F690E" w:rsidDel="003730A7">
          <w:rPr>
            <w:rFonts w:ascii="Times New Roman" w:eastAsia="宋体" w:hAnsi="Times New Roman" w:hint="eastAsia"/>
            <w:sz w:val="21"/>
            <w:szCs w:val="21"/>
            <w:highlight w:val="white"/>
          </w:rPr>
          <w:delText>。这种构造体制的转换及其时空演化，通过控制深部过程、岩浆活动、断裂系统发育和流体运移，共同影响金成矿系统的形成与分布。为讨论挤压</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伸展构造体制的时空演化格架及其对金成矿的潜在控制，本文通过整理近年来有关的年代学研究数据，分别绘制了古亚洲洋闭合（图</w:delText>
        </w:r>
        <w:r w:rsidRPr="002F690E" w:rsidDel="003730A7">
          <w:rPr>
            <w:rFonts w:ascii="Times New Roman" w:eastAsia="宋体" w:hAnsi="Times New Roman"/>
            <w:sz w:val="21"/>
            <w:szCs w:val="21"/>
            <w:highlight w:val="white"/>
          </w:rPr>
          <w:delText>2A</w:delText>
        </w:r>
      </w:del>
      <w:ins w:id="449" w:author="home" w:date="2025-12-08T10:41:00Z">
        <w:del w:id="450" w:author="1001210222 Choi" w:date="2025-12-15T18:18:00Z" w16du:dateUtc="2025-12-15T10:18:00Z">
          <w:r w:rsidR="002A5C53" w:rsidRPr="002A5C53" w:rsidDel="003730A7">
            <w:rPr>
              <w:rFonts w:ascii="Times New Roman" w:eastAsia="仿宋" w:hAnsi="Times New Roman"/>
              <w:noProof/>
              <w:sz w:val="18"/>
              <w:szCs w:val="18"/>
              <w:highlight w:val="yellow"/>
              <w:vertAlign w:val="superscript"/>
            </w:rPr>
            <w:delText>[10,22,24-26,28,30-33,53,81-124]</w:delText>
          </w:r>
        </w:del>
      </w:ins>
      <w:del w:id="451" w:author="1001210222 Choi" w:date="2025-12-15T18:18:00Z" w16du:dateUtc="2025-12-15T10:18:00Z">
        <w:r w:rsidRPr="002F690E" w:rsidDel="003730A7">
          <w:rPr>
            <w:rFonts w:ascii="Times New Roman" w:eastAsia="宋体" w:hAnsi="Times New Roman" w:hint="eastAsia"/>
            <w:sz w:val="21"/>
            <w:szCs w:val="21"/>
            <w:highlight w:val="white"/>
          </w:rPr>
          <w:delText>）、扬子克拉通碰撞（图</w:delText>
        </w:r>
        <w:r w:rsidRPr="002F690E" w:rsidDel="003730A7">
          <w:rPr>
            <w:rFonts w:ascii="Times New Roman" w:eastAsia="宋体" w:hAnsi="Times New Roman"/>
            <w:sz w:val="21"/>
            <w:szCs w:val="21"/>
            <w:highlight w:val="white"/>
          </w:rPr>
          <w:delText>2B</w:delText>
        </w:r>
      </w:del>
      <w:ins w:id="452" w:author="home" w:date="2025-12-08T10:42:00Z">
        <w:del w:id="453" w:author="1001210222 Choi" w:date="2025-12-15T18:18:00Z" w16du:dateUtc="2025-12-15T10:18:00Z">
          <w:r w:rsidR="002A5C53" w:rsidRPr="00014057" w:rsidDel="003730A7">
            <w:rPr>
              <w:rFonts w:ascii="Times New Roman" w:eastAsia="仿宋" w:hAnsi="Times New Roman"/>
              <w:noProof/>
              <w:sz w:val="18"/>
              <w:szCs w:val="18"/>
              <w:highlight w:val="yellow"/>
              <w:vertAlign w:val="superscript"/>
            </w:rPr>
            <w:delText>[10,22,24-26,28,30-33,53,81-124]</w:delText>
          </w:r>
        </w:del>
      </w:ins>
      <w:del w:id="454" w:author="1001210222 Choi" w:date="2025-12-15T18:18:00Z" w16du:dateUtc="2025-12-15T10:18:00Z">
        <w:r w:rsidRPr="002F690E" w:rsidDel="003730A7">
          <w:rPr>
            <w:rFonts w:ascii="Times New Roman" w:eastAsia="宋体" w:hAnsi="Times New Roman" w:hint="eastAsia"/>
            <w:sz w:val="21"/>
            <w:szCs w:val="21"/>
            <w:highlight w:val="white"/>
          </w:rPr>
          <w:delText>）及古太平洋板块俯冲（图</w:delText>
        </w:r>
        <w:r w:rsidRPr="002F690E" w:rsidDel="003730A7">
          <w:rPr>
            <w:rFonts w:ascii="Times New Roman" w:eastAsia="宋体" w:hAnsi="Times New Roman"/>
            <w:sz w:val="21"/>
            <w:szCs w:val="21"/>
            <w:highlight w:val="white"/>
          </w:rPr>
          <w:delText>2C</w:delText>
        </w:r>
      </w:del>
      <w:ins w:id="455" w:author="home" w:date="2025-12-08T10:42:00Z">
        <w:del w:id="456" w:author="1001210222 Choi" w:date="2025-12-15T18:18:00Z" w16du:dateUtc="2025-12-15T10:18:00Z">
          <w:r w:rsidR="002A5C53" w:rsidRPr="002A5C53" w:rsidDel="003730A7">
            <w:rPr>
              <w:rFonts w:ascii="Times New Roman" w:eastAsia="仿宋" w:hAnsi="Times New Roman"/>
              <w:noProof/>
              <w:sz w:val="18"/>
              <w:szCs w:val="18"/>
              <w:highlight w:val="yellow"/>
              <w:vertAlign w:val="superscript"/>
            </w:rPr>
            <w:delText>[10,22,24-26,28,30-33,53,81-124]</w:delText>
          </w:r>
        </w:del>
      </w:ins>
      <w:del w:id="457" w:author="1001210222 Choi" w:date="2025-12-15T18:18:00Z" w16du:dateUtc="2025-12-15T10:18:00Z">
        <w:r w:rsidRPr="002F690E" w:rsidDel="003730A7">
          <w:rPr>
            <w:rFonts w:ascii="Times New Roman" w:eastAsia="宋体" w:hAnsi="Times New Roman" w:hint="eastAsia"/>
            <w:sz w:val="21"/>
            <w:szCs w:val="21"/>
            <w:highlight w:val="white"/>
          </w:rPr>
          <w:delText>）</w:delText>
        </w:r>
      </w:del>
      <w:ins w:id="458" w:author="home" w:date="2025-12-08T10:51:00Z">
        <w:del w:id="459" w:author="1001210222 Choi" w:date="2025-12-15T18:18:00Z" w16du:dateUtc="2025-12-15T10:18:00Z">
          <w:r w:rsidR="00E512F9" w:rsidDel="003730A7">
            <w:rPr>
              <w:rFonts w:ascii="Times New Roman" w:eastAsia="宋体" w:hAnsi="Times New Roman" w:hint="eastAsia"/>
              <w:sz w:val="21"/>
              <w:szCs w:val="21"/>
              <w:highlight w:val="white"/>
            </w:rPr>
            <w:delText>3</w:delText>
          </w:r>
        </w:del>
      </w:ins>
      <w:del w:id="460" w:author="1001210222 Choi" w:date="2025-12-15T18:18:00Z" w16du:dateUtc="2025-12-15T10:18:00Z">
        <w:r w:rsidRPr="002F690E" w:rsidDel="003730A7">
          <w:rPr>
            <w:rFonts w:ascii="Times New Roman" w:eastAsia="宋体" w:hAnsi="Times New Roman" w:hint="eastAsia"/>
            <w:sz w:val="21"/>
            <w:szCs w:val="21"/>
            <w:highlight w:val="white"/>
          </w:rPr>
          <w:delText>三期地质事件的挤压</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伸展转换序列。其中，古亚洲洋闭合与古太平洋板块俯冲过程对华北克拉通东北部的辽东半岛产生了较大的影响，</w:delText>
        </w:r>
      </w:del>
      <w:ins w:id="461" w:author="home" w:date="2025-12-08T10:51:00Z">
        <w:del w:id="462" w:author="1001210222 Choi" w:date="2025-12-15T18:18:00Z" w16du:dateUtc="2025-12-15T10:18:00Z">
          <w:r w:rsidR="00E951E8" w:rsidDel="003730A7">
            <w:rPr>
              <w:rFonts w:ascii="Times New Roman" w:eastAsia="宋体" w:hAnsi="Times New Roman" w:hint="eastAsia"/>
              <w:sz w:val="21"/>
              <w:szCs w:val="21"/>
              <w:highlight w:val="white"/>
            </w:rPr>
            <w:delText>。</w:delText>
          </w:r>
        </w:del>
      </w:ins>
      <w:del w:id="463" w:author="1001210222 Choi" w:date="2025-12-15T18:18:00Z" w16du:dateUtc="2025-12-15T10:18:00Z">
        <w:r w:rsidRPr="002F690E" w:rsidDel="003730A7">
          <w:rPr>
            <w:rFonts w:ascii="Times New Roman" w:eastAsia="宋体" w:hAnsi="Times New Roman" w:hint="eastAsia"/>
            <w:sz w:val="21"/>
            <w:szCs w:val="21"/>
            <w:highlight w:val="white"/>
          </w:rPr>
          <w:delText>下文将系统分述各构造体制转换的年代学证据，重点解析古亚洲洋与古太平洋体系相关的挤压</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伸展转换过程，为理解辽东地区金成矿作用提供的大地构造背景。</w:delText>
        </w:r>
        <w:bookmarkEnd w:id="441"/>
      </w:del>
    </w:p>
    <w:p w14:paraId="2E512213" w14:textId="51D927AD" w:rsidR="00B804E8" w:rsidRPr="00B804E8" w:rsidDel="003730A7" w:rsidRDefault="00654D5F" w:rsidP="008868EF">
      <w:pPr>
        <w:pStyle w:val="TableParagraph"/>
        <w:spacing w:line="276" w:lineRule="auto"/>
        <w:jc w:val="center"/>
        <w:rPr>
          <w:del w:id="464" w:author="1001210222 Choi" w:date="2025-12-15T18:18:00Z" w16du:dateUtc="2025-12-15T10:18:00Z"/>
          <w:rFonts w:ascii="Times New Roman" w:hAnsi="Times New Roman" w:cs="Times New Roman"/>
          <w:sz w:val="21"/>
          <w:szCs w:val="21"/>
        </w:rPr>
      </w:pPr>
      <w:bookmarkStart w:id="465" w:name="嵌入式图形_2"/>
      <w:del w:id="466" w:author="1001210222 Choi" w:date="2025-12-09T10:02:00Z" w16du:dateUtc="2025-12-09T02:02:00Z">
        <w:r w:rsidRPr="008868EF" w:rsidDel="002A6399">
          <w:rPr>
            <w:rFonts w:ascii="Times New Roman" w:hAnsi="Times New Roman" w:cs="Times New Roman"/>
            <w:noProof/>
            <w:sz w:val="21"/>
            <w:szCs w:val="21"/>
            <w14:ligatures w14:val="standardContextual"/>
          </w:rPr>
          <w:drawing>
            <wp:inline distT="0" distB="0" distL="0" distR="0" wp14:anchorId="4AE891BF" wp14:editId="17665F20">
              <wp:extent cx="5760720" cy="3522269"/>
              <wp:effectExtent l="0" t="0" r="0" b="2540"/>
              <wp:docPr id="18053675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5643" name="图片 18053675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522269"/>
                      </a:xfrm>
                      <a:prstGeom prst="rect">
                        <a:avLst/>
                      </a:prstGeom>
                    </pic:spPr>
                  </pic:pic>
                </a:graphicData>
              </a:graphic>
            </wp:inline>
          </w:drawing>
        </w:r>
      </w:del>
      <w:bookmarkEnd w:id="465"/>
    </w:p>
    <w:p w14:paraId="58003DBE" w14:textId="1594C85C" w:rsidR="00CA6478" w:rsidDel="003730A7" w:rsidRDefault="00CA6478">
      <w:pPr>
        <w:spacing w:after="0" w:line="240" w:lineRule="auto"/>
        <w:jc w:val="both"/>
        <w:rPr>
          <w:ins w:id="467" w:author="home" w:date="2025-12-08T10:43:00Z"/>
          <w:del w:id="468" w:author="1001210222 Choi" w:date="2025-12-15T18:18:00Z" w16du:dateUtc="2025-12-15T10:18:00Z"/>
          <w:rFonts w:ascii="Times New Roman" w:eastAsia="仿宋" w:hAnsi="Times New Roman"/>
          <w:sz w:val="18"/>
          <w:szCs w:val="18"/>
          <w:highlight w:val="white"/>
        </w:rPr>
        <w:pPrChange w:id="469" w:author="home" w:date="2025-12-08T10:44:00Z">
          <w:pPr>
            <w:spacing w:after="0" w:line="240" w:lineRule="auto"/>
            <w:ind w:firstLine="420"/>
            <w:jc w:val="both"/>
          </w:pPr>
        </w:pPrChange>
      </w:pPr>
      <w:bookmarkStart w:id="470" w:name="中文图序_2"/>
      <w:bookmarkStart w:id="471" w:name="中文图题_2"/>
      <w:del w:id="472" w:author="1001210222 Choi" w:date="2025-12-15T18:18:00Z" w16du:dateUtc="2025-12-15T10:18:00Z">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w:delText>
        </w:r>
      </w:del>
      <w:ins w:id="473" w:author="home" w:date="2025-12-08T10:44:00Z">
        <w:del w:id="474" w:author="1001210222 Choi" w:date="2025-12-15T18:18:00Z" w16du:dateUtc="2025-12-15T10:18:00Z">
          <w:r w:rsidR="0098422C" w:rsidDel="003730A7">
            <w:rPr>
              <w:rFonts w:ascii="Times New Roman" w:eastAsia="仿宋" w:hAnsi="Times New Roman" w:hint="eastAsia"/>
              <w:sz w:val="18"/>
              <w:szCs w:val="18"/>
              <w:highlight w:val="white"/>
            </w:rPr>
            <w:delText>—</w:delText>
          </w:r>
        </w:del>
      </w:ins>
      <w:del w:id="475" w:author="1001210222 Choi" w:date="2025-12-15T18:18:00Z" w16du:dateUtc="2025-12-15T10:18:00Z">
        <w:r w:rsidRPr="002F690E" w:rsidDel="003730A7">
          <w:rPr>
            <w:rFonts w:ascii="Times New Roman" w:eastAsia="仿宋" w:hAnsi="Times New Roman" w:hint="eastAsia"/>
            <w:sz w:val="18"/>
            <w:szCs w:val="18"/>
            <w:highlight w:val="white"/>
          </w:rPr>
          <w:delText>古亚洲洋闭合事件挤压</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伸展构造环境转换年代学格架；</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w:delText>
        </w:r>
      </w:del>
      <w:ins w:id="476" w:author="home" w:date="2025-12-08T10:44:00Z">
        <w:del w:id="477" w:author="1001210222 Choi" w:date="2025-12-15T18:18:00Z" w16du:dateUtc="2025-12-15T10:18:00Z">
          <w:r w:rsidR="0098422C" w:rsidDel="003730A7">
            <w:rPr>
              <w:rFonts w:ascii="Times New Roman" w:eastAsia="仿宋" w:hAnsi="Times New Roman" w:hint="eastAsia"/>
              <w:sz w:val="18"/>
              <w:szCs w:val="18"/>
              <w:highlight w:val="white"/>
            </w:rPr>
            <w:delText>—</w:delText>
          </w:r>
        </w:del>
      </w:ins>
      <w:del w:id="478" w:author="1001210222 Choi" w:date="2025-12-15T18:18:00Z" w16du:dateUtc="2025-12-15T10:18:00Z">
        <w:r w:rsidRPr="002F690E" w:rsidDel="003730A7">
          <w:rPr>
            <w:rFonts w:ascii="Times New Roman" w:eastAsia="仿宋" w:hAnsi="Times New Roman" w:hint="eastAsia"/>
            <w:sz w:val="18"/>
            <w:szCs w:val="18"/>
            <w:highlight w:val="white"/>
          </w:rPr>
          <w:delText>扬子克拉通与华北克拉通碰撞事件挤压</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伸展构造环境转换年代学格架；</w:delText>
        </w:r>
        <w:r w:rsidRPr="002F690E" w:rsidDel="003730A7">
          <w:rPr>
            <w:rFonts w:ascii="Times New Roman" w:eastAsia="仿宋" w:hAnsi="Times New Roman"/>
            <w:sz w:val="18"/>
            <w:szCs w:val="18"/>
            <w:highlight w:val="white"/>
          </w:rPr>
          <w:delText>C</w:delText>
        </w:r>
        <w:r w:rsidRPr="002F690E" w:rsidDel="003730A7">
          <w:rPr>
            <w:rFonts w:ascii="Times New Roman" w:eastAsia="仿宋" w:hAnsi="Times New Roman" w:hint="eastAsia"/>
            <w:sz w:val="18"/>
            <w:szCs w:val="18"/>
            <w:highlight w:val="white"/>
          </w:rPr>
          <w:delText>.</w:delText>
        </w:r>
      </w:del>
      <w:ins w:id="479" w:author="home" w:date="2025-12-08T10:44:00Z">
        <w:del w:id="480" w:author="1001210222 Choi" w:date="2025-12-15T18:18:00Z" w16du:dateUtc="2025-12-15T10:18:00Z">
          <w:r w:rsidR="008C245F" w:rsidDel="003730A7">
            <w:rPr>
              <w:rFonts w:ascii="Times New Roman" w:eastAsia="仿宋" w:hAnsi="Times New Roman" w:hint="eastAsia"/>
              <w:sz w:val="18"/>
              <w:szCs w:val="18"/>
              <w:highlight w:val="white"/>
            </w:rPr>
            <w:delText>—</w:delText>
          </w:r>
        </w:del>
      </w:ins>
      <w:del w:id="481" w:author="1001210222 Choi" w:date="2025-12-15T18:18:00Z" w16du:dateUtc="2025-12-15T10:18:00Z">
        <w:r w:rsidRPr="002F690E" w:rsidDel="003730A7">
          <w:rPr>
            <w:rFonts w:ascii="Times New Roman" w:eastAsia="仿宋" w:hAnsi="Times New Roman" w:hint="eastAsia"/>
            <w:sz w:val="18"/>
            <w:szCs w:val="18"/>
            <w:highlight w:val="white"/>
          </w:rPr>
          <w:delText>古太平洋构造体系俯冲华北克拉通事件挤压</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伸展构造环境转换年代学格架；</w:delText>
        </w:r>
        <w:r w:rsidRPr="002F690E" w:rsidDel="003730A7">
          <w:rPr>
            <w:rFonts w:ascii="Times New Roman" w:eastAsia="仿宋" w:hAnsi="Times New Roman"/>
            <w:sz w:val="18"/>
            <w:szCs w:val="18"/>
            <w:highlight w:val="white"/>
          </w:rPr>
          <w:delText>D</w:delText>
        </w:r>
        <w:r w:rsidRPr="002F690E" w:rsidDel="003730A7">
          <w:rPr>
            <w:rFonts w:ascii="Times New Roman" w:eastAsia="仿宋" w:hAnsi="Times New Roman" w:hint="eastAsia"/>
            <w:sz w:val="18"/>
            <w:szCs w:val="18"/>
            <w:highlight w:val="white"/>
          </w:rPr>
          <w:delText>.</w:delText>
        </w:r>
      </w:del>
      <w:ins w:id="482" w:author="home" w:date="2025-12-08T10:44:00Z">
        <w:del w:id="483" w:author="1001210222 Choi" w:date="2025-12-15T18:18:00Z" w16du:dateUtc="2025-12-15T10:18:00Z">
          <w:r w:rsidR="008C245F" w:rsidDel="003730A7">
            <w:rPr>
              <w:rFonts w:ascii="Times New Roman" w:eastAsia="仿宋" w:hAnsi="Times New Roman" w:hint="eastAsia"/>
              <w:sz w:val="18"/>
              <w:szCs w:val="18"/>
              <w:highlight w:val="white"/>
            </w:rPr>
            <w:delText>—</w:delText>
          </w:r>
        </w:del>
      </w:ins>
      <w:del w:id="484" w:author="1001210222 Choi" w:date="2025-12-15T18:18:00Z" w16du:dateUtc="2025-12-15T10:18:00Z">
        <w:r w:rsidRPr="002F690E" w:rsidDel="003730A7">
          <w:rPr>
            <w:rFonts w:ascii="Times New Roman" w:eastAsia="仿宋" w:hAnsi="Times New Roman" w:hint="eastAsia"/>
            <w:sz w:val="18"/>
            <w:szCs w:val="18"/>
            <w:highlight w:val="white"/>
          </w:rPr>
          <w:delText>辽东半岛中生代岩浆活动年代学数据分布图与频数分布直方图；</w:delText>
        </w:r>
        <w:r w:rsidRPr="002F690E" w:rsidDel="003730A7">
          <w:rPr>
            <w:rFonts w:ascii="Times New Roman" w:eastAsia="仿宋" w:hAnsi="Times New Roman"/>
            <w:sz w:val="18"/>
            <w:szCs w:val="18"/>
            <w:highlight w:val="white"/>
          </w:rPr>
          <w:delText>E</w:delText>
        </w:r>
        <w:r w:rsidRPr="002F690E" w:rsidDel="003730A7">
          <w:rPr>
            <w:rFonts w:ascii="Times New Roman" w:eastAsia="仿宋" w:hAnsi="Times New Roman" w:hint="eastAsia"/>
            <w:sz w:val="18"/>
            <w:szCs w:val="18"/>
            <w:highlight w:val="white"/>
          </w:rPr>
          <w:delText>.</w:delText>
        </w:r>
      </w:del>
      <w:ins w:id="485" w:author="home" w:date="2025-12-08T10:44:00Z">
        <w:del w:id="486" w:author="1001210222 Choi" w:date="2025-12-15T18:18:00Z" w16du:dateUtc="2025-12-15T10:18:00Z">
          <w:r w:rsidR="00776813" w:rsidDel="003730A7">
            <w:rPr>
              <w:rFonts w:ascii="Times New Roman" w:eastAsia="仿宋" w:hAnsi="Times New Roman" w:hint="eastAsia"/>
              <w:sz w:val="18"/>
              <w:szCs w:val="18"/>
              <w:highlight w:val="white"/>
            </w:rPr>
            <w:delText>—</w:delText>
          </w:r>
        </w:del>
      </w:ins>
      <w:del w:id="487" w:author="1001210222 Choi" w:date="2025-12-15T18:18:00Z" w16du:dateUtc="2025-12-15T10:18:00Z">
        <w:r w:rsidRPr="002F690E" w:rsidDel="003730A7">
          <w:rPr>
            <w:rFonts w:ascii="Times New Roman" w:eastAsia="仿宋" w:hAnsi="Times New Roman" w:hint="eastAsia"/>
            <w:sz w:val="18"/>
            <w:szCs w:val="18"/>
            <w:highlight w:val="white"/>
          </w:rPr>
          <w:delText>辽东半岛主要金矿床成矿年代学数据分布图与频数分布直方图；</w:delText>
        </w:r>
      </w:del>
      <w:ins w:id="488" w:author="home" w:date="2025-12-08T10:44:00Z">
        <w:del w:id="489" w:author="1001210222 Choi" w:date="2025-12-15T18:18:00Z" w16du:dateUtc="2025-12-15T10:18:00Z">
          <w:r w:rsidR="00022B6D" w:rsidDel="003730A7">
            <w:rPr>
              <w:rFonts w:ascii="Times New Roman" w:eastAsia="仿宋" w:hAnsi="Times New Roman" w:hint="eastAsia"/>
              <w:sz w:val="18"/>
              <w:szCs w:val="18"/>
              <w:highlight w:val="white"/>
            </w:rPr>
            <w:delText>。</w:delText>
          </w:r>
        </w:del>
      </w:ins>
      <w:del w:id="490" w:author="1001210222 Choi" w:date="2025-12-15T18:18:00Z" w16du:dateUtc="2025-12-15T10:18:00Z">
        <w:r w:rsidRPr="002F690E" w:rsidDel="003730A7">
          <w:rPr>
            <w:rFonts w:ascii="Times New Roman" w:eastAsia="仿宋" w:hAnsi="Times New Roman" w:hint="eastAsia"/>
            <w:sz w:val="18"/>
            <w:szCs w:val="18"/>
            <w:highlight w:val="white"/>
          </w:rPr>
          <w:delText>灰色填充分别指示</w:delText>
        </w:r>
        <w:r w:rsidRPr="002F690E" w:rsidDel="003730A7">
          <w:rPr>
            <w:rFonts w:ascii="Times New Roman" w:eastAsia="仿宋" w:hAnsi="Times New Roman"/>
            <w:sz w:val="18"/>
            <w:szCs w:val="18"/>
            <w:highlight w:val="white"/>
          </w:rPr>
          <w:delText>238.8-</w:delText>
        </w:r>
      </w:del>
      <w:ins w:id="491" w:author="home" w:date="2025-12-08T10:44:00Z">
        <w:del w:id="492" w:author="1001210222 Choi" w:date="2025-12-15T18:18:00Z" w16du:dateUtc="2025-12-15T10:18:00Z">
          <w:r w:rsidR="00D259A8" w:rsidDel="003730A7">
            <w:rPr>
              <w:rFonts w:ascii="Times New Roman" w:eastAsia="仿宋" w:hAnsi="Times New Roman"/>
              <w:sz w:val="18"/>
              <w:szCs w:val="18"/>
              <w:highlight w:val="white"/>
            </w:rPr>
            <w:delText>~</w:delText>
          </w:r>
        </w:del>
      </w:ins>
      <w:del w:id="493" w:author="1001210222 Choi" w:date="2025-12-15T18:18:00Z" w16du:dateUtc="2025-12-15T10:18:00Z">
        <w:r w:rsidRPr="002F690E" w:rsidDel="003730A7">
          <w:rPr>
            <w:rFonts w:ascii="Times New Roman" w:eastAsia="仿宋" w:hAnsi="Times New Roman"/>
            <w:sz w:val="18"/>
            <w:szCs w:val="18"/>
            <w:highlight w:val="white"/>
          </w:rPr>
          <w:delText>207</w:delText>
        </w:r>
        <w:r w:rsidRPr="002F690E" w:rsidDel="003730A7">
          <w:rPr>
            <w:rFonts w:ascii="Times New Roman" w:eastAsia="仿宋" w:hAnsi="Times New Roman" w:hint="eastAsia"/>
            <w:sz w:val="18"/>
            <w:szCs w:val="18"/>
            <w:highlight w:val="white"/>
          </w:rPr>
          <w:delText xml:space="preserve"> </w:delText>
        </w:r>
        <w:r w:rsidRPr="00654D5F" w:rsidDel="003730A7">
          <w:rPr>
            <w:rFonts w:ascii="Times New Roman" w:eastAsia="仿宋" w:hAnsi="Times New Roman" w:hint="eastAsia"/>
            <w:sz w:val="18"/>
            <w:szCs w:val="18"/>
            <w:highlight w:val="cyan"/>
          </w:rPr>
          <w:delText>Ma</w:delText>
        </w:r>
        <w:r w:rsidRPr="002F690E" w:rsidDel="003730A7">
          <w:rPr>
            <w:rFonts w:ascii="Times New Roman" w:eastAsia="仿宋" w:hAnsi="Times New Roman" w:hint="eastAsia"/>
            <w:sz w:val="18"/>
            <w:szCs w:val="18"/>
            <w:highlight w:val="white"/>
          </w:rPr>
          <w:delText>及</w:delText>
        </w:r>
      </w:del>
      <w:ins w:id="494" w:author="home" w:date="2025-12-08T10:44:00Z">
        <w:del w:id="495" w:author="1001210222 Choi" w:date="2025-12-15T18:18:00Z" w16du:dateUtc="2025-12-15T10:18:00Z">
          <w:r w:rsidR="00D259A8" w:rsidDel="003730A7">
            <w:rPr>
              <w:rFonts w:ascii="Times New Roman" w:eastAsia="仿宋" w:hAnsi="Times New Roman" w:hint="eastAsia"/>
              <w:sz w:val="18"/>
              <w:szCs w:val="18"/>
              <w:highlight w:val="white"/>
            </w:rPr>
            <w:delText>和</w:delText>
          </w:r>
        </w:del>
      </w:ins>
      <w:del w:id="496" w:author="1001210222 Choi" w:date="2025-12-15T18:18:00Z" w16du:dateUtc="2025-12-15T10:18:00Z">
        <w:r w:rsidRPr="002F690E" w:rsidDel="003730A7">
          <w:rPr>
            <w:rFonts w:ascii="Times New Roman" w:eastAsia="仿宋" w:hAnsi="Times New Roman"/>
            <w:sz w:val="18"/>
            <w:szCs w:val="18"/>
            <w:highlight w:val="white"/>
          </w:rPr>
          <w:delText>126-</w:delText>
        </w:r>
      </w:del>
      <w:ins w:id="497" w:author="home" w:date="2025-12-08T10:44:00Z">
        <w:del w:id="498" w:author="1001210222 Choi" w:date="2025-12-15T18:18:00Z" w16du:dateUtc="2025-12-15T10:18:00Z">
          <w:r w:rsidR="00D259A8" w:rsidDel="003730A7">
            <w:rPr>
              <w:rFonts w:ascii="Times New Roman" w:eastAsia="仿宋" w:hAnsi="Times New Roman"/>
              <w:sz w:val="18"/>
              <w:szCs w:val="18"/>
              <w:highlight w:val="white"/>
            </w:rPr>
            <w:delText>~</w:delText>
          </w:r>
        </w:del>
      </w:ins>
      <w:del w:id="499" w:author="1001210222 Choi" w:date="2025-12-15T18:18:00Z" w16du:dateUtc="2025-12-15T10:18:00Z">
        <w:r w:rsidRPr="002F690E" w:rsidDel="003730A7">
          <w:rPr>
            <w:rFonts w:ascii="Times New Roman" w:eastAsia="仿宋" w:hAnsi="Times New Roman"/>
            <w:sz w:val="18"/>
            <w:szCs w:val="18"/>
            <w:highlight w:val="white"/>
          </w:rPr>
          <w:delText>120 Ma</w:delText>
        </w:r>
        <w:r w:rsidRPr="002F690E" w:rsidDel="003730A7">
          <w:rPr>
            <w:rFonts w:ascii="Times New Roman" w:eastAsia="仿宋" w:hAnsi="Times New Roman" w:hint="eastAsia"/>
            <w:sz w:val="18"/>
            <w:szCs w:val="18"/>
            <w:highlight w:val="white"/>
          </w:rPr>
          <w:delText>两个岩浆活动、金成矿年代学数据集中范围；</w:delText>
        </w:r>
      </w:del>
      <w:ins w:id="500" w:author="home" w:date="2025-12-08T10:45:00Z">
        <w:del w:id="501" w:author="1001210222 Choi" w:date="2025-12-15T18:18:00Z" w16du:dateUtc="2025-12-15T10:18:00Z">
          <w:r w:rsidR="002C6C00" w:rsidDel="003730A7">
            <w:rPr>
              <w:rFonts w:ascii="Times New Roman" w:eastAsia="仿宋" w:hAnsi="Times New Roman" w:hint="eastAsia"/>
              <w:sz w:val="18"/>
              <w:szCs w:val="18"/>
              <w:highlight w:val="white"/>
            </w:rPr>
            <w:delText>。</w:delText>
          </w:r>
        </w:del>
      </w:ins>
      <w:del w:id="502" w:author="1001210222 Choi" w:date="2025-12-15T18:18:00Z" w16du:dateUtc="2025-12-15T10:18:00Z">
        <w:r w:rsidRPr="002F690E" w:rsidDel="003730A7">
          <w:rPr>
            <w:rFonts w:ascii="Times New Roman" w:eastAsia="仿宋" w:hAnsi="Times New Roman"/>
            <w:sz w:val="18"/>
            <w:szCs w:val="18"/>
            <w:highlight w:val="white"/>
          </w:rPr>
          <w:delText>QCZ</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青城子矿集区；</w:delText>
        </w:r>
        <w:r w:rsidRPr="002F690E" w:rsidDel="003730A7">
          <w:rPr>
            <w:rFonts w:ascii="Times New Roman" w:eastAsia="仿宋" w:hAnsi="Times New Roman"/>
            <w:sz w:val="18"/>
            <w:szCs w:val="18"/>
            <w:highlight w:val="white"/>
          </w:rPr>
          <w:delText>LDE</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辽东半岛其他地区；</w:delText>
        </w:r>
      </w:del>
      <w:ins w:id="503" w:author="home" w:date="2025-12-08T10:45:00Z">
        <w:del w:id="504" w:author="1001210222 Choi" w:date="2025-12-15T18:18:00Z" w16du:dateUtc="2025-12-15T10:18:00Z">
          <w:r w:rsidR="008035B1" w:rsidDel="003730A7">
            <w:rPr>
              <w:rFonts w:ascii="Times New Roman" w:eastAsia="仿宋" w:hAnsi="Times New Roman" w:hint="eastAsia"/>
              <w:sz w:val="18"/>
              <w:szCs w:val="18"/>
              <w:highlight w:val="white"/>
            </w:rPr>
            <w:delText>。</w:delText>
          </w:r>
        </w:del>
      </w:ins>
    </w:p>
    <w:p w14:paraId="63BDE1B9" w14:textId="3DD4D1AF" w:rsidR="00B804E8" w:rsidRPr="00B804E8" w:rsidDel="003730A7" w:rsidRDefault="00654D5F" w:rsidP="008868EF">
      <w:pPr>
        <w:spacing w:after="0" w:line="240" w:lineRule="auto"/>
        <w:ind w:firstLine="420"/>
        <w:jc w:val="both"/>
        <w:rPr>
          <w:del w:id="505" w:author="1001210222 Choi" w:date="2025-12-15T18:18:00Z" w16du:dateUtc="2025-12-15T10:18:00Z"/>
          <w:rFonts w:ascii="Times New Roman" w:eastAsia="仿宋" w:hAnsi="Times New Roman"/>
          <w:sz w:val="18"/>
          <w:szCs w:val="18"/>
        </w:rPr>
      </w:pPr>
      <w:commentRangeStart w:id="506"/>
      <w:commentRangeStart w:id="507"/>
      <w:del w:id="508"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2</w:delText>
        </w:r>
        <w:bookmarkEnd w:id="470"/>
        <w:commentRangeEnd w:id="506"/>
        <w:r w:rsidR="002225C8" w:rsidDel="003730A7">
          <w:rPr>
            <w:rStyle w:val="afa"/>
          </w:rPr>
          <w:commentReference w:id="506"/>
        </w:r>
        <w:commentRangeEnd w:id="507"/>
        <w:r w:rsidR="0058347F" w:rsidDel="003730A7">
          <w:rPr>
            <w:rStyle w:val="afa"/>
          </w:rPr>
          <w:commentReference w:id="507"/>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辽东半岛中生代大地构造挤压</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伸展环境转换、岩浆活动、金成矿研究的年代学数据分布图</w:delText>
        </w:r>
      </w:del>
      <w:ins w:id="509" w:author="home" w:date="2025-12-08T10:43:00Z">
        <w:del w:id="510" w:author="1001210222 Choi" w:date="2025-12-15T18:18:00Z" w16du:dateUtc="2025-12-15T10:18:00Z">
          <w:r w:rsidR="00CA6478" w:rsidDel="003730A7">
            <w:rPr>
              <w:rFonts w:ascii="Times New Roman" w:eastAsia="仿宋" w:hAnsi="Times New Roman" w:hint="eastAsia"/>
              <w:sz w:val="18"/>
              <w:szCs w:val="18"/>
              <w:highlight w:val="white"/>
            </w:rPr>
            <w:delText>（</w:delText>
          </w:r>
        </w:del>
      </w:ins>
      <w:del w:id="511" w:author="1001210222 Choi" w:date="2025-12-15T18:18:00Z" w16du:dateUtc="2025-12-15T10:18:00Z">
        <w:r w:rsidRPr="002F690E" w:rsidDel="003730A7">
          <w:rPr>
            <w:rFonts w:ascii="Times New Roman" w:eastAsia="仿宋" w:hAnsi="Times New Roman" w:hint="eastAsia"/>
            <w:sz w:val="18"/>
            <w:szCs w:val="18"/>
            <w:highlight w:val="white"/>
          </w:rPr>
          <w:delText>数据来源于文献</w:delText>
        </w:r>
        <w:r w:rsidR="00CD0D40" w:rsidRPr="00654D5F" w:rsidDel="003730A7">
          <w:rPr>
            <w:rFonts w:ascii="Times New Roman" w:eastAsia="仿宋" w:hAnsi="Times New Roman"/>
            <w:noProof/>
            <w:sz w:val="18"/>
            <w:szCs w:val="18"/>
            <w:highlight w:val="yellow"/>
          </w:rPr>
          <w:delText>[10,22,24-26,28,30-33,53,81-124]</w:delText>
        </w:r>
      </w:del>
      <w:ins w:id="512" w:author="home" w:date="2025-12-08T10:43:00Z">
        <w:del w:id="513" w:author="1001210222 Choi" w:date="2025-12-15T18:18:00Z" w16du:dateUtc="2025-12-15T10:18:00Z">
          <w:r w:rsidR="00CA6478" w:rsidRPr="00CA6478" w:rsidDel="003730A7">
            <w:rPr>
              <w:rFonts w:ascii="Times New Roman" w:eastAsia="仿宋" w:hAnsi="Times New Roman" w:hint="eastAsia"/>
              <w:sz w:val="18"/>
              <w:szCs w:val="18"/>
              <w:highlight w:val="white"/>
            </w:rPr>
            <w:delText xml:space="preserve"> </w:delText>
          </w:r>
          <w:r w:rsidR="00CA6478" w:rsidDel="003730A7">
            <w:rPr>
              <w:rFonts w:ascii="Times New Roman" w:eastAsia="仿宋" w:hAnsi="Times New Roman" w:hint="eastAsia"/>
              <w:sz w:val="18"/>
              <w:szCs w:val="18"/>
              <w:highlight w:val="white"/>
            </w:rPr>
            <w:delText>）</w:delText>
          </w:r>
        </w:del>
      </w:ins>
      <w:del w:id="514" w:author="1001210222 Choi" w:date="2025-12-15T18:18:00Z" w16du:dateUtc="2025-12-15T10:18:00Z">
        <w:r w:rsidRPr="002F690E" w:rsidDel="003730A7">
          <w:rPr>
            <w:rFonts w:ascii="Times New Roman" w:eastAsia="仿宋" w:hAnsi="Times New Roman"/>
            <w:sz w:val="18"/>
            <w:szCs w:val="18"/>
            <w:highlight w:val="white"/>
          </w:rPr>
          <w:delText xml:space="preserve"> </w:delText>
        </w:r>
        <w:bookmarkEnd w:id="471"/>
      </w:del>
    </w:p>
    <w:p w14:paraId="5F5A50CD" w14:textId="72D85127" w:rsidR="00B804E8" w:rsidRPr="00B804E8" w:rsidDel="003730A7" w:rsidRDefault="00654D5F" w:rsidP="008868EF">
      <w:pPr>
        <w:spacing w:after="0" w:line="240" w:lineRule="auto"/>
        <w:ind w:firstLine="420"/>
        <w:jc w:val="both"/>
        <w:rPr>
          <w:del w:id="515" w:author="1001210222 Choi" w:date="2025-12-15T18:18:00Z" w16du:dateUtc="2025-12-15T10:18:00Z"/>
          <w:rFonts w:ascii="Times New Roman" w:eastAsia="仿宋" w:hAnsi="Times New Roman"/>
          <w:sz w:val="18"/>
          <w:szCs w:val="18"/>
        </w:rPr>
      </w:pPr>
      <w:bookmarkStart w:id="516" w:name="英文图序_16"/>
      <w:bookmarkStart w:id="517" w:name="英文图题_2"/>
      <w:del w:id="518" w:author="1001210222 Choi" w:date="2025-12-15T18:18:00Z" w16du:dateUtc="2025-12-15T10:18:00Z">
        <w:r w:rsidRPr="002F690E" w:rsidDel="003730A7">
          <w:rPr>
            <w:rFonts w:ascii="Times New Roman" w:eastAsia="仿宋" w:hAnsi="Times New Roman"/>
            <w:sz w:val="18"/>
            <w:szCs w:val="18"/>
            <w:highlight w:val="white"/>
          </w:rPr>
          <w:delText>Fig</w:delText>
        </w:r>
      </w:del>
      <w:ins w:id="519" w:author="home" w:date="2025-12-08T11:09:00Z">
        <w:del w:id="520" w:author="1001210222 Choi" w:date="2025-12-15T18:18:00Z" w16du:dateUtc="2025-12-15T10:18:00Z">
          <w:r w:rsidR="00955816" w:rsidDel="003730A7">
            <w:rPr>
              <w:rFonts w:ascii="Times New Roman" w:eastAsia="仿宋" w:hAnsi="Times New Roman"/>
              <w:sz w:val="18"/>
              <w:szCs w:val="18"/>
              <w:highlight w:val="white"/>
            </w:rPr>
            <w:delText>.</w:delText>
          </w:r>
        </w:del>
      </w:ins>
      <w:del w:id="521" w:author="1001210222 Choi" w:date="2025-12-15T18:18:00Z" w16du:dateUtc="2025-12-15T10:18:00Z">
        <w:r w:rsidRPr="002F690E" w:rsidDel="003730A7">
          <w:rPr>
            <w:rFonts w:ascii="Times New Roman" w:eastAsia="仿宋" w:hAnsi="Times New Roman"/>
            <w:sz w:val="18"/>
            <w:szCs w:val="18"/>
            <w:highlight w:val="white"/>
          </w:rPr>
          <w:delText>ure 2.</w:delText>
        </w:r>
        <w:bookmarkEnd w:id="516"/>
        <w:r w:rsidRPr="002F690E" w:rsidDel="003730A7">
          <w:rPr>
            <w:rFonts w:ascii="Times New Roman" w:eastAsia="仿宋" w:hAnsi="Times New Roman"/>
            <w:sz w:val="18"/>
            <w:szCs w:val="18"/>
            <w:highlight w:val="white"/>
          </w:rPr>
          <w:delText xml:space="preserve"> Geochronological framework of Mesozoic compression-extension tectonic transition, magmatism, gold mineralization researches in the Liaodong Peninsula. (A) Chronological framework of compression</w:delText>
        </w:r>
        <w:r w:rsidRPr="00B804E8" w:rsidDel="003730A7">
          <w:rPr>
            <w:rFonts w:ascii="Times New Roman" w:eastAsia="仿宋" w:hAnsi="Times New Roman"/>
            <w:sz w:val="18"/>
            <w:szCs w:val="18"/>
            <w:highlight w:val="white"/>
          </w:rPr>
          <w:delText>–</w:delText>
        </w:r>
        <w:r w:rsidRPr="002F690E" w:rsidDel="003730A7">
          <w:rPr>
            <w:rFonts w:ascii="Times New Roman" w:eastAsia="仿宋" w:hAnsi="Times New Roman"/>
            <w:sz w:val="18"/>
            <w:szCs w:val="18"/>
            <w:highlight w:val="white"/>
          </w:rPr>
          <w:delText>extension tectonic transition during the closure of the Paleo-Asian Ocean. (B) Chronological framework of compression</w:delText>
        </w:r>
        <w:r w:rsidRPr="00B804E8" w:rsidDel="003730A7">
          <w:rPr>
            <w:rFonts w:ascii="Times New Roman" w:eastAsia="仿宋" w:hAnsi="Times New Roman"/>
            <w:sz w:val="18"/>
            <w:szCs w:val="18"/>
            <w:highlight w:val="white"/>
          </w:rPr>
          <w:delText>–</w:delText>
        </w:r>
        <w:r w:rsidRPr="002F690E" w:rsidDel="003730A7">
          <w:rPr>
            <w:rFonts w:ascii="Times New Roman" w:eastAsia="仿宋" w:hAnsi="Times New Roman"/>
            <w:sz w:val="18"/>
            <w:szCs w:val="18"/>
            <w:highlight w:val="white"/>
          </w:rPr>
          <w:delText>extension tectonic transition during the collision between the Yangtze Craton and the North China Craton. (C) Chronological framework of compression</w:delText>
        </w:r>
        <w:r w:rsidRPr="00B804E8" w:rsidDel="003730A7">
          <w:rPr>
            <w:rFonts w:ascii="Times New Roman" w:eastAsia="仿宋" w:hAnsi="Times New Roman"/>
            <w:sz w:val="18"/>
            <w:szCs w:val="18"/>
            <w:highlight w:val="white"/>
          </w:rPr>
          <w:delText>–</w:delText>
        </w:r>
        <w:r w:rsidRPr="002F690E" w:rsidDel="003730A7">
          <w:rPr>
            <w:rFonts w:ascii="Times New Roman" w:eastAsia="仿宋" w:hAnsi="Times New Roman"/>
            <w:sz w:val="18"/>
            <w:szCs w:val="18"/>
            <w:highlight w:val="white"/>
          </w:rPr>
          <w:delText xml:space="preserve">extension tectonic transition during the subduction of the Paleo-Pacific tectonic regime beneath the North China Craton. (D) Distribution and frequency histogram of geochronological data for Mesozoic magmatic activities in the Liaodong Peninsula. (E) Distribution and frequency histogram of metallogenetic chronological data for major gold deposits in the Liaodong Peninsula. Gray shaded areas indicate the chronological data-concentrated ranges of gold ore-forming and magmatic activities at 238.8-207 Ma and 126-120 Ma, respectively. QCZ-Qingchengzi ore field; LDE-Other areas in the Liaodong Peninsula. Data are compiled from references </w:delText>
        </w:r>
        <w:r w:rsidR="00CD0D40" w:rsidRPr="00654D5F" w:rsidDel="003730A7">
          <w:rPr>
            <w:rFonts w:ascii="Times New Roman" w:eastAsia="仿宋" w:hAnsi="Times New Roman"/>
            <w:noProof/>
            <w:sz w:val="18"/>
            <w:szCs w:val="18"/>
            <w:highlight w:val="yellow"/>
          </w:rPr>
          <w:delText>[10,22,24-26,28,30-33,53,81-124]</w:delText>
        </w:r>
        <w:bookmarkEnd w:id="517"/>
      </w:del>
    </w:p>
    <w:p w14:paraId="30A7F9A9" w14:textId="560C950B" w:rsidR="00B804E8" w:rsidRPr="00B804E8" w:rsidDel="003730A7" w:rsidRDefault="00654D5F" w:rsidP="008868EF">
      <w:pPr>
        <w:spacing w:beforeLines="50" w:before="156" w:afterLines="50" w:after="156" w:line="276" w:lineRule="auto"/>
        <w:jc w:val="both"/>
        <w:outlineLvl w:val="3"/>
        <w:rPr>
          <w:del w:id="522" w:author="1001210222 Choi" w:date="2025-12-15T18:18:00Z" w16du:dateUtc="2025-12-15T10:18:00Z"/>
          <w:rFonts w:ascii="黑体" w:eastAsia="黑体" w:hAnsi="黑体" w:hint="eastAsia"/>
          <w:b/>
          <w:bCs/>
          <w:sz w:val="21"/>
          <w:szCs w:val="21"/>
        </w:rPr>
      </w:pPr>
      <w:bookmarkStart w:id="523" w:name="三级标题序号_4"/>
      <w:bookmarkStart w:id="524" w:name="三级标题_2"/>
      <w:del w:id="525" w:author="1001210222 Choi" w:date="2025-12-15T18:18:00Z" w16du:dateUtc="2025-12-15T10:18:00Z">
        <w:r w:rsidRPr="002F690E" w:rsidDel="003730A7">
          <w:rPr>
            <w:rFonts w:ascii="黑体" w:eastAsia="黑体" w:hAnsi="黑体"/>
            <w:b/>
            <w:bCs/>
            <w:sz w:val="21"/>
            <w:szCs w:val="21"/>
            <w:highlight w:val="white"/>
          </w:rPr>
          <w:delText>1.1.1</w:delText>
        </w:r>
        <w:bookmarkEnd w:id="523"/>
        <w:r w:rsidRPr="002F690E" w:rsidDel="003730A7">
          <w:rPr>
            <w:rFonts w:ascii="黑体" w:eastAsia="黑体" w:hAnsi="黑体" w:hint="eastAsia"/>
            <w:b/>
            <w:bCs/>
            <w:sz w:val="21"/>
            <w:szCs w:val="21"/>
            <w:highlight w:val="white"/>
          </w:rPr>
          <w:delText>古亚洲洋闭合事件</w:delText>
        </w:r>
        <w:bookmarkEnd w:id="524"/>
      </w:del>
    </w:p>
    <w:p w14:paraId="1FB2F0F9" w14:textId="5843B822" w:rsidR="00B804E8" w:rsidRPr="00B804E8" w:rsidDel="003730A7" w:rsidRDefault="00654D5F" w:rsidP="008868EF">
      <w:pPr>
        <w:spacing w:after="0" w:line="276" w:lineRule="auto"/>
        <w:ind w:firstLine="420"/>
        <w:jc w:val="both"/>
        <w:rPr>
          <w:del w:id="526" w:author="1001210222 Choi" w:date="2025-12-15T18:18:00Z" w16du:dateUtc="2025-12-15T10:18:00Z"/>
          <w:rFonts w:ascii="Times New Roman" w:eastAsia="宋体" w:hAnsi="Times New Roman"/>
          <w:sz w:val="21"/>
          <w:szCs w:val="21"/>
          <w:lang w:val="de-DE"/>
        </w:rPr>
      </w:pPr>
      <w:bookmarkStart w:id="527" w:name="正文段落_18"/>
      <w:del w:id="528" w:author="1001210222 Choi" w:date="2025-12-15T18:18:00Z" w16du:dateUtc="2025-12-15T10:18:00Z">
        <w:r w:rsidRPr="002F690E" w:rsidDel="003730A7">
          <w:rPr>
            <w:rFonts w:ascii="Times New Roman" w:eastAsia="宋体" w:hAnsi="Times New Roman" w:hint="eastAsia"/>
            <w:sz w:val="21"/>
            <w:szCs w:val="21"/>
            <w:highlight w:val="white"/>
          </w:rPr>
          <w:delText>华北克拉通中生代构造演化与古亚洲洋闭合的时空格架可整合为多期次构造事件协同作用的复合过程。</w:delText>
        </w:r>
        <w:r w:rsidRPr="00654D5F" w:rsidDel="003730A7">
          <w:rPr>
            <w:rFonts w:ascii="Times New Roman" w:eastAsia="宋体" w:hAnsi="Times New Roman"/>
            <w:sz w:val="21"/>
            <w:szCs w:val="21"/>
            <w:highlight w:val="cyan"/>
          </w:rPr>
          <w:delText>Du</w:delText>
        </w:r>
        <w:r w:rsidRPr="002F690E" w:rsidDel="003730A7">
          <w:rPr>
            <w:rFonts w:ascii="Times New Roman" w:eastAsia="宋体" w:hAnsi="Times New Roman" w:hint="eastAsia"/>
            <w:sz w:val="21"/>
            <w:szCs w:val="21"/>
            <w:highlight w:val="white"/>
          </w:rPr>
          <w:delText xml:space="preserve"> et al. (2019) </w:delText>
        </w:r>
      </w:del>
      <w:ins w:id="529" w:author="home" w:date="2025-12-08T10:52:00Z">
        <w:del w:id="530" w:author="1001210222 Choi" w:date="2025-12-15T18:18:00Z" w16du:dateUtc="2025-12-15T10:18:00Z">
          <w:r w:rsidR="00BE1AEF" w:rsidDel="003730A7">
            <w:rPr>
              <w:rFonts w:ascii="Times New Roman" w:eastAsia="宋体" w:hAnsi="Times New Roman" w:hint="eastAsia"/>
              <w:sz w:val="21"/>
              <w:szCs w:val="21"/>
              <w:highlight w:val="white"/>
            </w:rPr>
            <w:delText>等</w:delText>
          </w:r>
        </w:del>
      </w:ins>
      <w:del w:id="531"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[97]</w:delText>
        </w:r>
        <w:r w:rsidRPr="002F690E" w:rsidDel="003730A7">
          <w:rPr>
            <w:rFonts w:ascii="Times New Roman" w:eastAsia="宋体" w:hAnsi="Times New Roman" w:hint="eastAsia"/>
            <w:sz w:val="21"/>
            <w:szCs w:val="21"/>
            <w:highlight w:val="white"/>
          </w:rPr>
          <w:delText>首次指出华北北缘构造体制转变的迹象：克拉通东部于</w:delText>
        </w:r>
      </w:del>
      <w:ins w:id="532" w:author="home" w:date="2025-12-08T10:52:00Z">
        <w:del w:id="533" w:author="1001210222 Choi" w:date="2025-12-15T18:18:00Z" w16du:dateUtc="2025-12-15T10:18:00Z">
          <w:r w:rsidR="00BE1AEF" w:rsidDel="003730A7">
            <w:rPr>
              <w:rFonts w:ascii="Times New Roman" w:eastAsia="宋体" w:hAnsi="Times New Roman" w:hint="eastAsia"/>
              <w:sz w:val="21"/>
              <w:szCs w:val="21"/>
              <w:highlight w:val="white"/>
            </w:rPr>
            <w:delText>（</w:delText>
          </w:r>
        </w:del>
      </w:ins>
      <w:del w:id="534" w:author="1001210222 Choi" w:date="2025-12-15T18:18:00Z" w16du:dateUtc="2025-12-15T10:18:00Z">
        <w:r w:rsidRPr="002F690E" w:rsidDel="003730A7">
          <w:rPr>
            <w:rFonts w:ascii="Times New Roman" w:eastAsia="宋体" w:hAnsi="Times New Roman"/>
            <w:sz w:val="21"/>
            <w:szCs w:val="21"/>
            <w:highlight w:val="white"/>
          </w:rPr>
          <w:delText>333</w:delText>
        </w:r>
        <w:r w:rsidR="0029319A" w:rsidRPr="002F690E" w:rsidDel="003730A7">
          <w:rPr>
            <w:rFonts w:ascii="Times New Roman" w:eastAsia="宋体" w:hAnsi="Times New Roman" w:cs="Times New Roman"/>
            <w:sz w:val="21"/>
            <w:szCs w:val="21"/>
            <w:highlight w:val="white"/>
          </w:rPr>
          <w:delText xml:space="preserve"> ± </w:delText>
        </w:r>
        <w:r w:rsidRPr="002F690E" w:rsidDel="003730A7">
          <w:rPr>
            <w:rFonts w:ascii="Times New Roman" w:eastAsia="宋体" w:hAnsi="Times New Roman"/>
            <w:sz w:val="21"/>
            <w:szCs w:val="21"/>
            <w:highlight w:val="white"/>
          </w:rPr>
          <w:delText>5</w:delText>
        </w:r>
      </w:del>
      <w:ins w:id="535" w:author="home" w:date="2025-12-08T10:53:00Z">
        <w:del w:id="536" w:author="1001210222 Choi" w:date="2025-12-15T18:18:00Z" w16du:dateUtc="2025-12-15T10:18:00Z">
          <w:r w:rsidR="00BE1AEF" w:rsidDel="003730A7">
            <w:rPr>
              <w:rFonts w:ascii="Times New Roman" w:eastAsia="宋体" w:hAnsi="Times New Roman" w:hint="eastAsia"/>
              <w:sz w:val="21"/>
              <w:szCs w:val="21"/>
              <w:highlight w:val="white"/>
            </w:rPr>
            <w:delText>）</w:delText>
          </w:r>
        </w:del>
      </w:ins>
      <w:del w:id="537" w:author="1001210222 Choi" w:date="2025-12-15T18:18:00Z" w16du:dateUtc="2025-12-15T10:18:00Z">
        <w:r w:rsidRPr="002F690E" w:rsidDel="003730A7">
          <w:rPr>
            <w:rFonts w:ascii="Times New Roman" w:eastAsia="宋体" w:hAnsi="Times New Roman"/>
            <w:sz w:val="21"/>
            <w:szCs w:val="21"/>
            <w:highlight w:val="white"/>
          </w:rPr>
          <w:delText xml:space="preserve"> Ma</w:delText>
        </w:r>
        <w:r w:rsidRPr="002F690E" w:rsidDel="003730A7">
          <w:rPr>
            <w:rFonts w:ascii="Times New Roman" w:eastAsia="宋体" w:hAnsi="Times New Roman" w:hint="eastAsia"/>
            <w:sz w:val="21"/>
            <w:szCs w:val="21"/>
            <w:highlight w:val="white"/>
          </w:rPr>
          <w:delText>由被动陆缘转为主动大陆边缘，这标志着古亚洲洋初始闭合的启动。</w:delText>
        </w:r>
        <w:r w:rsidRPr="00654D5F" w:rsidDel="003730A7">
          <w:rPr>
            <w:rFonts w:ascii="Times New Roman" w:eastAsia="宋体" w:hAnsi="Times New Roman"/>
            <w:sz w:val="21"/>
            <w:szCs w:val="21"/>
            <w:highlight w:val="cyan"/>
          </w:rPr>
          <w:delText>Zhang</w:delText>
        </w:r>
        <w:r w:rsidRPr="002F690E" w:rsidDel="003730A7">
          <w:rPr>
            <w:rFonts w:ascii="Times New Roman" w:eastAsia="宋体" w:hAnsi="Times New Roman"/>
            <w:sz w:val="21"/>
            <w:szCs w:val="21"/>
            <w:highlight w:val="white"/>
          </w:rPr>
          <w:delText xml:space="preserve"> et al. (2020) </w:delText>
        </w:r>
      </w:del>
      <w:ins w:id="538" w:author="home" w:date="2025-12-08T10:52:00Z">
        <w:del w:id="539" w:author="1001210222 Choi" w:date="2025-12-15T18:18:00Z" w16du:dateUtc="2025-12-15T10:18:00Z">
          <w:r w:rsidR="00BE1AEF" w:rsidDel="003730A7">
            <w:rPr>
              <w:rFonts w:ascii="Times New Roman" w:eastAsia="宋体" w:hAnsi="Times New Roman" w:hint="eastAsia"/>
              <w:sz w:val="21"/>
              <w:szCs w:val="21"/>
              <w:highlight w:val="white"/>
            </w:rPr>
            <w:delText>等</w:delText>
          </w:r>
        </w:del>
      </w:ins>
      <w:del w:id="540"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[99]</w:delText>
        </w:r>
        <w:r w:rsidRPr="002F690E" w:rsidDel="003730A7">
          <w:rPr>
            <w:rFonts w:ascii="Times New Roman" w:eastAsia="宋体" w:hAnsi="Times New Roman" w:hint="eastAsia"/>
            <w:sz w:val="21"/>
            <w:szCs w:val="21"/>
            <w:highlight w:val="white"/>
          </w:rPr>
          <w:delText>提出</w:delText>
        </w:r>
        <w:r w:rsidRPr="002F690E" w:rsidDel="003730A7">
          <w:rPr>
            <w:rFonts w:ascii="Times New Roman" w:eastAsia="宋体" w:hAnsi="Times New Roman"/>
            <w:sz w:val="21"/>
            <w:szCs w:val="21"/>
            <w:highlight w:val="white"/>
          </w:rPr>
          <w:delText>275-</w:delText>
        </w:r>
      </w:del>
      <w:ins w:id="541" w:author="home" w:date="2025-12-08T10:53:00Z">
        <w:del w:id="542" w:author="1001210222 Choi" w:date="2025-12-15T18:18:00Z" w16du:dateUtc="2025-12-15T10:18:00Z">
          <w:r w:rsidR="00BE1AEF" w:rsidDel="003730A7">
            <w:rPr>
              <w:rFonts w:ascii="Times New Roman" w:eastAsia="宋体" w:hAnsi="Times New Roman"/>
              <w:sz w:val="21"/>
              <w:szCs w:val="21"/>
              <w:highlight w:val="white"/>
            </w:rPr>
            <w:delText>~</w:delText>
          </w:r>
        </w:del>
      </w:ins>
      <w:del w:id="543" w:author="1001210222 Choi" w:date="2025-12-15T18:18:00Z" w16du:dateUtc="2025-12-15T10:18:00Z">
        <w:r w:rsidRPr="002F690E" w:rsidDel="003730A7">
          <w:rPr>
            <w:rFonts w:ascii="Times New Roman" w:eastAsia="宋体" w:hAnsi="Times New Roman"/>
            <w:sz w:val="21"/>
            <w:szCs w:val="21"/>
            <w:highlight w:val="white"/>
          </w:rPr>
          <w:delText>262 Ma</w:delText>
        </w:r>
        <w:r w:rsidRPr="002F690E" w:rsidDel="003730A7">
          <w:rPr>
            <w:rFonts w:ascii="Times New Roman" w:eastAsia="宋体" w:hAnsi="Times New Roman" w:hint="eastAsia"/>
            <w:sz w:val="21"/>
            <w:szCs w:val="21"/>
            <w:highlight w:val="white"/>
          </w:rPr>
          <w:delText>为挤压</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伸展转变期，</w:delText>
        </w:r>
        <w:r w:rsidRPr="002F690E" w:rsidDel="003730A7">
          <w:rPr>
            <w:rFonts w:ascii="Times New Roman" w:eastAsia="宋体" w:hAnsi="Times New Roman"/>
            <w:sz w:val="21"/>
            <w:szCs w:val="21"/>
            <w:highlight w:val="white"/>
          </w:rPr>
          <w:delText>260-</w:delText>
        </w:r>
      </w:del>
      <w:ins w:id="544" w:author="home" w:date="2025-12-08T10:53:00Z">
        <w:del w:id="545" w:author="1001210222 Choi" w:date="2025-12-15T18:18:00Z" w16du:dateUtc="2025-12-15T10:18:00Z">
          <w:r w:rsidR="00BE1AEF" w:rsidDel="003730A7">
            <w:rPr>
              <w:rFonts w:ascii="Times New Roman" w:eastAsia="宋体" w:hAnsi="Times New Roman"/>
              <w:sz w:val="21"/>
              <w:szCs w:val="21"/>
              <w:highlight w:val="white"/>
            </w:rPr>
            <w:delText>~</w:delText>
          </w:r>
        </w:del>
      </w:ins>
      <w:del w:id="546" w:author="1001210222 Choi" w:date="2025-12-15T18:18:00Z" w16du:dateUtc="2025-12-15T10:18:00Z">
        <w:r w:rsidRPr="002F690E" w:rsidDel="003730A7">
          <w:rPr>
            <w:rFonts w:ascii="Times New Roman" w:eastAsia="宋体" w:hAnsi="Times New Roman"/>
            <w:sz w:val="21"/>
            <w:szCs w:val="21"/>
            <w:highlight w:val="white"/>
          </w:rPr>
          <w:delText>250 Ma</w:delText>
        </w:r>
        <w:r w:rsidRPr="002F690E" w:rsidDel="003730A7">
          <w:rPr>
            <w:rFonts w:ascii="Times New Roman" w:eastAsia="宋体" w:hAnsi="Times New Roman" w:hint="eastAsia"/>
            <w:sz w:val="21"/>
            <w:szCs w:val="21"/>
            <w:highlight w:val="white"/>
          </w:rPr>
          <w:delText>间镁铁质</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长英质岩浆岩的记录则指示华北克拉通与古亚洲洋构造体系已从碰撞挤压过渡到伸展环境</w:delText>
        </w:r>
        <w:r w:rsidR="00CD0D40" w:rsidRPr="00654D5F" w:rsidDel="003730A7">
          <w:rPr>
            <w:rFonts w:ascii="Times New Roman" w:eastAsia="宋体" w:hAnsi="Times New Roman" w:cs="宋体"/>
            <w:noProof/>
            <w:kern w:val="0"/>
            <w:sz w:val="21"/>
            <w:szCs w:val="21"/>
            <w:highlight w:val="yellow"/>
            <w:vertAlign w:val="superscript"/>
            <w:lang w:val="de-DE" w:bidi="ar"/>
          </w:rPr>
          <w:delText>[103]</w:delText>
        </w:r>
        <w:r w:rsidRPr="002F690E" w:rsidDel="003730A7">
          <w:rPr>
            <w:rFonts w:ascii="Times New Roman" w:eastAsia="宋体" w:hAnsi="Times New Roman" w:hint="eastAsia"/>
            <w:sz w:val="21"/>
            <w:szCs w:val="21"/>
            <w:highlight w:val="white"/>
            <w:lang w:val="de-DE"/>
          </w:rPr>
          <w:delText>，</w:delText>
        </w:r>
        <w:r w:rsidRPr="00654D5F" w:rsidDel="003730A7">
          <w:rPr>
            <w:rFonts w:ascii="Times New Roman" w:eastAsia="宋体" w:hAnsi="Times New Roman"/>
            <w:sz w:val="21"/>
            <w:szCs w:val="21"/>
            <w:highlight w:val="cyan"/>
            <w:lang w:val="de-DE"/>
          </w:rPr>
          <w:delText>Yang</w:delText>
        </w:r>
        <w:r w:rsidRPr="002F690E" w:rsidDel="003730A7">
          <w:rPr>
            <w:rFonts w:ascii="Times New Roman" w:eastAsia="宋体" w:hAnsi="Times New Roman"/>
            <w:sz w:val="21"/>
            <w:szCs w:val="21"/>
            <w:highlight w:val="white"/>
            <w:lang w:val="de-DE"/>
          </w:rPr>
          <w:delText xml:space="preserve"> et al. (2012)</w:delText>
        </w:r>
      </w:del>
      <w:ins w:id="547" w:author="home" w:date="2025-12-08T10:53:00Z">
        <w:del w:id="548" w:author="1001210222 Choi" w:date="2025-12-15T18:18:00Z" w16du:dateUtc="2025-12-15T10:18:00Z">
          <w:r w:rsidR="009815CE" w:rsidDel="003730A7">
            <w:rPr>
              <w:rFonts w:ascii="Times New Roman" w:eastAsia="宋体" w:hAnsi="Times New Roman" w:hint="eastAsia"/>
              <w:sz w:val="21"/>
              <w:szCs w:val="21"/>
              <w:highlight w:val="white"/>
              <w:lang w:val="de-DE"/>
            </w:rPr>
            <w:delText>等</w:delText>
          </w:r>
        </w:del>
      </w:ins>
      <w:del w:id="549" w:author="1001210222 Choi" w:date="2025-12-15T18:18:00Z" w16du:dateUtc="2025-12-15T10:18:00Z">
        <w:r w:rsidRPr="002F690E" w:rsidDel="003730A7">
          <w:rPr>
            <w:rFonts w:ascii="Times New Roman" w:eastAsia="宋体" w:hAnsi="Times New Roman"/>
            <w:sz w:val="21"/>
            <w:szCs w:val="21"/>
            <w:highlight w:val="white"/>
            <w:lang w:val="de-DE"/>
          </w:rPr>
          <w:delText xml:space="preserve"> </w:delText>
        </w:r>
        <w:r w:rsidR="00CD0D40" w:rsidRPr="00654D5F" w:rsidDel="003730A7">
          <w:rPr>
            <w:rFonts w:ascii="Times New Roman" w:eastAsia="宋体" w:hAnsi="Times New Roman" w:cs="宋体"/>
            <w:noProof/>
            <w:kern w:val="0"/>
            <w:sz w:val="21"/>
            <w:szCs w:val="21"/>
            <w:highlight w:val="yellow"/>
            <w:vertAlign w:val="superscript"/>
            <w:lang w:val="de-DE" w:bidi="ar"/>
          </w:rPr>
          <w:delText>[102]</w:delText>
        </w:r>
        <w:r w:rsidRPr="002F690E" w:rsidDel="003730A7">
          <w:rPr>
            <w:rFonts w:ascii="Times New Roman" w:eastAsia="宋体" w:hAnsi="Times New Roman" w:hint="eastAsia"/>
            <w:sz w:val="21"/>
            <w:szCs w:val="21"/>
            <w:highlight w:val="white"/>
          </w:rPr>
          <w:delText>进一步通过</w:delText>
        </w:r>
        <w:r w:rsidRPr="002F690E" w:rsidDel="003730A7">
          <w:rPr>
            <w:rFonts w:ascii="Times New Roman" w:eastAsia="宋体" w:hAnsi="Times New Roman"/>
            <w:sz w:val="21"/>
            <w:szCs w:val="21"/>
            <w:highlight w:val="white"/>
            <w:lang w:val="de-DE"/>
          </w:rPr>
          <w:delText>254-</w:delText>
        </w:r>
      </w:del>
      <w:ins w:id="550" w:author="home" w:date="2025-12-08T10:53:00Z">
        <w:del w:id="551" w:author="1001210222 Choi" w:date="2025-12-15T18:18:00Z" w16du:dateUtc="2025-12-15T10:18:00Z">
          <w:r w:rsidR="00D32875" w:rsidDel="003730A7">
            <w:rPr>
              <w:rFonts w:ascii="Times New Roman" w:eastAsia="宋体" w:hAnsi="Times New Roman"/>
              <w:sz w:val="21"/>
              <w:szCs w:val="21"/>
              <w:highlight w:val="white"/>
              <w:lang w:val="de-DE"/>
            </w:rPr>
            <w:delText>~</w:delText>
          </w:r>
        </w:del>
      </w:ins>
      <w:del w:id="552" w:author="1001210222 Choi" w:date="2025-12-15T18:18:00Z" w16du:dateUtc="2025-12-15T10:18:00Z">
        <w:r w:rsidRPr="002F690E" w:rsidDel="003730A7">
          <w:rPr>
            <w:rFonts w:ascii="Times New Roman" w:eastAsia="宋体" w:hAnsi="Times New Roman"/>
            <w:sz w:val="21"/>
            <w:szCs w:val="21"/>
            <w:highlight w:val="white"/>
            <w:lang w:val="de-DE"/>
          </w:rPr>
          <w:delText>246 Ma</w:delText>
        </w:r>
        <w:r w:rsidRPr="002F690E" w:rsidDel="003730A7">
          <w:rPr>
            <w:rFonts w:ascii="Times New Roman" w:eastAsia="宋体" w:hAnsi="Times New Roman" w:hint="eastAsia"/>
            <w:sz w:val="21"/>
            <w:szCs w:val="21"/>
            <w:highlight w:val="white"/>
          </w:rPr>
          <w:delText>硅饱和石英正长岩的发现</w:delText>
        </w:r>
        <w:r w:rsidRPr="002F690E" w:rsidDel="003730A7">
          <w:rPr>
            <w:rFonts w:ascii="Times New Roman" w:eastAsia="宋体" w:hAnsi="Times New Roman" w:hint="eastAsia"/>
            <w:sz w:val="21"/>
            <w:szCs w:val="21"/>
            <w:highlight w:val="white"/>
            <w:lang w:val="de-DE"/>
          </w:rPr>
          <w:delText>，</w:delText>
        </w:r>
        <w:r w:rsidRPr="002F690E" w:rsidDel="003730A7">
          <w:rPr>
            <w:rFonts w:ascii="Times New Roman" w:eastAsia="宋体" w:hAnsi="Times New Roman" w:hint="eastAsia"/>
            <w:sz w:val="21"/>
            <w:szCs w:val="21"/>
            <w:highlight w:val="white"/>
          </w:rPr>
          <w:delText>确证此时已进入造山后伸展阶段。</w:delText>
        </w:r>
        <w:bookmarkEnd w:id="527"/>
      </w:del>
    </w:p>
    <w:p w14:paraId="78BE1B02" w14:textId="492F0C7E" w:rsidR="00B804E8" w:rsidRPr="00B804E8" w:rsidDel="003730A7" w:rsidRDefault="00654D5F" w:rsidP="008868EF">
      <w:pPr>
        <w:spacing w:after="0" w:line="276" w:lineRule="auto"/>
        <w:ind w:firstLine="420"/>
        <w:jc w:val="both"/>
        <w:rPr>
          <w:del w:id="553" w:author="1001210222 Choi" w:date="2025-12-15T18:18:00Z" w16du:dateUtc="2025-12-15T10:18:00Z"/>
          <w:rFonts w:ascii="Times New Roman" w:eastAsia="宋体" w:hAnsi="Times New Roman"/>
          <w:sz w:val="21"/>
          <w:szCs w:val="21"/>
        </w:rPr>
      </w:pPr>
      <w:bookmarkStart w:id="554" w:name="正文段落_20"/>
      <w:del w:id="555" w:author="1001210222 Choi" w:date="2025-12-15T18:18:00Z" w16du:dateUtc="2025-12-15T10:18:00Z">
        <w:r w:rsidRPr="002F690E" w:rsidDel="003730A7">
          <w:rPr>
            <w:rFonts w:ascii="Times New Roman" w:eastAsia="宋体" w:hAnsi="Times New Roman" w:hint="eastAsia"/>
            <w:sz w:val="21"/>
            <w:szCs w:val="21"/>
            <w:highlight w:val="white"/>
          </w:rPr>
          <w:delText>关于古亚洲洋闭合的时间界定，多组数据呈现出时空分异特征：</w:delText>
        </w:r>
        <w:r w:rsidRPr="00654D5F" w:rsidDel="003730A7">
          <w:rPr>
            <w:rFonts w:ascii="Times New Roman" w:eastAsia="宋体" w:hAnsi="Times New Roman"/>
            <w:sz w:val="21"/>
            <w:szCs w:val="21"/>
            <w:highlight w:val="cyan"/>
          </w:rPr>
          <w:delText>Song</w:delText>
        </w:r>
        <w:r w:rsidRPr="002F690E" w:rsidDel="003730A7">
          <w:rPr>
            <w:rFonts w:ascii="Times New Roman" w:eastAsia="宋体" w:hAnsi="Times New Roman"/>
            <w:sz w:val="21"/>
            <w:szCs w:val="21"/>
            <w:highlight w:val="white"/>
          </w:rPr>
          <w:delText xml:space="preserve"> et al. (2024) </w:delText>
        </w:r>
      </w:del>
      <w:ins w:id="556" w:author="home" w:date="2025-12-08T10:53:00Z">
        <w:del w:id="557" w:author="1001210222 Choi" w:date="2025-12-15T18:18:00Z" w16du:dateUtc="2025-12-15T10:18:00Z">
          <w:r w:rsidR="00910586" w:rsidDel="003730A7">
            <w:rPr>
              <w:rFonts w:ascii="Times New Roman" w:eastAsia="宋体" w:hAnsi="Times New Roman" w:hint="eastAsia"/>
              <w:sz w:val="21"/>
              <w:szCs w:val="21"/>
              <w:highlight w:val="white"/>
            </w:rPr>
            <w:delText>等</w:delText>
          </w:r>
        </w:del>
      </w:ins>
      <w:del w:id="558"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[100]</w:delText>
        </w:r>
        <w:r w:rsidRPr="002F690E" w:rsidDel="003730A7">
          <w:rPr>
            <w:rFonts w:ascii="Times New Roman" w:eastAsia="宋体" w:hAnsi="Times New Roman" w:hint="eastAsia"/>
            <w:sz w:val="21"/>
            <w:szCs w:val="21"/>
            <w:highlight w:val="white"/>
          </w:rPr>
          <w:delText>基于长春</w:delText>
        </w:r>
        <w:r w:rsidRPr="002F690E" w:rsidDel="003730A7">
          <w:rPr>
            <w:rFonts w:ascii="Times New Roman" w:eastAsia="宋体" w:hAnsi="Times New Roman" w:hint="eastAsia"/>
            <w:sz w:val="21"/>
            <w:szCs w:val="21"/>
            <w:highlight w:val="white"/>
          </w:rPr>
          <w:delText>-</w:delText>
        </w:r>
      </w:del>
      <w:ins w:id="559" w:author="home" w:date="2025-12-08T10:55:00Z">
        <w:del w:id="560" w:author="1001210222 Choi" w:date="2025-12-15T18:18:00Z" w16du:dateUtc="2025-12-15T10:18:00Z">
          <w:r w:rsidR="004A192E" w:rsidDel="003730A7">
            <w:rPr>
              <w:rFonts w:ascii="Times New Roman" w:eastAsia="宋体" w:hAnsi="Times New Roman" w:hint="eastAsia"/>
              <w:sz w:val="21"/>
              <w:szCs w:val="21"/>
              <w:highlight w:val="white"/>
            </w:rPr>
            <w:delText>—</w:delText>
          </w:r>
        </w:del>
      </w:ins>
      <w:del w:id="561" w:author="1001210222 Choi" w:date="2025-12-15T18:18:00Z" w16du:dateUtc="2025-12-15T10:18:00Z">
        <w:r w:rsidRPr="002F690E" w:rsidDel="003730A7">
          <w:rPr>
            <w:rFonts w:ascii="Times New Roman" w:eastAsia="宋体" w:hAnsi="Times New Roman" w:hint="eastAsia"/>
            <w:sz w:val="21"/>
            <w:szCs w:val="21"/>
            <w:highlight w:val="white"/>
          </w:rPr>
          <w:delText>延吉缝合带增生杂岩的系统年代学，提出</w:delText>
        </w:r>
        <w:r w:rsidRPr="002F690E" w:rsidDel="003730A7">
          <w:rPr>
            <w:rFonts w:ascii="Times New Roman" w:eastAsia="宋体" w:hAnsi="Times New Roman"/>
            <w:sz w:val="21"/>
            <w:szCs w:val="21"/>
            <w:highlight w:val="white"/>
          </w:rPr>
          <w:delText>240-</w:delText>
        </w:r>
      </w:del>
      <w:ins w:id="562" w:author="home" w:date="2025-12-08T10:54:00Z">
        <w:del w:id="563" w:author="1001210222 Choi" w:date="2025-12-15T18:18:00Z" w16du:dateUtc="2025-12-15T10:18:00Z">
          <w:r w:rsidR="00910586" w:rsidDel="003730A7">
            <w:rPr>
              <w:rFonts w:ascii="Times New Roman" w:eastAsia="宋体" w:hAnsi="Times New Roman"/>
              <w:sz w:val="21"/>
              <w:szCs w:val="21"/>
              <w:highlight w:val="white"/>
            </w:rPr>
            <w:delText>~</w:delText>
          </w:r>
        </w:del>
      </w:ins>
      <w:del w:id="564" w:author="1001210222 Choi" w:date="2025-12-15T18:18:00Z" w16du:dateUtc="2025-12-15T10:18:00Z">
        <w:r w:rsidRPr="002F690E" w:rsidDel="003730A7">
          <w:rPr>
            <w:rFonts w:ascii="Times New Roman" w:eastAsia="宋体" w:hAnsi="Times New Roman"/>
            <w:sz w:val="21"/>
            <w:szCs w:val="21"/>
            <w:highlight w:val="white"/>
          </w:rPr>
          <w:delText>230 Ma</w:delText>
        </w:r>
        <w:r w:rsidRPr="002F690E" w:rsidDel="003730A7">
          <w:rPr>
            <w:rFonts w:ascii="Times New Roman" w:eastAsia="宋体" w:hAnsi="Times New Roman" w:hint="eastAsia"/>
            <w:sz w:val="21"/>
            <w:szCs w:val="21"/>
            <w:highlight w:val="white"/>
          </w:rPr>
          <w:delText>的全面闭合期，这与</w:delText>
        </w:r>
        <w:r w:rsidRPr="00654D5F" w:rsidDel="003730A7">
          <w:rPr>
            <w:rFonts w:ascii="Times New Roman" w:eastAsia="宋体" w:hAnsi="Times New Roman"/>
            <w:sz w:val="21"/>
            <w:szCs w:val="21"/>
            <w:highlight w:val="cyan"/>
          </w:rPr>
          <w:delText>Tan</w:delText>
        </w:r>
        <w:r w:rsidRPr="002F690E" w:rsidDel="003730A7">
          <w:rPr>
            <w:rFonts w:ascii="Times New Roman" w:eastAsia="宋体" w:hAnsi="Times New Roman"/>
            <w:sz w:val="21"/>
            <w:szCs w:val="21"/>
            <w:highlight w:val="white"/>
          </w:rPr>
          <w:delText xml:space="preserve"> et al. (2022) </w:delText>
        </w:r>
      </w:del>
      <w:ins w:id="565" w:author="home" w:date="2025-12-08T10:53:00Z">
        <w:del w:id="566" w:author="1001210222 Choi" w:date="2025-12-15T18:18:00Z" w16du:dateUtc="2025-12-15T10:18:00Z">
          <w:r w:rsidR="00910586" w:rsidDel="003730A7">
            <w:rPr>
              <w:rFonts w:ascii="Times New Roman" w:eastAsia="宋体" w:hAnsi="Times New Roman" w:hint="eastAsia"/>
              <w:sz w:val="21"/>
              <w:szCs w:val="21"/>
              <w:highlight w:val="white"/>
            </w:rPr>
            <w:delText>等</w:delText>
          </w:r>
        </w:del>
      </w:ins>
      <w:del w:id="567"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[101]</w:delText>
        </w:r>
        <w:r w:rsidRPr="002F690E" w:rsidDel="003730A7">
          <w:rPr>
            <w:rFonts w:ascii="Times New Roman" w:eastAsia="宋体" w:hAnsi="Times New Roman" w:hint="eastAsia"/>
            <w:sz w:val="21"/>
            <w:szCs w:val="21"/>
            <w:highlight w:val="white"/>
          </w:rPr>
          <w:delText>通过超高压变质杂岩砂岩碎屑锆石获得的</w:delText>
        </w:r>
        <w:r w:rsidRPr="002F690E" w:rsidDel="003730A7">
          <w:rPr>
            <w:rFonts w:ascii="Times New Roman" w:eastAsia="宋体" w:hAnsi="Times New Roman"/>
            <w:sz w:val="21"/>
            <w:szCs w:val="21"/>
            <w:highlight w:val="white"/>
          </w:rPr>
          <w:delText>231.7 Ma</w:delText>
        </w:r>
        <w:r w:rsidRPr="002F690E" w:rsidDel="003730A7">
          <w:rPr>
            <w:rFonts w:ascii="Times New Roman" w:eastAsia="宋体" w:hAnsi="Times New Roman" w:hint="eastAsia"/>
            <w:sz w:val="21"/>
            <w:szCs w:val="21"/>
            <w:highlight w:val="white"/>
          </w:rPr>
          <w:delText>闭合年龄高度吻合。而</w:delText>
        </w:r>
        <w:r w:rsidRPr="00654D5F" w:rsidDel="003730A7">
          <w:rPr>
            <w:rFonts w:ascii="Times New Roman" w:eastAsia="宋体" w:hAnsi="Times New Roman"/>
            <w:sz w:val="21"/>
            <w:szCs w:val="21"/>
            <w:highlight w:val="cyan"/>
          </w:rPr>
          <w:delText>Du</w:delText>
        </w:r>
        <w:r w:rsidRPr="002F690E" w:rsidDel="003730A7">
          <w:rPr>
            <w:rFonts w:ascii="Times New Roman" w:eastAsia="宋体" w:hAnsi="Times New Roman"/>
            <w:sz w:val="21"/>
            <w:szCs w:val="21"/>
            <w:highlight w:val="white"/>
          </w:rPr>
          <w:delText xml:space="preserve"> et al. (2024) </w:delText>
        </w:r>
      </w:del>
      <w:ins w:id="568" w:author="home" w:date="2025-12-08T10:54:00Z">
        <w:del w:id="569" w:author="1001210222 Choi" w:date="2025-12-15T18:18:00Z" w16du:dateUtc="2025-12-15T10:18:00Z">
          <w:r w:rsidR="00910586" w:rsidDel="003730A7">
            <w:rPr>
              <w:rFonts w:ascii="Times New Roman" w:eastAsia="宋体" w:hAnsi="Times New Roman" w:hint="eastAsia"/>
              <w:sz w:val="21"/>
              <w:szCs w:val="21"/>
              <w:highlight w:val="white"/>
            </w:rPr>
            <w:delText>等</w:delText>
          </w:r>
        </w:del>
      </w:ins>
      <w:del w:id="570"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[98]</w:delText>
        </w:r>
        <w:r w:rsidRPr="002F690E" w:rsidDel="003730A7">
          <w:rPr>
            <w:rFonts w:ascii="Times New Roman" w:eastAsia="宋体" w:hAnsi="Times New Roman" w:hint="eastAsia"/>
            <w:sz w:val="21"/>
            <w:szCs w:val="21"/>
            <w:highlight w:val="white"/>
          </w:rPr>
          <w:delText>对吉东二叠</w:delText>
        </w:r>
      </w:del>
      <w:ins w:id="571" w:author="home" w:date="2025-12-08T10:55:00Z">
        <w:del w:id="572" w:author="1001210222 Choi" w:date="2025-12-15T18:18:00Z" w16du:dateUtc="2025-12-15T10:18:00Z">
          <w:r w:rsidR="004A192E" w:rsidDel="003730A7">
            <w:rPr>
              <w:rFonts w:ascii="Times New Roman" w:eastAsia="宋体" w:hAnsi="Times New Roman" w:hint="eastAsia"/>
              <w:sz w:val="21"/>
              <w:szCs w:val="21"/>
              <w:highlight w:val="white"/>
            </w:rPr>
            <w:delText>系</w:delText>
          </w:r>
        </w:del>
      </w:ins>
      <w:del w:id="573" w:author="1001210222 Choi" w:date="2025-12-15T18:18:00Z" w16du:dateUtc="2025-12-15T10:18:00Z">
        <w:r w:rsidRPr="002F690E" w:rsidDel="003730A7">
          <w:rPr>
            <w:rFonts w:ascii="Times New Roman" w:eastAsia="宋体" w:hAnsi="Times New Roman"/>
            <w:sz w:val="21"/>
            <w:szCs w:val="21"/>
            <w:highlight w:val="white"/>
          </w:rPr>
          <w:delText>-</w:delText>
        </w:r>
      </w:del>
      <w:ins w:id="574" w:author="home" w:date="2025-12-08T10:55:00Z">
        <w:del w:id="575" w:author="1001210222 Choi" w:date="2025-12-15T18:18:00Z" w16du:dateUtc="2025-12-15T10:18:00Z">
          <w:r w:rsidR="004A192E" w:rsidDel="003730A7">
            <w:rPr>
              <w:rFonts w:ascii="Times New Roman" w:eastAsia="宋体" w:hAnsi="Times New Roman" w:hint="eastAsia"/>
              <w:sz w:val="21"/>
              <w:szCs w:val="21"/>
              <w:highlight w:val="white"/>
            </w:rPr>
            <w:delText>—</w:delText>
          </w:r>
        </w:del>
      </w:ins>
      <w:del w:id="576" w:author="1001210222 Choi" w:date="2025-12-15T18:18:00Z" w16du:dateUtc="2025-12-15T10:18:00Z">
        <w:r w:rsidRPr="002F690E" w:rsidDel="003730A7">
          <w:rPr>
            <w:rFonts w:ascii="Times New Roman" w:eastAsia="宋体" w:hAnsi="Times New Roman" w:hint="eastAsia"/>
            <w:sz w:val="21"/>
            <w:szCs w:val="21"/>
            <w:highlight w:val="white"/>
          </w:rPr>
          <w:delText>三叠系砂岩的研究则给出稍早的</w:delText>
        </w:r>
        <w:r w:rsidRPr="002F690E" w:rsidDel="003730A7">
          <w:rPr>
            <w:rFonts w:ascii="Times New Roman" w:eastAsia="宋体" w:hAnsi="Times New Roman"/>
            <w:sz w:val="21"/>
            <w:szCs w:val="21"/>
            <w:highlight w:val="white"/>
          </w:rPr>
          <w:delText>242-</w:delText>
        </w:r>
      </w:del>
      <w:ins w:id="577" w:author="home" w:date="2025-12-08T10:54:00Z">
        <w:del w:id="578" w:author="1001210222 Choi" w:date="2025-12-15T18:18:00Z" w16du:dateUtc="2025-12-15T10:18:00Z">
          <w:r w:rsidR="00910586" w:rsidDel="003730A7">
            <w:rPr>
              <w:rFonts w:ascii="Times New Roman" w:eastAsia="宋体" w:hAnsi="Times New Roman"/>
              <w:sz w:val="21"/>
              <w:szCs w:val="21"/>
              <w:highlight w:val="white"/>
            </w:rPr>
            <w:delText>~</w:delText>
          </w:r>
        </w:del>
      </w:ins>
      <w:del w:id="579" w:author="1001210222 Choi" w:date="2025-12-15T18:18:00Z" w16du:dateUtc="2025-12-15T10:18:00Z">
        <w:r w:rsidRPr="002F690E" w:rsidDel="003730A7">
          <w:rPr>
            <w:rFonts w:ascii="Times New Roman" w:eastAsia="宋体" w:hAnsi="Times New Roman"/>
            <w:sz w:val="21"/>
            <w:szCs w:val="21"/>
            <w:highlight w:val="white"/>
          </w:rPr>
          <w:delText>227 Ma</w:delText>
        </w:r>
        <w:r w:rsidRPr="002F690E" w:rsidDel="003730A7">
          <w:rPr>
            <w:rFonts w:ascii="Times New Roman" w:eastAsia="宋体" w:hAnsi="Times New Roman" w:hint="eastAsia"/>
            <w:sz w:val="21"/>
            <w:szCs w:val="21"/>
            <w:highlight w:val="white"/>
          </w:rPr>
          <w:delText>闭合窗口，可能与东西向穿时闭合过程相关。</w:delText>
        </w:r>
        <w:r w:rsidRPr="00654D5F" w:rsidDel="003730A7">
          <w:rPr>
            <w:rFonts w:ascii="Times New Roman" w:eastAsia="宋体" w:hAnsi="Times New Roman"/>
            <w:sz w:val="21"/>
            <w:szCs w:val="21"/>
            <w:highlight w:val="cyan"/>
          </w:rPr>
          <w:delText>Zhao</w:delText>
        </w:r>
        <w:r w:rsidRPr="002F690E" w:rsidDel="003730A7">
          <w:rPr>
            <w:rFonts w:ascii="Times New Roman" w:eastAsia="宋体" w:hAnsi="Times New Roman" w:hint="eastAsia"/>
            <w:sz w:val="21"/>
            <w:szCs w:val="21"/>
            <w:highlight w:val="white"/>
          </w:rPr>
          <w:delText xml:space="preserve"> et al. </w:delText>
        </w:r>
      </w:del>
      <w:ins w:id="580" w:author="home" w:date="2025-12-08T10:54:00Z">
        <w:del w:id="581" w:author="1001210222 Choi" w:date="2025-12-15T18:18:00Z" w16du:dateUtc="2025-12-15T10:18:00Z">
          <w:r w:rsidR="00910586" w:rsidDel="003730A7">
            <w:rPr>
              <w:rFonts w:ascii="Times New Roman" w:eastAsia="宋体" w:hAnsi="Times New Roman" w:hint="eastAsia"/>
              <w:sz w:val="21"/>
              <w:szCs w:val="21"/>
              <w:highlight w:val="white"/>
            </w:rPr>
            <w:delText>等</w:delText>
          </w:r>
        </w:del>
      </w:ins>
      <w:del w:id="582" w:author="1001210222 Choi" w:date="2025-12-15T18:18:00Z" w16du:dateUtc="2025-12-15T10:18:00Z">
        <w:r w:rsidRPr="002F690E" w:rsidDel="003730A7">
          <w:rPr>
            <w:rFonts w:ascii="Times New Roman" w:eastAsia="宋体" w:hAnsi="Times New Roman"/>
            <w:sz w:val="21"/>
            <w:szCs w:val="21"/>
            <w:highlight w:val="white"/>
          </w:rPr>
          <w:delText xml:space="preserve">(2024) </w:delText>
        </w:r>
        <w:r w:rsidR="00CD0D40" w:rsidRPr="00654D5F" w:rsidDel="003730A7">
          <w:rPr>
            <w:rFonts w:ascii="Times New Roman" w:eastAsia="宋体" w:hAnsi="Times New Roman"/>
            <w:noProof/>
            <w:sz w:val="21"/>
            <w:szCs w:val="21"/>
            <w:highlight w:val="yellow"/>
            <w:vertAlign w:val="superscript"/>
          </w:rPr>
          <w:delText>[96]</w:delText>
        </w:r>
        <w:r w:rsidRPr="002F690E" w:rsidDel="003730A7">
          <w:rPr>
            <w:rFonts w:ascii="Times New Roman" w:eastAsia="宋体" w:hAnsi="Times New Roman" w:hint="eastAsia"/>
            <w:sz w:val="21"/>
            <w:szCs w:val="21"/>
            <w:highlight w:val="white"/>
          </w:rPr>
          <w:delText>通过黑龙江杂岩体研究揭示的</w:delText>
        </w:r>
        <w:r w:rsidRPr="002F690E" w:rsidDel="003730A7">
          <w:rPr>
            <w:rFonts w:ascii="Times New Roman" w:eastAsia="宋体" w:hAnsi="Times New Roman"/>
            <w:sz w:val="21"/>
            <w:szCs w:val="21"/>
            <w:highlight w:val="white"/>
          </w:rPr>
          <w:delText>247-</w:delText>
        </w:r>
      </w:del>
      <w:ins w:id="583" w:author="home" w:date="2025-12-08T10:54:00Z">
        <w:del w:id="584" w:author="1001210222 Choi" w:date="2025-12-15T18:18:00Z" w16du:dateUtc="2025-12-15T10:18:00Z">
          <w:r w:rsidR="00910586" w:rsidDel="003730A7">
            <w:rPr>
              <w:rFonts w:ascii="Times New Roman" w:eastAsia="宋体" w:hAnsi="Times New Roman"/>
              <w:sz w:val="21"/>
              <w:szCs w:val="21"/>
              <w:highlight w:val="white"/>
            </w:rPr>
            <w:delText>~</w:delText>
          </w:r>
        </w:del>
      </w:ins>
      <w:del w:id="585" w:author="1001210222 Choi" w:date="2025-12-15T18:18:00Z" w16du:dateUtc="2025-12-15T10:18:00Z">
        <w:r w:rsidRPr="002F690E" w:rsidDel="003730A7">
          <w:rPr>
            <w:rFonts w:ascii="Times New Roman" w:eastAsia="宋体" w:hAnsi="Times New Roman"/>
            <w:sz w:val="21"/>
            <w:szCs w:val="21"/>
            <w:highlight w:val="white"/>
          </w:rPr>
          <w:delText>185 Ma</w:delText>
        </w:r>
        <w:r w:rsidRPr="002F690E" w:rsidDel="003730A7">
          <w:rPr>
            <w:rFonts w:ascii="Times New Roman" w:eastAsia="宋体" w:hAnsi="Times New Roman" w:hint="eastAsia"/>
            <w:sz w:val="21"/>
            <w:szCs w:val="21"/>
            <w:highlight w:val="white"/>
          </w:rPr>
          <w:delText>俯冲事件，或可解释为洋壳残余的局部持续俯冲，这一发现为闭合时间的争议提供了新的视角。</w:delText>
        </w:r>
        <w:bookmarkEnd w:id="554"/>
      </w:del>
    </w:p>
    <w:p w14:paraId="34400E0E" w14:textId="4F0ABC11" w:rsidR="00B804E8" w:rsidRPr="00B804E8" w:rsidDel="003730A7" w:rsidRDefault="00654D5F" w:rsidP="008868EF">
      <w:pPr>
        <w:spacing w:beforeLines="50" w:before="156" w:afterLines="50" w:after="156" w:line="276" w:lineRule="auto"/>
        <w:jc w:val="both"/>
        <w:outlineLvl w:val="3"/>
        <w:rPr>
          <w:del w:id="586" w:author="1001210222 Choi" w:date="2025-12-15T18:18:00Z" w16du:dateUtc="2025-12-15T10:18:00Z"/>
          <w:rFonts w:ascii="黑体" w:eastAsia="黑体" w:hAnsi="黑体" w:hint="eastAsia"/>
          <w:b/>
          <w:bCs/>
          <w:sz w:val="21"/>
          <w:szCs w:val="21"/>
        </w:rPr>
      </w:pPr>
      <w:bookmarkStart w:id="587" w:name="三级标题序号_5"/>
      <w:bookmarkStart w:id="588" w:name="三级标题_4"/>
      <w:del w:id="589" w:author="1001210222 Choi" w:date="2025-12-15T18:18:00Z" w16du:dateUtc="2025-12-15T10:18:00Z">
        <w:r w:rsidRPr="002F690E" w:rsidDel="003730A7">
          <w:rPr>
            <w:rFonts w:ascii="黑体" w:eastAsia="黑体" w:hAnsi="黑体"/>
            <w:b/>
            <w:bCs/>
            <w:sz w:val="21"/>
            <w:szCs w:val="21"/>
            <w:highlight w:val="white"/>
          </w:rPr>
          <w:delText>1.1.2</w:delText>
        </w:r>
        <w:bookmarkEnd w:id="587"/>
        <w:r w:rsidRPr="002F690E" w:rsidDel="003730A7">
          <w:rPr>
            <w:rFonts w:ascii="黑体" w:eastAsia="黑体" w:hAnsi="黑体" w:hint="eastAsia"/>
            <w:b/>
            <w:bCs/>
            <w:sz w:val="21"/>
            <w:szCs w:val="21"/>
            <w:highlight w:val="white"/>
          </w:rPr>
          <w:delText>扬子克拉通与华北克拉通碰撞事件</w:delText>
        </w:r>
        <w:bookmarkEnd w:id="588"/>
      </w:del>
    </w:p>
    <w:p w14:paraId="677C3CAD" w14:textId="757ABCC3" w:rsidR="00B804E8" w:rsidRPr="00B804E8" w:rsidDel="003730A7" w:rsidRDefault="00654D5F" w:rsidP="008868EF">
      <w:pPr>
        <w:pStyle w:val="TableParagraph"/>
        <w:spacing w:line="276" w:lineRule="auto"/>
        <w:ind w:firstLine="420"/>
        <w:jc w:val="both"/>
        <w:rPr>
          <w:del w:id="590" w:author="1001210222 Choi" w:date="2025-12-15T18:18:00Z" w16du:dateUtc="2025-12-15T10:18:00Z"/>
          <w:rFonts w:ascii="Times New Roman" w:hAnsi="Times New Roman"/>
          <w:sz w:val="21"/>
          <w:szCs w:val="21"/>
        </w:rPr>
      </w:pPr>
      <w:bookmarkStart w:id="591" w:name="正文段落_22"/>
      <w:del w:id="592" w:author="1001210222 Choi" w:date="2025-12-15T18:18:00Z" w16du:dateUtc="2025-12-15T10:18:00Z">
        <w:r w:rsidRPr="002F690E" w:rsidDel="003730A7">
          <w:rPr>
            <w:rFonts w:ascii="Times New Roman" w:hAnsi="Times New Roman" w:hint="eastAsia"/>
            <w:sz w:val="21"/>
            <w:szCs w:val="21"/>
            <w:highlight w:val="white"/>
          </w:rPr>
          <w:delText>扬子克拉通与华北克拉通的碰撞拼合及其后伸展作用的时空演化呈现多阶段、穿时性的特征。早期研究揭示，扬子与华北的碰撞可能具有东西向差异性启动的特征，</w:delText>
        </w:r>
        <w:r w:rsidRPr="00654D5F" w:rsidDel="003730A7">
          <w:rPr>
            <w:rFonts w:ascii="Times New Roman" w:hAnsi="Times New Roman"/>
            <w:sz w:val="21"/>
            <w:szCs w:val="21"/>
            <w:highlight w:val="cyan"/>
          </w:rPr>
          <w:delText>Deng</w:delText>
        </w:r>
        <w:r w:rsidRPr="002F690E" w:rsidDel="003730A7">
          <w:rPr>
            <w:rFonts w:ascii="Times New Roman" w:hAnsi="Times New Roman"/>
            <w:sz w:val="21"/>
            <w:szCs w:val="21"/>
            <w:highlight w:val="white"/>
          </w:rPr>
          <w:delText xml:space="preserve"> et al. (2024) </w:delText>
        </w:r>
      </w:del>
      <w:ins w:id="593" w:author="home" w:date="2025-12-08T10:57:00Z">
        <w:del w:id="594" w:author="1001210222 Choi" w:date="2025-12-15T18:18:00Z" w16du:dateUtc="2025-12-15T10:18:00Z">
          <w:r w:rsidR="00F907AA" w:rsidDel="003730A7">
            <w:rPr>
              <w:rFonts w:ascii="Times New Roman" w:hAnsi="Times New Roman" w:hint="eastAsia"/>
              <w:sz w:val="21"/>
              <w:szCs w:val="21"/>
              <w:highlight w:val="white"/>
            </w:rPr>
            <w:delText>等</w:delText>
          </w:r>
        </w:del>
      </w:ins>
      <w:del w:id="595" w:author="1001210222 Choi" w:date="2025-12-15T18:18:00Z" w16du:dateUtc="2025-12-15T10:18:00Z">
        <w:r w:rsidR="00CD0D40" w:rsidRPr="00654D5F" w:rsidDel="003730A7">
          <w:rPr>
            <w:rFonts w:ascii="Times New Roman" w:hAnsi="Times New Roman"/>
            <w:noProof/>
            <w:sz w:val="21"/>
            <w:szCs w:val="21"/>
            <w:highlight w:val="yellow"/>
            <w:vertAlign w:val="superscript"/>
          </w:rPr>
          <w:delText>[120]</w:delText>
        </w:r>
        <w:r w:rsidRPr="002F690E" w:rsidDel="003730A7">
          <w:rPr>
            <w:rFonts w:ascii="Times New Roman" w:hAnsi="Times New Roman" w:hint="eastAsia"/>
            <w:sz w:val="21"/>
            <w:szCs w:val="21"/>
            <w:highlight w:val="white"/>
          </w:rPr>
          <w:delText>基于二叠系变质基岩和古地磁数据提出，两板块在</w:delText>
        </w:r>
        <w:r w:rsidRPr="002F690E" w:rsidDel="003730A7">
          <w:rPr>
            <w:rFonts w:ascii="Times New Roman" w:hAnsi="Times New Roman"/>
            <w:sz w:val="21"/>
            <w:szCs w:val="21"/>
            <w:highlight w:val="white"/>
          </w:rPr>
          <w:delText>290-</w:delText>
        </w:r>
      </w:del>
      <w:ins w:id="596" w:author="home" w:date="2025-12-08T10:56:00Z">
        <w:del w:id="597" w:author="1001210222 Choi" w:date="2025-12-15T18:18:00Z" w16du:dateUtc="2025-12-15T10:18:00Z">
          <w:r w:rsidR="003D273A" w:rsidDel="003730A7">
            <w:rPr>
              <w:rFonts w:ascii="Times New Roman" w:hAnsi="Times New Roman"/>
              <w:sz w:val="21"/>
              <w:szCs w:val="21"/>
              <w:highlight w:val="white"/>
            </w:rPr>
            <w:delText>~</w:delText>
          </w:r>
        </w:del>
      </w:ins>
      <w:del w:id="598" w:author="1001210222 Choi" w:date="2025-12-15T18:18:00Z" w16du:dateUtc="2025-12-15T10:18:00Z">
        <w:r w:rsidRPr="002F690E" w:rsidDel="003730A7">
          <w:rPr>
            <w:rFonts w:ascii="Times New Roman" w:hAnsi="Times New Roman"/>
            <w:sz w:val="21"/>
            <w:szCs w:val="21"/>
            <w:highlight w:val="white"/>
          </w:rPr>
          <w:delText>270 Ma</w:delText>
        </w:r>
        <w:r w:rsidRPr="002F690E" w:rsidDel="003730A7">
          <w:rPr>
            <w:rFonts w:ascii="Times New Roman" w:hAnsi="Times New Roman" w:hint="eastAsia"/>
            <w:sz w:val="21"/>
            <w:szCs w:val="21"/>
            <w:highlight w:val="white"/>
          </w:rPr>
          <w:delText>已发生局部接触，而</w:delText>
        </w:r>
        <w:r w:rsidRPr="00654D5F" w:rsidDel="003730A7">
          <w:rPr>
            <w:rFonts w:ascii="Times New Roman" w:hAnsi="Times New Roman"/>
            <w:sz w:val="21"/>
            <w:szCs w:val="21"/>
            <w:highlight w:val="cyan"/>
          </w:rPr>
          <w:delText>Zhao</w:delText>
        </w:r>
      </w:del>
      <w:ins w:id="599" w:author="home" w:date="2025-12-08T10:57:00Z">
        <w:del w:id="600" w:author="1001210222 Choi" w:date="2025-12-15T18:18:00Z" w16du:dateUtc="2025-12-15T10:18:00Z">
          <w:r w:rsidR="005A6B06" w:rsidDel="003730A7">
            <w:rPr>
              <w:rFonts w:ascii="Times New Roman" w:hAnsi="Times New Roman" w:hint="eastAsia"/>
              <w:sz w:val="21"/>
              <w:szCs w:val="21"/>
              <w:highlight w:val="white"/>
            </w:rPr>
            <w:delText>等</w:delText>
          </w:r>
        </w:del>
      </w:ins>
      <w:del w:id="601" w:author="1001210222 Choi" w:date="2025-12-15T18:18:00Z" w16du:dateUtc="2025-12-15T10:18:00Z">
        <w:r w:rsidRPr="002F690E" w:rsidDel="003730A7">
          <w:rPr>
            <w:rFonts w:ascii="Times New Roman" w:hAnsi="Times New Roman"/>
            <w:sz w:val="21"/>
            <w:szCs w:val="21"/>
            <w:highlight w:val="white"/>
          </w:rPr>
          <w:delText xml:space="preserve"> et al. (2023) </w:delText>
        </w:r>
        <w:r w:rsidR="00CD0D40" w:rsidRPr="00654D5F" w:rsidDel="003730A7">
          <w:rPr>
            <w:rFonts w:ascii="Times New Roman" w:hAnsi="Times New Roman"/>
            <w:noProof/>
            <w:sz w:val="21"/>
            <w:szCs w:val="21"/>
            <w:highlight w:val="yellow"/>
            <w:vertAlign w:val="superscript"/>
          </w:rPr>
          <w:delText>[121]</w:delText>
        </w:r>
        <w:r w:rsidRPr="002F690E" w:rsidDel="003730A7">
          <w:rPr>
            <w:rFonts w:ascii="Times New Roman" w:hAnsi="Times New Roman" w:hint="eastAsia"/>
            <w:sz w:val="21"/>
            <w:szCs w:val="21"/>
            <w:highlight w:val="white"/>
          </w:rPr>
          <w:delText>通过舟山大衢岛高压变质岩的</w:delText>
        </w:r>
        <w:r w:rsidRPr="002F690E" w:rsidDel="003730A7">
          <w:rPr>
            <w:rFonts w:ascii="Times New Roman" w:hAnsi="Times New Roman"/>
            <w:sz w:val="21"/>
            <w:szCs w:val="21"/>
            <w:highlight w:val="white"/>
          </w:rPr>
          <w:delText>270-</w:delText>
        </w:r>
      </w:del>
      <w:ins w:id="602" w:author="home" w:date="2025-12-08T10:56:00Z">
        <w:del w:id="603" w:author="1001210222 Choi" w:date="2025-12-15T18:18:00Z" w16du:dateUtc="2025-12-15T10:18:00Z">
          <w:r w:rsidR="003D273A" w:rsidDel="003730A7">
            <w:rPr>
              <w:rFonts w:ascii="Times New Roman" w:hAnsi="Times New Roman"/>
              <w:sz w:val="21"/>
              <w:szCs w:val="21"/>
              <w:highlight w:val="white"/>
            </w:rPr>
            <w:delText>~</w:delText>
          </w:r>
        </w:del>
      </w:ins>
      <w:del w:id="604" w:author="1001210222 Choi" w:date="2025-12-15T18:18:00Z" w16du:dateUtc="2025-12-15T10:18:00Z">
        <w:r w:rsidRPr="002F690E" w:rsidDel="003730A7">
          <w:rPr>
            <w:rFonts w:ascii="Times New Roman" w:hAnsi="Times New Roman"/>
            <w:sz w:val="21"/>
            <w:szCs w:val="21"/>
            <w:highlight w:val="white"/>
          </w:rPr>
          <w:delText>260 Ma</w:delText>
        </w:r>
        <w:r w:rsidRPr="002F690E" w:rsidDel="003730A7">
          <w:rPr>
            <w:rFonts w:ascii="Times New Roman" w:hAnsi="Times New Roman" w:hint="eastAsia"/>
            <w:sz w:val="21"/>
            <w:szCs w:val="21"/>
            <w:highlight w:val="white"/>
          </w:rPr>
          <w:delText>年龄进一步证实，碰撞最早在东部地区完成。这一认识与</w:delText>
        </w:r>
        <w:r w:rsidRPr="00654D5F" w:rsidDel="003730A7">
          <w:rPr>
            <w:rFonts w:ascii="Times New Roman" w:hAnsi="Times New Roman"/>
            <w:sz w:val="21"/>
            <w:szCs w:val="21"/>
            <w:highlight w:val="cyan"/>
          </w:rPr>
          <w:delText>Zheng</w:delText>
        </w:r>
      </w:del>
      <w:ins w:id="605" w:author="home" w:date="2025-12-08T10:57:00Z">
        <w:del w:id="606" w:author="1001210222 Choi" w:date="2025-12-15T18:18:00Z" w16du:dateUtc="2025-12-15T10:18:00Z">
          <w:r w:rsidR="005A6B06" w:rsidDel="003730A7">
            <w:rPr>
              <w:rFonts w:ascii="Times New Roman" w:hAnsi="Times New Roman" w:hint="eastAsia"/>
              <w:sz w:val="21"/>
              <w:szCs w:val="21"/>
              <w:highlight w:val="white"/>
            </w:rPr>
            <w:delText>等</w:delText>
          </w:r>
        </w:del>
      </w:ins>
      <w:del w:id="607" w:author="1001210222 Choi" w:date="2025-12-15T18:18:00Z" w16du:dateUtc="2025-12-15T10:18:00Z">
        <w:r w:rsidRPr="002F690E" w:rsidDel="003730A7">
          <w:rPr>
            <w:rFonts w:ascii="Times New Roman" w:hAnsi="Times New Roman"/>
            <w:sz w:val="21"/>
            <w:szCs w:val="21"/>
            <w:highlight w:val="white"/>
          </w:rPr>
          <w:delText xml:space="preserve"> et al. (2019) </w:delText>
        </w:r>
        <w:r w:rsidR="00CD0D40" w:rsidRPr="00654D5F" w:rsidDel="003730A7">
          <w:rPr>
            <w:rFonts w:ascii="Times New Roman" w:hAnsi="Times New Roman"/>
            <w:noProof/>
            <w:sz w:val="21"/>
            <w:szCs w:val="21"/>
            <w:highlight w:val="yellow"/>
            <w:vertAlign w:val="superscript"/>
          </w:rPr>
          <w:delText>[112]</w:delText>
        </w:r>
        <w:r w:rsidRPr="002F690E" w:rsidDel="003730A7">
          <w:rPr>
            <w:rFonts w:ascii="Times New Roman" w:hAnsi="Times New Roman" w:hint="eastAsia"/>
            <w:sz w:val="21"/>
            <w:szCs w:val="21"/>
            <w:highlight w:val="white"/>
          </w:rPr>
          <w:delText>提出的勉略洋</w:delText>
        </w:r>
        <w:r w:rsidRPr="002F690E" w:rsidDel="003730A7">
          <w:rPr>
            <w:rFonts w:ascii="Times New Roman" w:hAnsi="Times New Roman"/>
            <w:sz w:val="21"/>
            <w:szCs w:val="21"/>
            <w:highlight w:val="white"/>
          </w:rPr>
          <w:delText>255-</w:delText>
        </w:r>
      </w:del>
      <w:ins w:id="608" w:author="home" w:date="2025-12-08T10:56:00Z">
        <w:del w:id="609" w:author="1001210222 Choi" w:date="2025-12-15T18:18:00Z" w16du:dateUtc="2025-12-15T10:18:00Z">
          <w:r w:rsidR="003D273A" w:rsidDel="003730A7">
            <w:rPr>
              <w:rFonts w:ascii="Times New Roman" w:hAnsi="Times New Roman"/>
              <w:sz w:val="21"/>
              <w:szCs w:val="21"/>
              <w:highlight w:val="white"/>
            </w:rPr>
            <w:delText>~</w:delText>
          </w:r>
        </w:del>
      </w:ins>
      <w:del w:id="610" w:author="1001210222 Choi" w:date="2025-12-15T18:18:00Z" w16du:dateUtc="2025-12-15T10:18:00Z">
        <w:r w:rsidRPr="002F690E" w:rsidDel="003730A7">
          <w:rPr>
            <w:rFonts w:ascii="Times New Roman" w:hAnsi="Times New Roman"/>
            <w:sz w:val="21"/>
            <w:szCs w:val="21"/>
            <w:highlight w:val="white"/>
          </w:rPr>
          <w:delText>250 Ma</w:delText>
        </w:r>
        <w:r w:rsidRPr="002F690E" w:rsidDel="003730A7">
          <w:rPr>
            <w:rFonts w:ascii="Times New Roman" w:hAnsi="Times New Roman" w:hint="eastAsia"/>
            <w:sz w:val="21"/>
            <w:szCs w:val="21"/>
            <w:highlight w:val="white"/>
          </w:rPr>
          <w:delText>闭合时间形成时间梯度，暗示西部碰撞可能滞后于东部。进入三叠纪，碰撞过程进入高峰期：</w:delText>
        </w:r>
        <w:r w:rsidRPr="00654D5F" w:rsidDel="003730A7">
          <w:rPr>
            <w:rFonts w:ascii="Times New Roman" w:hAnsi="Times New Roman"/>
            <w:sz w:val="21"/>
            <w:szCs w:val="21"/>
            <w:highlight w:val="cyan"/>
          </w:rPr>
          <w:delText>Liu</w:delText>
        </w:r>
      </w:del>
      <w:ins w:id="611" w:author="home" w:date="2025-12-08T10:57:00Z">
        <w:del w:id="612" w:author="1001210222 Choi" w:date="2025-12-15T18:18:00Z" w16du:dateUtc="2025-12-15T10:18:00Z">
          <w:r w:rsidR="005A6B06" w:rsidDel="003730A7">
            <w:rPr>
              <w:rFonts w:ascii="Times New Roman" w:hAnsi="Times New Roman" w:hint="eastAsia"/>
              <w:sz w:val="21"/>
              <w:szCs w:val="21"/>
              <w:highlight w:val="white"/>
            </w:rPr>
            <w:delText>等</w:delText>
          </w:r>
        </w:del>
      </w:ins>
      <w:del w:id="613" w:author="1001210222 Choi" w:date="2025-12-15T18:18:00Z" w16du:dateUtc="2025-12-15T10:18:00Z">
        <w:r w:rsidRPr="002F690E" w:rsidDel="003730A7">
          <w:rPr>
            <w:rFonts w:ascii="Times New Roman" w:hAnsi="Times New Roman"/>
            <w:sz w:val="21"/>
            <w:szCs w:val="21"/>
            <w:highlight w:val="white"/>
          </w:rPr>
          <w:delText xml:space="preserve"> et al. (2023) </w:delText>
        </w:r>
        <w:r w:rsidR="00CD0D40" w:rsidRPr="00654D5F" w:rsidDel="003730A7">
          <w:rPr>
            <w:rFonts w:ascii="Times New Roman" w:hAnsi="Times New Roman"/>
            <w:noProof/>
            <w:sz w:val="21"/>
            <w:szCs w:val="21"/>
            <w:highlight w:val="yellow"/>
            <w:vertAlign w:val="superscript"/>
          </w:rPr>
          <w:delText>[113]</w:delText>
        </w:r>
        <w:r w:rsidRPr="002F690E" w:rsidDel="003730A7">
          <w:rPr>
            <w:rFonts w:ascii="Times New Roman" w:hAnsi="Times New Roman" w:hint="eastAsia"/>
            <w:sz w:val="21"/>
            <w:szCs w:val="21"/>
            <w:highlight w:val="white"/>
          </w:rPr>
          <w:delText>在四川盆地雷口坡组发现的</w:delText>
        </w:r>
        <w:r w:rsidRPr="002F690E" w:rsidDel="003730A7">
          <w:rPr>
            <w:rFonts w:ascii="Times New Roman" w:hAnsi="Times New Roman"/>
            <w:sz w:val="21"/>
            <w:szCs w:val="21"/>
            <w:highlight w:val="white"/>
          </w:rPr>
          <w:delText>245 Ma</w:delText>
        </w:r>
        <w:r w:rsidRPr="002F690E" w:rsidDel="003730A7">
          <w:rPr>
            <w:rFonts w:ascii="Times New Roman" w:hAnsi="Times New Roman" w:hint="eastAsia"/>
            <w:sz w:val="21"/>
            <w:szCs w:val="21"/>
            <w:highlight w:val="white"/>
          </w:rPr>
          <w:delText>秦岭造山带物源信号，与郯庐断裂带张八岭段（</w:delText>
        </w:r>
        <w:commentRangeStart w:id="614"/>
        <w:commentRangeStart w:id="615"/>
        <w:r w:rsidRPr="002F690E" w:rsidDel="003730A7">
          <w:rPr>
            <w:rFonts w:ascii="Times New Roman" w:hAnsi="Times New Roman"/>
            <w:sz w:val="21"/>
            <w:szCs w:val="21"/>
            <w:highlight w:val="white"/>
          </w:rPr>
          <w:delText>240-</w:delText>
        </w:r>
      </w:del>
      <w:ins w:id="616" w:author="home" w:date="2025-12-08T10:56:00Z">
        <w:del w:id="617" w:author="1001210222 Choi" w:date="2025-12-15T18:18:00Z" w16du:dateUtc="2025-12-15T10:18:00Z">
          <w:r w:rsidR="003D273A" w:rsidDel="003730A7">
            <w:rPr>
              <w:rFonts w:ascii="Times New Roman" w:hAnsi="Times New Roman"/>
              <w:sz w:val="21"/>
              <w:szCs w:val="21"/>
              <w:highlight w:val="white"/>
            </w:rPr>
            <w:delText>~</w:delText>
          </w:r>
        </w:del>
      </w:ins>
      <w:del w:id="618" w:author="1001210222 Choi" w:date="2025-12-15T18:18:00Z" w16du:dateUtc="2025-12-15T10:18:00Z">
        <w:r w:rsidRPr="002F690E" w:rsidDel="003730A7">
          <w:rPr>
            <w:rFonts w:ascii="Times New Roman" w:hAnsi="Times New Roman"/>
            <w:sz w:val="21"/>
            <w:szCs w:val="21"/>
            <w:highlight w:val="white"/>
          </w:rPr>
          <w:delText>235</w:delText>
        </w:r>
      </w:del>
      <w:del w:id="619" w:author="1001210222 Choi" w:date="2025-12-09T16:23:00Z" w16du:dateUtc="2025-12-09T08:23:00Z">
        <w:r w:rsidRPr="002F690E" w:rsidDel="00CB1673">
          <w:rPr>
            <w:rFonts w:ascii="Times New Roman" w:hAnsi="Times New Roman"/>
            <w:sz w:val="21"/>
            <w:szCs w:val="21"/>
            <w:highlight w:val="white"/>
          </w:rPr>
          <w:delText xml:space="preserve"> </w:delText>
        </w:r>
      </w:del>
      <w:del w:id="620" w:author="1001210222 Choi" w:date="2025-12-15T18:18:00Z" w16du:dateUtc="2025-12-15T10:18:00Z">
        <w:r w:rsidRPr="002F690E" w:rsidDel="003730A7">
          <w:rPr>
            <w:rFonts w:ascii="Times New Roman" w:hAnsi="Times New Roman"/>
            <w:sz w:val="21"/>
            <w:szCs w:val="21"/>
            <w:highlight w:val="white"/>
          </w:rPr>
          <w:delText>Ma</w:delText>
        </w:r>
        <w:commentRangeEnd w:id="614"/>
        <w:r w:rsidR="003E5447" w:rsidDel="003730A7">
          <w:rPr>
            <w:rStyle w:val="afa"/>
            <w:rFonts w:asciiTheme="minorHAnsi" w:eastAsiaTheme="minorEastAsia" w:hAnsiTheme="minorHAnsi" w:cstheme="minorBidi"/>
            <w:kern w:val="2"/>
            <w14:ligatures w14:val="standardContextual"/>
          </w:rPr>
          <w:commentReference w:id="614"/>
        </w:r>
        <w:commentRangeEnd w:id="615"/>
        <w:r w:rsidR="0058347F" w:rsidDel="003730A7">
          <w:rPr>
            <w:rStyle w:val="afa"/>
            <w:rFonts w:asciiTheme="minorHAnsi" w:eastAsiaTheme="minorEastAsia" w:hAnsiTheme="minorHAnsi" w:cstheme="minorBidi"/>
            <w:kern w:val="2"/>
            <w14:ligatures w14:val="standardContextual"/>
          </w:rPr>
          <w:commentReference w:id="615"/>
        </w:r>
        <w:r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noProof/>
            <w:sz w:val="21"/>
            <w:szCs w:val="21"/>
            <w:highlight w:val="yellow"/>
            <w:vertAlign w:val="superscript"/>
          </w:rPr>
          <w:delText>[115]</w:delText>
        </w:r>
        <w:r w:rsidRPr="002F690E" w:rsidDel="003730A7">
          <w:rPr>
            <w:rFonts w:ascii="Times New Roman" w:hAnsi="Times New Roman" w:hint="eastAsia"/>
            <w:sz w:val="21"/>
            <w:szCs w:val="21"/>
            <w:highlight w:val="white"/>
          </w:rPr>
          <w:delText>，</w:delText>
        </w:r>
      </w:del>
      <w:ins w:id="621" w:author="home" w:date="2025-12-08T10:59:00Z">
        <w:del w:id="622" w:author="1001210222 Choi" w:date="2025-12-15T18:18:00Z" w16du:dateUtc="2025-12-15T10:18:00Z">
          <w:r w:rsidR="00042A83" w:rsidDel="003730A7">
            <w:rPr>
              <w:rFonts w:ascii="Times New Roman" w:hAnsi="Times New Roman" w:hint="eastAsia"/>
              <w:sz w:val="21"/>
              <w:szCs w:val="21"/>
              <w:highlight w:val="white"/>
            </w:rPr>
            <w:delText>、</w:delText>
          </w:r>
        </w:del>
      </w:ins>
      <w:del w:id="623" w:author="1001210222 Choi" w:date="2025-12-15T18:18:00Z" w16du:dateUtc="2025-12-15T10:18:00Z">
        <w:r w:rsidRPr="002F690E" w:rsidDel="003730A7">
          <w:rPr>
            <w:rFonts w:ascii="Times New Roman" w:hAnsi="Times New Roman" w:hint="eastAsia"/>
            <w:sz w:val="21"/>
            <w:szCs w:val="21"/>
            <w:highlight w:val="white"/>
          </w:rPr>
          <w:delText>庐江段（</w:delText>
        </w:r>
        <w:r w:rsidRPr="002F690E" w:rsidDel="003730A7">
          <w:rPr>
            <w:rFonts w:ascii="Times New Roman" w:hAnsi="Times New Roman"/>
            <w:sz w:val="21"/>
            <w:szCs w:val="21"/>
            <w:highlight w:val="white"/>
          </w:rPr>
          <w:delText>239 Ma</w:delText>
        </w:r>
        <w:r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noProof/>
            <w:sz w:val="21"/>
            <w:szCs w:val="21"/>
            <w:highlight w:val="yellow"/>
            <w:vertAlign w:val="superscript"/>
          </w:rPr>
          <w:delText>[125]</w:delText>
        </w:r>
        <w:r w:rsidRPr="002F690E" w:rsidDel="003730A7">
          <w:rPr>
            <w:rFonts w:ascii="Times New Roman" w:hAnsi="Times New Roman" w:hint="eastAsia"/>
            <w:sz w:val="21"/>
            <w:szCs w:val="21"/>
            <w:highlight w:val="white"/>
          </w:rPr>
          <w:delText>，以及</w:delText>
        </w:r>
      </w:del>
      <w:ins w:id="624" w:author="home" w:date="2025-12-08T10:59:00Z">
        <w:del w:id="625" w:author="1001210222 Choi" w:date="2025-12-15T18:18:00Z" w16du:dateUtc="2025-12-15T10:18:00Z">
          <w:r w:rsidR="00042A83" w:rsidDel="003730A7">
            <w:rPr>
              <w:rFonts w:ascii="Times New Roman" w:hAnsi="Times New Roman" w:hint="eastAsia"/>
              <w:sz w:val="21"/>
              <w:szCs w:val="21"/>
              <w:highlight w:val="white"/>
            </w:rPr>
            <w:delText>和</w:delText>
          </w:r>
        </w:del>
      </w:ins>
      <w:del w:id="626" w:author="1001210222 Choi" w:date="2025-12-15T18:18:00Z" w16du:dateUtc="2025-12-15T10:18:00Z">
        <w:r w:rsidRPr="002F690E" w:rsidDel="003730A7">
          <w:rPr>
            <w:rFonts w:ascii="Times New Roman" w:hAnsi="Times New Roman" w:hint="eastAsia"/>
            <w:sz w:val="21"/>
            <w:szCs w:val="21"/>
            <w:highlight w:val="white"/>
          </w:rPr>
          <w:delText>太湖段（</w:delText>
        </w:r>
        <w:r w:rsidRPr="002F690E" w:rsidDel="003730A7">
          <w:rPr>
            <w:rFonts w:ascii="Times New Roman" w:hAnsi="Times New Roman"/>
            <w:sz w:val="21"/>
            <w:szCs w:val="21"/>
            <w:highlight w:val="white"/>
          </w:rPr>
          <w:delText>240</w:delText>
        </w:r>
      </w:del>
      <w:ins w:id="627" w:author="home" w:date="2025-12-08T10:56:00Z">
        <w:del w:id="628" w:author="1001210222 Choi" w:date="2025-12-15T18:18:00Z" w16du:dateUtc="2025-12-15T10:18:00Z">
          <w:r w:rsidR="003D273A" w:rsidDel="003730A7">
            <w:rPr>
              <w:rFonts w:ascii="Times New Roman" w:hAnsi="Times New Roman"/>
              <w:sz w:val="21"/>
              <w:szCs w:val="21"/>
              <w:highlight w:val="white"/>
            </w:rPr>
            <w:delText>~</w:delText>
          </w:r>
        </w:del>
      </w:ins>
      <w:del w:id="629" w:author="1001210222 Choi" w:date="2025-12-15T18:18:00Z" w16du:dateUtc="2025-12-15T10:18:00Z">
        <w:r w:rsidRPr="002F690E" w:rsidDel="003730A7">
          <w:rPr>
            <w:rFonts w:ascii="Times New Roman" w:hAnsi="Times New Roman"/>
            <w:sz w:val="21"/>
            <w:szCs w:val="21"/>
            <w:highlight w:val="white"/>
          </w:rPr>
          <w:delText>-230</w:delText>
        </w:r>
      </w:del>
      <w:del w:id="630" w:author="1001210222 Choi" w:date="2025-12-09T16:23:00Z" w16du:dateUtc="2025-12-09T08:23:00Z">
        <w:r w:rsidRPr="002F690E" w:rsidDel="00CB1673">
          <w:rPr>
            <w:rFonts w:ascii="Times New Roman" w:hAnsi="Times New Roman"/>
            <w:sz w:val="21"/>
            <w:szCs w:val="21"/>
            <w:highlight w:val="white"/>
          </w:rPr>
          <w:delText xml:space="preserve"> </w:delText>
        </w:r>
      </w:del>
      <w:del w:id="631"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）的同步变形事件相呼应</w:delText>
        </w:r>
        <w:r w:rsidR="00CD0D40" w:rsidRPr="00654D5F" w:rsidDel="003730A7">
          <w:rPr>
            <w:rFonts w:ascii="Times New Roman" w:hAnsi="Times New Roman"/>
            <w:noProof/>
            <w:sz w:val="21"/>
            <w:szCs w:val="21"/>
            <w:highlight w:val="yellow"/>
            <w:vertAlign w:val="superscript"/>
          </w:rPr>
          <w:delText>[116]</w:delText>
        </w:r>
        <w:r w:rsidRPr="002F690E" w:rsidDel="003730A7">
          <w:rPr>
            <w:rFonts w:ascii="Times New Roman" w:hAnsi="Times New Roman" w:hint="eastAsia"/>
            <w:sz w:val="21"/>
            <w:szCs w:val="21"/>
            <w:highlight w:val="white"/>
          </w:rPr>
          <w:delText>，共同记录了陆</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陆碰撞引发的横向构造响应。此时段内，超高压变质作用（</w:delText>
        </w:r>
        <w:r w:rsidRPr="002F690E" w:rsidDel="003730A7">
          <w:rPr>
            <w:rFonts w:ascii="Times New Roman" w:hAnsi="Times New Roman"/>
            <w:sz w:val="21"/>
            <w:szCs w:val="21"/>
            <w:highlight w:val="white"/>
          </w:rPr>
          <w:delText>243</w:delText>
        </w:r>
      </w:del>
      <w:ins w:id="632" w:author="home" w:date="2025-12-08T10:56:00Z">
        <w:del w:id="633" w:author="1001210222 Choi" w:date="2025-12-15T18:18:00Z" w16du:dateUtc="2025-12-15T10:18:00Z">
          <w:r w:rsidR="00D70FD9" w:rsidDel="003730A7">
            <w:rPr>
              <w:rFonts w:ascii="Times New Roman" w:hAnsi="Times New Roman"/>
              <w:sz w:val="21"/>
              <w:szCs w:val="21"/>
              <w:highlight w:val="white"/>
            </w:rPr>
            <w:delText>~</w:delText>
          </w:r>
        </w:del>
      </w:ins>
      <w:del w:id="634" w:author="1001210222 Choi" w:date="2025-12-15T18:18:00Z" w16du:dateUtc="2025-12-15T10:18:00Z">
        <w:r w:rsidRPr="002F690E" w:rsidDel="003730A7">
          <w:rPr>
            <w:rFonts w:ascii="Times New Roman" w:hAnsi="Times New Roman"/>
            <w:sz w:val="21"/>
            <w:szCs w:val="21"/>
            <w:highlight w:val="white"/>
          </w:rPr>
          <w:delText>-223</w:delText>
        </w:r>
      </w:del>
      <w:del w:id="635" w:author="1001210222 Choi" w:date="2025-12-09T16:23:00Z" w16du:dateUtc="2025-12-09T08:23:00Z">
        <w:r w:rsidRPr="002F690E" w:rsidDel="00CB1673">
          <w:rPr>
            <w:rFonts w:ascii="Times New Roman" w:hAnsi="Times New Roman"/>
            <w:sz w:val="21"/>
            <w:szCs w:val="21"/>
            <w:highlight w:val="white"/>
          </w:rPr>
          <w:delText xml:space="preserve"> </w:delText>
        </w:r>
      </w:del>
      <w:del w:id="636"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）与俯冲</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折返过程（</w:delText>
        </w:r>
        <w:r w:rsidRPr="002F690E" w:rsidDel="003730A7">
          <w:rPr>
            <w:rFonts w:ascii="Times New Roman" w:hAnsi="Times New Roman"/>
            <w:sz w:val="21"/>
            <w:szCs w:val="21"/>
            <w:highlight w:val="white"/>
          </w:rPr>
          <w:delText>240</w:delText>
        </w:r>
      </w:del>
      <w:ins w:id="637" w:author="home" w:date="2025-12-08T10:56:00Z">
        <w:del w:id="638" w:author="1001210222 Choi" w:date="2025-12-15T18:18:00Z" w16du:dateUtc="2025-12-15T10:18:00Z">
          <w:r w:rsidR="003D273A" w:rsidDel="003730A7">
            <w:rPr>
              <w:rFonts w:ascii="Times New Roman" w:hAnsi="Times New Roman"/>
              <w:sz w:val="21"/>
              <w:szCs w:val="21"/>
              <w:highlight w:val="white"/>
            </w:rPr>
            <w:delText>~</w:delText>
          </w:r>
        </w:del>
      </w:ins>
      <w:del w:id="639" w:author="1001210222 Choi" w:date="2025-12-15T18:18:00Z" w16du:dateUtc="2025-12-15T10:18:00Z">
        <w:r w:rsidRPr="002F690E" w:rsidDel="003730A7">
          <w:rPr>
            <w:rFonts w:ascii="Times New Roman" w:hAnsi="Times New Roman"/>
            <w:sz w:val="21"/>
            <w:szCs w:val="21"/>
            <w:highlight w:val="white"/>
          </w:rPr>
          <w:delText>-230</w:delText>
        </w:r>
      </w:del>
      <w:del w:id="640" w:author="1001210222 Choi" w:date="2025-12-09T16:23:00Z" w16du:dateUtc="2025-12-09T08:23:00Z">
        <w:r w:rsidRPr="002F690E" w:rsidDel="00CB1673">
          <w:rPr>
            <w:rFonts w:ascii="Times New Roman" w:hAnsi="Times New Roman" w:hint="eastAsia"/>
            <w:sz w:val="21"/>
            <w:szCs w:val="21"/>
            <w:highlight w:val="white"/>
          </w:rPr>
          <w:delText xml:space="preserve"> </w:delText>
        </w:r>
      </w:del>
      <w:del w:id="641"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俯冲至地幔深度，</w:delText>
        </w:r>
        <w:r w:rsidRPr="002F690E" w:rsidDel="003730A7">
          <w:rPr>
            <w:rFonts w:ascii="Times New Roman" w:hAnsi="Times New Roman"/>
            <w:sz w:val="21"/>
            <w:szCs w:val="21"/>
            <w:highlight w:val="white"/>
          </w:rPr>
          <w:delText>220</w:delText>
        </w:r>
      </w:del>
      <w:ins w:id="642" w:author="home" w:date="2025-12-08T10:56:00Z">
        <w:del w:id="643" w:author="1001210222 Choi" w:date="2025-12-15T18:18:00Z" w16du:dateUtc="2025-12-15T10:18:00Z">
          <w:r w:rsidR="003D273A" w:rsidDel="003730A7">
            <w:rPr>
              <w:rFonts w:ascii="Times New Roman" w:hAnsi="Times New Roman"/>
              <w:sz w:val="21"/>
              <w:szCs w:val="21"/>
              <w:highlight w:val="white"/>
            </w:rPr>
            <w:delText>~</w:delText>
          </w:r>
        </w:del>
      </w:ins>
      <w:del w:id="644" w:author="1001210222 Choi" w:date="2025-12-15T18:18:00Z" w16du:dateUtc="2025-12-15T10:18:00Z">
        <w:r w:rsidRPr="002F690E" w:rsidDel="003730A7">
          <w:rPr>
            <w:rFonts w:ascii="Times New Roman" w:hAnsi="Times New Roman"/>
            <w:sz w:val="21"/>
            <w:szCs w:val="21"/>
            <w:highlight w:val="white"/>
          </w:rPr>
          <w:delText>-200</w:delText>
        </w:r>
      </w:del>
      <w:del w:id="645" w:author="1001210222 Choi" w:date="2025-12-09T16:23:00Z" w16du:dateUtc="2025-12-09T08:23:00Z">
        <w:r w:rsidRPr="002F690E" w:rsidDel="00CB1673">
          <w:rPr>
            <w:rFonts w:ascii="Times New Roman" w:hAnsi="Times New Roman"/>
            <w:sz w:val="21"/>
            <w:szCs w:val="21"/>
            <w:highlight w:val="white"/>
          </w:rPr>
          <w:delText xml:space="preserve"> </w:delText>
        </w:r>
      </w:del>
      <w:del w:id="646"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折返至中地壳）的耦合</w:delText>
        </w:r>
        <w:r w:rsidR="00CD0D40" w:rsidRPr="00654D5F" w:rsidDel="003730A7">
          <w:rPr>
            <w:rFonts w:ascii="Times New Roman" w:hAnsi="Times New Roman"/>
            <w:noProof/>
            <w:sz w:val="21"/>
            <w:szCs w:val="21"/>
            <w:highlight w:val="yellow"/>
            <w:vertAlign w:val="superscript"/>
          </w:rPr>
          <w:delText>[117-119]</w:delText>
        </w:r>
        <w:r w:rsidRPr="002F690E" w:rsidDel="003730A7">
          <w:rPr>
            <w:rFonts w:ascii="Times New Roman" w:hAnsi="Times New Roman" w:hint="eastAsia"/>
            <w:sz w:val="21"/>
            <w:szCs w:val="21"/>
            <w:highlight w:val="white"/>
          </w:rPr>
          <w:delText>，揭示出深部岩石圈对碰撞事件的动态调整。</w:delText>
        </w:r>
        <w:r w:rsidRPr="00654D5F" w:rsidDel="003730A7">
          <w:rPr>
            <w:rFonts w:ascii="Times New Roman" w:hAnsi="Times New Roman"/>
            <w:sz w:val="21"/>
            <w:szCs w:val="21"/>
            <w:highlight w:val="cyan"/>
          </w:rPr>
          <w:delText>Zheng</w:delText>
        </w:r>
      </w:del>
      <w:ins w:id="647" w:author="home" w:date="2025-12-08T10:57:00Z">
        <w:del w:id="648" w:author="1001210222 Choi" w:date="2025-12-15T18:18:00Z" w16du:dateUtc="2025-12-15T10:18:00Z">
          <w:r w:rsidR="005A6B06" w:rsidDel="003730A7">
            <w:rPr>
              <w:rFonts w:ascii="Times New Roman" w:hAnsi="Times New Roman" w:hint="eastAsia"/>
              <w:sz w:val="21"/>
              <w:szCs w:val="21"/>
              <w:highlight w:val="white"/>
            </w:rPr>
            <w:delText>等</w:delText>
          </w:r>
        </w:del>
      </w:ins>
      <w:del w:id="649" w:author="1001210222 Choi" w:date="2025-12-15T18:18:00Z" w16du:dateUtc="2025-12-15T10:18:00Z">
        <w:r w:rsidRPr="002F690E" w:rsidDel="003730A7">
          <w:rPr>
            <w:rFonts w:ascii="Times New Roman" w:hAnsi="Times New Roman"/>
            <w:sz w:val="21"/>
            <w:szCs w:val="21"/>
            <w:highlight w:val="white"/>
          </w:rPr>
          <w:delText xml:space="preserve"> et al. (2009) </w:delText>
        </w:r>
        <w:r w:rsidR="00CD0D40" w:rsidRPr="00654D5F" w:rsidDel="003730A7">
          <w:rPr>
            <w:rFonts w:ascii="Times New Roman" w:hAnsi="Times New Roman"/>
            <w:noProof/>
            <w:sz w:val="21"/>
            <w:szCs w:val="21"/>
            <w:highlight w:val="yellow"/>
            <w:vertAlign w:val="superscript"/>
          </w:rPr>
          <w:delText>[114]</w:delText>
        </w:r>
        <w:r w:rsidRPr="002F690E" w:rsidDel="003730A7">
          <w:rPr>
            <w:rFonts w:ascii="Times New Roman" w:hAnsi="Times New Roman" w:hint="eastAsia"/>
            <w:sz w:val="21"/>
            <w:szCs w:val="21"/>
            <w:highlight w:val="white"/>
          </w:rPr>
          <w:delText>认为超高压岩石的角闪岩相退变质（</w:delText>
        </w:r>
      </w:del>
      <w:ins w:id="650" w:author="home" w:date="2025-12-08T11:00:00Z">
        <w:del w:id="651" w:author="1001210222 Choi" w:date="2025-12-15T18:18:00Z" w16du:dateUtc="2025-12-15T10:18:00Z">
          <w:r w:rsidR="006A6FAB" w:rsidDel="003730A7">
            <w:rPr>
              <w:rFonts w:ascii="Times New Roman" w:hAnsi="Times New Roman" w:hint="eastAsia"/>
              <w:sz w:val="21"/>
              <w:szCs w:val="21"/>
              <w:highlight w:val="white"/>
            </w:rPr>
            <w:delText>（</w:delText>
          </w:r>
        </w:del>
      </w:ins>
      <w:del w:id="652" w:author="1001210222 Choi" w:date="2025-12-15T18:18:00Z" w16du:dateUtc="2025-12-15T10:18:00Z">
        <w:r w:rsidRPr="002F690E" w:rsidDel="003730A7">
          <w:rPr>
            <w:rFonts w:ascii="Times New Roman" w:hAnsi="Times New Roman"/>
            <w:sz w:val="21"/>
            <w:szCs w:val="21"/>
            <w:highlight w:val="white"/>
          </w:rPr>
          <w:delText>216</w:delText>
        </w:r>
        <w:r w:rsidR="0029319A" w:rsidRPr="002F690E" w:rsidDel="003730A7">
          <w:rPr>
            <w:rFonts w:ascii="Times New Roman" w:hAnsi="Times New Roman" w:cs="Times New Roman"/>
            <w:sz w:val="21"/>
            <w:szCs w:val="21"/>
            <w:highlight w:val="white"/>
          </w:rPr>
          <w:delText xml:space="preserve"> ± </w:delText>
        </w:r>
        <w:r w:rsidRPr="002F690E" w:rsidDel="003730A7">
          <w:rPr>
            <w:rFonts w:ascii="Times New Roman" w:hAnsi="Times New Roman"/>
            <w:sz w:val="21"/>
            <w:szCs w:val="21"/>
            <w:highlight w:val="white"/>
          </w:rPr>
          <w:delText>3</w:delText>
        </w:r>
      </w:del>
      <w:ins w:id="653" w:author="home" w:date="2025-12-08T11:00:00Z">
        <w:del w:id="654" w:author="1001210222 Choi" w:date="2025-12-15T18:18:00Z" w16du:dateUtc="2025-12-15T10:18:00Z">
          <w:r w:rsidR="006A6FAB" w:rsidDel="003730A7">
            <w:rPr>
              <w:rFonts w:ascii="Times New Roman" w:hAnsi="Times New Roman" w:hint="eastAsia"/>
              <w:sz w:val="21"/>
              <w:szCs w:val="21"/>
              <w:highlight w:val="white"/>
            </w:rPr>
            <w:delText>）</w:delText>
          </w:r>
        </w:del>
      </w:ins>
      <w:del w:id="655" w:author="1001210222 Choi" w:date="2025-12-15T18:18:00Z" w16du:dateUtc="2025-12-15T10:18:00Z">
        <w:r w:rsidRPr="002F690E" w:rsidDel="003730A7">
          <w:rPr>
            <w:rFonts w:ascii="Times New Roman" w:hAnsi="Times New Roman"/>
            <w:sz w:val="21"/>
            <w:szCs w:val="21"/>
            <w:highlight w:val="white"/>
          </w:rPr>
          <w:delText xml:space="preserve"> Ma</w:delText>
        </w:r>
        <w:r w:rsidRPr="002F690E" w:rsidDel="003730A7">
          <w:rPr>
            <w:rFonts w:ascii="Times New Roman" w:hAnsi="Times New Roman" w:hint="eastAsia"/>
            <w:sz w:val="21"/>
            <w:szCs w:val="21"/>
            <w:highlight w:val="white"/>
          </w:rPr>
          <w:delText>），指示区域减压过程，但华北南缘在碰撞后的伸展构造与岩浆活动仅局部发育</w:delText>
        </w:r>
        <w:r w:rsidR="00CD0D40" w:rsidRPr="00654D5F" w:rsidDel="003730A7">
          <w:rPr>
            <w:rFonts w:ascii="Times New Roman" w:hAnsi="Times New Roman"/>
            <w:noProof/>
            <w:sz w:val="21"/>
            <w:szCs w:val="21"/>
            <w:highlight w:val="yellow"/>
            <w:vertAlign w:val="superscript"/>
          </w:rPr>
          <w:delText>[122]</w:delText>
        </w:r>
        <w:r w:rsidRPr="002F690E" w:rsidDel="003730A7">
          <w:rPr>
            <w:rFonts w:ascii="Times New Roman" w:hAnsi="Times New Roman" w:hint="eastAsia"/>
            <w:sz w:val="21"/>
            <w:szCs w:val="21"/>
            <w:highlight w:val="white"/>
          </w:rPr>
          <w:delText>，与古亚洲洋闭合相关的华北北缘大规模伸展形成鲜明对比。当前针对扬子</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华北碰撞后进入伸展环境的年代学数据跨度约</w:delText>
        </w:r>
        <w:r w:rsidRPr="002F690E" w:rsidDel="003730A7">
          <w:rPr>
            <w:rFonts w:ascii="Times New Roman" w:hAnsi="Times New Roman"/>
            <w:sz w:val="21"/>
            <w:szCs w:val="21"/>
            <w:highlight w:val="white"/>
          </w:rPr>
          <w:delText>70 Ma</w:delText>
        </w:r>
        <w:r w:rsidRPr="002F690E" w:rsidDel="003730A7">
          <w:rPr>
            <w:rFonts w:ascii="Times New Roman" w:hAnsi="Times New Roman" w:hint="eastAsia"/>
            <w:sz w:val="21"/>
            <w:szCs w:val="21"/>
            <w:highlight w:val="white"/>
          </w:rPr>
          <w:delText>（</w:delText>
        </w:r>
        <w:r w:rsidRPr="002F690E" w:rsidDel="003730A7">
          <w:rPr>
            <w:rFonts w:ascii="Times New Roman" w:hAnsi="Times New Roman"/>
            <w:sz w:val="21"/>
            <w:szCs w:val="21"/>
            <w:highlight w:val="white"/>
          </w:rPr>
          <w:delText>290</w:delText>
        </w:r>
      </w:del>
      <w:ins w:id="656" w:author="home" w:date="2025-12-08T10:56:00Z">
        <w:del w:id="657" w:author="1001210222 Choi" w:date="2025-12-15T18:18:00Z" w16du:dateUtc="2025-12-15T10:18:00Z">
          <w:r w:rsidR="003D273A" w:rsidDel="003730A7">
            <w:rPr>
              <w:rFonts w:ascii="Times New Roman" w:hAnsi="Times New Roman"/>
              <w:sz w:val="21"/>
              <w:szCs w:val="21"/>
              <w:highlight w:val="white"/>
            </w:rPr>
            <w:delText>~</w:delText>
          </w:r>
        </w:del>
      </w:ins>
      <w:del w:id="658" w:author="1001210222 Choi" w:date="2025-12-15T18:18:00Z" w16du:dateUtc="2025-12-15T10:18:00Z">
        <w:r w:rsidRPr="002F690E" w:rsidDel="003730A7">
          <w:rPr>
            <w:rFonts w:ascii="Times New Roman" w:hAnsi="Times New Roman"/>
            <w:sz w:val="21"/>
            <w:szCs w:val="21"/>
            <w:highlight w:val="white"/>
          </w:rPr>
          <w:delText>-220</w:delText>
        </w:r>
      </w:del>
      <w:del w:id="659" w:author="1001210222 Choi" w:date="2025-12-09T16:24:00Z" w16du:dateUtc="2025-12-09T08:24:00Z">
        <w:r w:rsidRPr="002F690E" w:rsidDel="00CB1673">
          <w:rPr>
            <w:rFonts w:ascii="Times New Roman" w:hAnsi="Times New Roman"/>
            <w:sz w:val="21"/>
            <w:szCs w:val="21"/>
            <w:highlight w:val="white"/>
          </w:rPr>
          <w:delText xml:space="preserve"> </w:delText>
        </w:r>
      </w:del>
      <w:del w:id="660"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），既反映碰撞过程的穿时性，也反映勉略洋关闭</w:delText>
        </w:r>
        <w:r w:rsidR="00CD0D40" w:rsidRPr="00654D5F" w:rsidDel="003730A7">
          <w:rPr>
            <w:rFonts w:ascii="Times New Roman" w:hAnsi="Times New Roman"/>
            <w:noProof/>
            <w:sz w:val="21"/>
            <w:szCs w:val="21"/>
            <w:highlight w:val="yellow"/>
            <w:vertAlign w:val="superscript"/>
          </w:rPr>
          <w:delText>[112]</w:delText>
        </w:r>
        <w:r w:rsidRPr="002F690E" w:rsidDel="003730A7">
          <w:rPr>
            <w:rFonts w:ascii="Times New Roman" w:hAnsi="Times New Roman" w:hint="eastAsia"/>
            <w:sz w:val="21"/>
            <w:szCs w:val="21"/>
            <w:highlight w:val="white"/>
          </w:rPr>
          <w:delText>，物源响应与变质峰期等不同定义与方法对碰撞过程捕捉的差异</w:delText>
        </w:r>
        <w:r w:rsidR="00CD0D40" w:rsidRPr="00654D5F" w:rsidDel="003730A7">
          <w:rPr>
            <w:rFonts w:ascii="Times New Roman" w:hAnsi="Times New Roman"/>
            <w:noProof/>
            <w:sz w:val="21"/>
            <w:szCs w:val="21"/>
            <w:highlight w:val="yellow"/>
            <w:vertAlign w:val="superscript"/>
          </w:rPr>
          <w:delText>[113,</w:delText>
        </w:r>
      </w:del>
      <w:ins w:id="661" w:author="home" w:date="2025-12-08T10:57:00Z">
        <w:del w:id="662" w:author="1001210222 Choi" w:date="2025-12-15T18:18:00Z" w16du:dateUtc="2025-12-15T10:18:00Z">
          <w:r w:rsidR="005A6B06" w:rsidDel="003730A7">
            <w:rPr>
              <w:rFonts w:ascii="Times New Roman" w:hAnsi="Times New Roman"/>
              <w:noProof/>
              <w:sz w:val="21"/>
              <w:szCs w:val="21"/>
              <w:highlight w:val="yellow"/>
              <w:vertAlign w:val="superscript"/>
            </w:rPr>
            <w:delText>-</w:delText>
          </w:r>
        </w:del>
      </w:ins>
      <w:del w:id="663" w:author="1001210222 Choi" w:date="2025-12-15T18:18:00Z" w16du:dateUtc="2025-12-15T10:18:00Z">
        <w:r w:rsidR="00CD0D40" w:rsidRPr="00654D5F" w:rsidDel="003730A7">
          <w:rPr>
            <w:rFonts w:ascii="Times New Roman" w:hAnsi="Times New Roman"/>
            <w:noProof/>
            <w:sz w:val="21"/>
            <w:szCs w:val="21"/>
            <w:highlight w:val="yellow"/>
            <w:vertAlign w:val="superscript"/>
          </w:rPr>
          <w:delText>114]</w:delText>
        </w:r>
        <w:r w:rsidRPr="002F690E" w:rsidDel="003730A7">
          <w:rPr>
            <w:rFonts w:ascii="Times New Roman" w:hAnsi="Times New Roman" w:hint="eastAsia"/>
            <w:sz w:val="21"/>
            <w:szCs w:val="21"/>
            <w:highlight w:val="white"/>
          </w:rPr>
          <w:delText>。</w:delText>
        </w:r>
        <w:bookmarkEnd w:id="591"/>
      </w:del>
    </w:p>
    <w:p w14:paraId="7A46AFC4" w14:textId="54591826" w:rsidR="00B804E8" w:rsidRPr="00B804E8" w:rsidDel="003730A7" w:rsidRDefault="00654D5F" w:rsidP="008868EF">
      <w:pPr>
        <w:spacing w:beforeLines="50" w:before="156" w:afterLines="50" w:after="156" w:line="276" w:lineRule="auto"/>
        <w:jc w:val="both"/>
        <w:outlineLvl w:val="3"/>
        <w:rPr>
          <w:del w:id="664" w:author="1001210222 Choi" w:date="2025-12-15T18:18:00Z" w16du:dateUtc="2025-12-15T10:18:00Z"/>
          <w:rFonts w:ascii="黑体" w:eastAsia="黑体" w:hAnsi="黑体" w:hint="eastAsia"/>
          <w:b/>
          <w:bCs/>
          <w:sz w:val="21"/>
          <w:szCs w:val="21"/>
        </w:rPr>
      </w:pPr>
      <w:bookmarkStart w:id="665" w:name="三级标题序号_6"/>
      <w:bookmarkStart w:id="666" w:name="三级标题_6"/>
      <w:del w:id="667" w:author="1001210222 Choi" w:date="2025-12-15T18:18:00Z" w16du:dateUtc="2025-12-15T10:18:00Z">
        <w:r w:rsidRPr="002F690E" w:rsidDel="003730A7">
          <w:rPr>
            <w:rFonts w:ascii="黑体" w:eastAsia="黑体" w:hAnsi="黑体"/>
            <w:b/>
            <w:bCs/>
            <w:sz w:val="21"/>
            <w:szCs w:val="21"/>
            <w:highlight w:val="white"/>
          </w:rPr>
          <w:delText>1.1.3</w:delText>
        </w:r>
        <w:bookmarkEnd w:id="665"/>
        <w:r w:rsidRPr="002F690E" w:rsidDel="003730A7">
          <w:rPr>
            <w:rFonts w:ascii="黑体" w:eastAsia="黑体" w:hAnsi="黑体" w:hint="eastAsia"/>
            <w:b/>
            <w:bCs/>
            <w:sz w:val="21"/>
            <w:szCs w:val="21"/>
            <w:highlight w:val="white"/>
          </w:rPr>
          <w:delText>古太平洋构造体系俯冲华北克拉通事件</w:delText>
        </w:r>
        <w:bookmarkEnd w:id="666"/>
      </w:del>
    </w:p>
    <w:p w14:paraId="02D7CDC8" w14:textId="3B7E27D5" w:rsidR="00B804E8" w:rsidRPr="00B804E8" w:rsidDel="003730A7" w:rsidRDefault="00654D5F" w:rsidP="008868EF">
      <w:pPr>
        <w:pStyle w:val="TableParagraph"/>
        <w:spacing w:line="276" w:lineRule="auto"/>
        <w:ind w:firstLine="420"/>
        <w:jc w:val="both"/>
        <w:rPr>
          <w:del w:id="668" w:author="1001210222 Choi" w:date="2025-12-15T18:18:00Z" w16du:dateUtc="2025-12-15T10:18:00Z"/>
          <w:rFonts w:ascii="Times New Roman" w:hAnsi="Times New Roman"/>
          <w:sz w:val="21"/>
          <w:szCs w:val="21"/>
        </w:rPr>
      </w:pPr>
      <w:bookmarkStart w:id="669" w:name="正文段落_24"/>
      <w:del w:id="670" w:author="1001210222 Choi" w:date="2025-12-15T18:18:00Z" w16du:dateUtc="2025-12-15T10:18:00Z">
        <w:r w:rsidRPr="002F690E" w:rsidDel="003730A7">
          <w:rPr>
            <w:rFonts w:ascii="Times New Roman" w:hAnsi="Times New Roman" w:hint="eastAsia"/>
            <w:sz w:val="21"/>
            <w:szCs w:val="21"/>
            <w:highlight w:val="white"/>
          </w:rPr>
          <w:delText>华北克拉通侏罗纪</w:delText>
        </w:r>
        <w:r w:rsidRPr="002F690E" w:rsidDel="003730A7">
          <w:rPr>
            <w:rFonts w:ascii="Times New Roman" w:hAnsi="Times New Roman" w:hint="eastAsia"/>
            <w:sz w:val="21"/>
            <w:szCs w:val="21"/>
            <w:highlight w:val="white"/>
          </w:rPr>
          <w:delText>-</w:delText>
        </w:r>
      </w:del>
      <w:ins w:id="671" w:author="home" w:date="2025-12-08T11:03:00Z">
        <w:del w:id="672" w:author="1001210222 Choi" w:date="2025-12-15T18:18:00Z" w16du:dateUtc="2025-12-15T10:18:00Z">
          <w:r w:rsidR="001D2B45" w:rsidDel="003730A7">
            <w:rPr>
              <w:rFonts w:ascii="Times New Roman" w:hAnsi="Times New Roman" w:hint="eastAsia"/>
              <w:sz w:val="21"/>
              <w:szCs w:val="21"/>
              <w:highlight w:val="white"/>
            </w:rPr>
            <w:delText>—</w:delText>
          </w:r>
        </w:del>
      </w:ins>
      <w:del w:id="673" w:author="1001210222 Choi" w:date="2025-12-15T18:18:00Z" w16du:dateUtc="2025-12-15T10:18:00Z">
        <w:r w:rsidRPr="002F690E" w:rsidDel="003730A7">
          <w:rPr>
            <w:rFonts w:ascii="Times New Roman" w:hAnsi="Times New Roman" w:hint="eastAsia"/>
            <w:sz w:val="21"/>
            <w:szCs w:val="21"/>
            <w:highlight w:val="white"/>
          </w:rPr>
          <w:delText>白垩纪构造演化过程，受古太平洋板块俯冲</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回撤事件控制，其年代学研究仍存在显著分歧。早期研究通过侏罗纪</w:delText>
        </w:r>
        <w:r w:rsidRPr="002F690E" w:rsidDel="003730A7">
          <w:rPr>
            <w:rFonts w:ascii="Times New Roman" w:hAnsi="Times New Roman"/>
            <w:sz w:val="21"/>
            <w:szCs w:val="21"/>
            <w:highlight w:val="white"/>
          </w:rPr>
          <w:delText>I</w:delText>
        </w:r>
        <w:r w:rsidRPr="002F690E" w:rsidDel="003730A7">
          <w:rPr>
            <w:rFonts w:ascii="Times New Roman" w:hAnsi="Times New Roman" w:hint="eastAsia"/>
            <w:sz w:val="21"/>
            <w:szCs w:val="21"/>
            <w:highlight w:val="white"/>
          </w:rPr>
          <w:delText>型花岗岩、变质核杂岩及俯冲增生杂岩的构造</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热事件，提出</w:delText>
        </w:r>
        <w:r w:rsidRPr="002F690E" w:rsidDel="003730A7">
          <w:rPr>
            <w:rFonts w:ascii="Times New Roman" w:hAnsi="Times New Roman"/>
            <w:sz w:val="21"/>
            <w:szCs w:val="21"/>
            <w:highlight w:val="white"/>
          </w:rPr>
          <w:delText>210-</w:delText>
        </w:r>
      </w:del>
      <w:ins w:id="674" w:author="home" w:date="2025-12-08T11:00:00Z">
        <w:del w:id="675" w:author="1001210222 Choi" w:date="2025-12-15T18:18:00Z" w16du:dateUtc="2025-12-15T10:18:00Z">
          <w:r w:rsidR="009A4739" w:rsidDel="003730A7">
            <w:rPr>
              <w:rFonts w:ascii="Times New Roman" w:hAnsi="Times New Roman"/>
              <w:sz w:val="21"/>
              <w:szCs w:val="21"/>
              <w:highlight w:val="white"/>
            </w:rPr>
            <w:delText>~</w:delText>
          </w:r>
        </w:del>
      </w:ins>
      <w:del w:id="676" w:author="1001210222 Choi" w:date="2025-12-15T18:18:00Z" w16du:dateUtc="2025-12-15T10:18:00Z">
        <w:r w:rsidRPr="002F690E" w:rsidDel="003730A7">
          <w:rPr>
            <w:rFonts w:ascii="Times New Roman" w:hAnsi="Times New Roman"/>
            <w:sz w:val="21"/>
            <w:szCs w:val="21"/>
            <w:highlight w:val="white"/>
          </w:rPr>
          <w:delText>155</w:delText>
        </w:r>
      </w:del>
      <w:del w:id="677" w:author="1001210222 Choi" w:date="2025-12-09T16:27:00Z" w16du:dateUtc="2025-12-09T08:27:00Z">
        <w:r w:rsidRPr="002F690E" w:rsidDel="00CB1673">
          <w:rPr>
            <w:rFonts w:ascii="Times New Roman" w:hAnsi="Times New Roman"/>
            <w:sz w:val="21"/>
            <w:szCs w:val="21"/>
            <w:highlight w:val="white"/>
          </w:rPr>
          <w:delText xml:space="preserve"> </w:delText>
        </w:r>
      </w:del>
      <w:del w:id="678"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为古太平洋构造体系西向俯冲的主要阶段</w:delText>
        </w:r>
        <w:r w:rsidR="00CD0D40" w:rsidRPr="00654D5F" w:rsidDel="003730A7">
          <w:rPr>
            <w:rFonts w:ascii="Times New Roman" w:hAnsi="Times New Roman"/>
            <w:noProof/>
            <w:sz w:val="21"/>
            <w:szCs w:val="21"/>
            <w:highlight w:val="yellow"/>
            <w:vertAlign w:val="superscript"/>
          </w:rPr>
          <w:delText>[53,109-111]</w:delText>
        </w:r>
        <w:r w:rsidR="00BF5508" w:rsidRPr="002F690E" w:rsidDel="003730A7">
          <w:rPr>
            <w:rFonts w:ascii="Times New Roman" w:hAnsi="Times New Roman" w:hint="eastAsia"/>
            <w:sz w:val="21"/>
            <w:szCs w:val="21"/>
            <w:highlight w:val="white"/>
          </w:rPr>
          <w:delText>。然而，随着多学科研究的深入，这一认识面临挑战：</w:delText>
        </w:r>
        <w:r w:rsidR="00BF5508" w:rsidRPr="00654D5F" w:rsidDel="003730A7">
          <w:rPr>
            <w:rFonts w:ascii="Times New Roman" w:hAnsi="Times New Roman"/>
            <w:sz w:val="21"/>
            <w:szCs w:val="21"/>
            <w:highlight w:val="cyan"/>
          </w:rPr>
          <w:delText>Ernst</w:delText>
        </w:r>
        <w:r w:rsidR="00BF5508" w:rsidRPr="002F690E" w:rsidDel="003730A7">
          <w:rPr>
            <w:rFonts w:ascii="Times New Roman" w:hAnsi="Times New Roman"/>
            <w:sz w:val="21"/>
            <w:szCs w:val="21"/>
            <w:highlight w:val="white"/>
          </w:rPr>
          <w:delText xml:space="preserve"> et al. (2007) </w:delText>
        </w:r>
      </w:del>
      <w:ins w:id="679" w:author="home" w:date="2025-12-08T11:01:00Z">
        <w:del w:id="680" w:author="1001210222 Choi" w:date="2025-12-15T18:18:00Z" w16du:dateUtc="2025-12-15T10:18:00Z">
          <w:r w:rsidR="009A4739" w:rsidDel="003730A7">
            <w:rPr>
              <w:rFonts w:ascii="Times New Roman" w:hAnsi="Times New Roman" w:hint="eastAsia"/>
              <w:sz w:val="21"/>
              <w:szCs w:val="21"/>
              <w:highlight w:val="white"/>
            </w:rPr>
            <w:delText>等</w:delText>
          </w:r>
        </w:del>
      </w:ins>
      <w:del w:id="681" w:author="1001210222 Choi" w:date="2025-12-15T18:18:00Z" w16du:dateUtc="2025-12-15T10:18:00Z">
        <w:r w:rsidR="00CD0D40" w:rsidRPr="00654D5F" w:rsidDel="003730A7">
          <w:rPr>
            <w:rFonts w:ascii="Times New Roman" w:hAnsi="Times New Roman"/>
            <w:noProof/>
            <w:sz w:val="21"/>
            <w:szCs w:val="21"/>
            <w:highlight w:val="yellow"/>
            <w:vertAlign w:val="superscript"/>
          </w:rPr>
          <w:delText>[83]</w:delText>
        </w:r>
        <w:r w:rsidR="00BF5508" w:rsidRPr="002F690E" w:rsidDel="003730A7">
          <w:rPr>
            <w:rFonts w:ascii="Times New Roman" w:hAnsi="Times New Roman" w:hint="eastAsia"/>
            <w:sz w:val="21"/>
            <w:szCs w:val="21"/>
            <w:highlight w:val="white"/>
          </w:rPr>
          <w:delText>基于区域构造解析将俯冲起始推前至约</w:delText>
        </w:r>
        <w:r w:rsidR="00BF5508" w:rsidRPr="002F690E" w:rsidDel="003730A7">
          <w:rPr>
            <w:rFonts w:ascii="Times New Roman" w:hAnsi="Times New Roman"/>
            <w:sz w:val="21"/>
            <w:szCs w:val="21"/>
            <w:highlight w:val="white"/>
          </w:rPr>
          <w:delText>320 Ma</w:delText>
        </w:r>
        <w:r w:rsidR="00BF5508" w:rsidRPr="002F690E" w:rsidDel="003730A7">
          <w:rPr>
            <w:rFonts w:ascii="Times New Roman" w:hAnsi="Times New Roman" w:hint="eastAsia"/>
            <w:sz w:val="21"/>
            <w:szCs w:val="21"/>
            <w:highlight w:val="white"/>
          </w:rPr>
          <w:delText>，并持续至约</w:delText>
        </w:r>
        <w:r w:rsidR="00BF5508" w:rsidRPr="002F690E" w:rsidDel="003730A7">
          <w:rPr>
            <w:rFonts w:ascii="Times New Roman" w:hAnsi="Times New Roman"/>
            <w:sz w:val="21"/>
            <w:szCs w:val="21"/>
            <w:highlight w:val="white"/>
          </w:rPr>
          <w:delText>210 Ma</w:delText>
        </w:r>
        <w:r w:rsidR="00BF5508" w:rsidRPr="002F690E" w:rsidDel="003730A7">
          <w:rPr>
            <w:rFonts w:ascii="Times New Roman" w:hAnsi="Times New Roman" w:hint="eastAsia"/>
            <w:sz w:val="21"/>
            <w:szCs w:val="21"/>
            <w:highlight w:val="white"/>
          </w:rPr>
          <w:delText>；</w:delText>
        </w:r>
        <w:r w:rsidR="00BF5508" w:rsidRPr="00654D5F" w:rsidDel="003730A7">
          <w:rPr>
            <w:rFonts w:ascii="Times New Roman" w:hAnsi="Times New Roman"/>
            <w:sz w:val="21"/>
            <w:szCs w:val="21"/>
            <w:highlight w:val="cyan"/>
          </w:rPr>
          <w:delText>Wang</w:delText>
        </w:r>
        <w:r w:rsidR="00BF5508" w:rsidRPr="002F690E" w:rsidDel="003730A7">
          <w:rPr>
            <w:rFonts w:ascii="Times New Roman" w:hAnsi="Times New Roman"/>
            <w:sz w:val="21"/>
            <w:szCs w:val="21"/>
            <w:highlight w:val="white"/>
          </w:rPr>
          <w:delText xml:space="preserve"> et al. (2024) </w:delText>
        </w:r>
      </w:del>
      <w:ins w:id="682" w:author="home" w:date="2025-12-08T11:01:00Z">
        <w:del w:id="683" w:author="1001210222 Choi" w:date="2025-12-15T18:18:00Z" w16du:dateUtc="2025-12-15T10:18:00Z">
          <w:r w:rsidR="00B97F67" w:rsidDel="003730A7">
            <w:rPr>
              <w:rFonts w:ascii="Times New Roman" w:hAnsi="Times New Roman" w:hint="eastAsia"/>
              <w:sz w:val="21"/>
              <w:szCs w:val="21"/>
              <w:highlight w:val="white"/>
            </w:rPr>
            <w:delText>等</w:delText>
          </w:r>
        </w:del>
      </w:ins>
      <w:del w:id="684" w:author="1001210222 Choi" w:date="2025-12-15T18:18:00Z" w16du:dateUtc="2025-12-15T10:18:00Z">
        <w:r w:rsidR="00CD0D40" w:rsidRPr="00654D5F" w:rsidDel="003730A7">
          <w:rPr>
            <w:rFonts w:ascii="Times New Roman" w:hAnsi="Times New Roman"/>
            <w:noProof/>
            <w:sz w:val="21"/>
            <w:szCs w:val="21"/>
            <w:highlight w:val="yellow"/>
            <w:vertAlign w:val="superscript"/>
          </w:rPr>
          <w:delText>[84]</w:delText>
        </w:r>
        <w:r w:rsidR="00BF5508" w:rsidRPr="002F690E" w:rsidDel="003730A7">
          <w:rPr>
            <w:rFonts w:ascii="Times New Roman" w:hAnsi="Times New Roman" w:hint="eastAsia"/>
            <w:sz w:val="21"/>
            <w:szCs w:val="21"/>
            <w:highlight w:val="white"/>
          </w:rPr>
          <w:delText>通过对吉林</w:delText>
        </w:r>
        <w:r w:rsidR="00BF5508" w:rsidRPr="002F690E" w:rsidDel="003730A7">
          <w:rPr>
            <w:rFonts w:ascii="Times New Roman" w:hAnsi="Times New Roman" w:hint="eastAsia"/>
            <w:sz w:val="21"/>
            <w:szCs w:val="21"/>
            <w:highlight w:val="white"/>
          </w:rPr>
          <w:delText>-</w:delText>
        </w:r>
      </w:del>
      <w:ins w:id="685" w:author="home" w:date="2025-12-08T11:04:00Z">
        <w:del w:id="686" w:author="1001210222 Choi" w:date="2025-12-15T18:18:00Z" w16du:dateUtc="2025-12-15T10:18:00Z">
          <w:r w:rsidR="00245FE3" w:rsidDel="003730A7">
            <w:rPr>
              <w:rFonts w:ascii="Times New Roman" w:hAnsi="Times New Roman" w:hint="eastAsia"/>
              <w:sz w:val="21"/>
              <w:szCs w:val="21"/>
              <w:highlight w:val="white"/>
            </w:rPr>
            <w:delText>—</w:delText>
          </w:r>
        </w:del>
      </w:ins>
      <w:del w:id="687" w:author="1001210222 Choi" w:date="2025-12-15T18:18:00Z" w16du:dateUtc="2025-12-15T10:18:00Z">
        <w:r w:rsidR="00BF5508" w:rsidRPr="002F690E" w:rsidDel="003730A7">
          <w:rPr>
            <w:rFonts w:ascii="Times New Roman" w:hAnsi="Times New Roman" w:hint="eastAsia"/>
            <w:sz w:val="21"/>
            <w:szCs w:val="21"/>
            <w:highlight w:val="white"/>
          </w:rPr>
          <w:delText>延吉缝合带沉积物的锆石</w:delText>
        </w:r>
        <w:r w:rsidR="00BF5508" w:rsidRPr="002F690E" w:rsidDel="003730A7">
          <w:rPr>
            <w:rFonts w:ascii="Times New Roman" w:hAnsi="Times New Roman"/>
            <w:sz w:val="21"/>
            <w:szCs w:val="21"/>
            <w:highlight w:val="white"/>
          </w:rPr>
          <w:delText>U-Pb</w:delText>
        </w:r>
        <w:r w:rsidR="00BF5508" w:rsidRPr="002F690E" w:rsidDel="003730A7">
          <w:rPr>
            <w:rFonts w:ascii="Times New Roman" w:hAnsi="Times New Roman" w:hint="eastAsia"/>
            <w:sz w:val="21"/>
            <w:szCs w:val="21"/>
            <w:highlight w:val="white"/>
          </w:rPr>
          <w:delText>年代学、</w:delText>
        </w:r>
        <w:r w:rsidR="00BF5508" w:rsidRPr="002F690E" w:rsidDel="003730A7">
          <w:rPr>
            <w:rFonts w:ascii="Times New Roman" w:hAnsi="Times New Roman"/>
            <w:sz w:val="21"/>
            <w:szCs w:val="21"/>
            <w:highlight w:val="white"/>
          </w:rPr>
          <w:delText>Lu-Hf</w:delText>
        </w:r>
        <w:r w:rsidR="00BF5508" w:rsidRPr="002F690E" w:rsidDel="003730A7">
          <w:rPr>
            <w:rFonts w:ascii="Times New Roman" w:hAnsi="Times New Roman" w:hint="eastAsia"/>
            <w:sz w:val="21"/>
            <w:szCs w:val="21"/>
            <w:highlight w:val="white"/>
          </w:rPr>
          <w:delText>同位素分析，提出更精确的</w:delText>
        </w:r>
        <w:r w:rsidR="00BF5508" w:rsidRPr="002F690E" w:rsidDel="003730A7">
          <w:rPr>
            <w:rFonts w:ascii="Times New Roman" w:hAnsi="Times New Roman"/>
            <w:sz w:val="21"/>
            <w:szCs w:val="21"/>
            <w:highlight w:val="white"/>
          </w:rPr>
          <w:delText>235</w:delText>
        </w:r>
      </w:del>
      <w:ins w:id="688" w:author="home" w:date="2025-12-08T11:03:00Z">
        <w:del w:id="689" w:author="1001210222 Choi" w:date="2025-12-15T18:18:00Z" w16du:dateUtc="2025-12-15T10:18:00Z">
          <w:r w:rsidR="00A33C48" w:rsidDel="003730A7">
            <w:rPr>
              <w:rFonts w:ascii="Times New Roman" w:hAnsi="Times New Roman"/>
              <w:sz w:val="21"/>
              <w:szCs w:val="21"/>
              <w:highlight w:val="white"/>
            </w:rPr>
            <w:delText>~</w:delText>
          </w:r>
        </w:del>
      </w:ins>
      <w:del w:id="690" w:author="1001210222 Choi" w:date="2025-12-15T18:18:00Z" w16du:dateUtc="2025-12-15T10:18:00Z">
        <w:r w:rsidR="00BF5508" w:rsidRPr="002F690E" w:rsidDel="003730A7">
          <w:rPr>
            <w:rFonts w:ascii="Times New Roman" w:hAnsi="Times New Roman"/>
            <w:sz w:val="21"/>
            <w:szCs w:val="21"/>
            <w:highlight w:val="white"/>
          </w:rPr>
          <w:delText>-220</w:delText>
        </w:r>
      </w:del>
      <w:del w:id="691" w:author="1001210222 Choi" w:date="2025-12-09T16:27:00Z" w16du:dateUtc="2025-12-09T08:27:00Z">
        <w:r w:rsidR="00BF5508" w:rsidRPr="002F690E" w:rsidDel="00CB1673">
          <w:rPr>
            <w:rFonts w:ascii="Times New Roman" w:hAnsi="Times New Roman"/>
            <w:sz w:val="21"/>
            <w:szCs w:val="21"/>
            <w:highlight w:val="white"/>
          </w:rPr>
          <w:delText xml:space="preserve"> </w:delText>
        </w:r>
      </w:del>
      <w:del w:id="692" w:author="1001210222 Choi" w:date="2025-12-15T18:18:00Z" w16du:dateUtc="2025-12-15T10:18:00Z">
        <w:r w:rsidR="00BF5508" w:rsidRPr="002F690E" w:rsidDel="003730A7">
          <w:rPr>
            <w:rFonts w:ascii="Times New Roman" w:hAnsi="Times New Roman"/>
            <w:sz w:val="21"/>
            <w:szCs w:val="21"/>
            <w:highlight w:val="white"/>
          </w:rPr>
          <w:delText>Ma</w:delText>
        </w:r>
        <w:r w:rsidR="00BF5508" w:rsidRPr="002F690E" w:rsidDel="003730A7">
          <w:rPr>
            <w:rFonts w:ascii="Times New Roman" w:hAnsi="Times New Roman" w:hint="eastAsia"/>
            <w:sz w:val="21"/>
            <w:szCs w:val="21"/>
            <w:highlight w:val="white"/>
          </w:rPr>
          <w:delText>俯冲窗口；而</w:delText>
        </w:r>
        <w:r w:rsidR="00BF5508" w:rsidRPr="00654D5F" w:rsidDel="003730A7">
          <w:rPr>
            <w:rFonts w:ascii="Times New Roman" w:hAnsi="Times New Roman"/>
            <w:sz w:val="21"/>
            <w:szCs w:val="21"/>
            <w:highlight w:val="cyan"/>
          </w:rPr>
          <w:delText>Xu</w:delText>
        </w:r>
      </w:del>
      <w:ins w:id="693" w:author="home" w:date="2025-12-08T11:01:00Z">
        <w:del w:id="694" w:author="1001210222 Choi" w:date="2025-12-15T18:18:00Z" w16du:dateUtc="2025-12-15T10:18:00Z">
          <w:r w:rsidR="00DF2BC3" w:rsidDel="003730A7">
            <w:rPr>
              <w:rFonts w:ascii="Times New Roman" w:hAnsi="Times New Roman" w:hint="eastAsia"/>
              <w:sz w:val="21"/>
              <w:szCs w:val="21"/>
              <w:highlight w:val="white"/>
            </w:rPr>
            <w:delText>等</w:delText>
          </w:r>
        </w:del>
      </w:ins>
      <w:del w:id="695" w:author="1001210222 Choi" w:date="2025-12-15T18:18:00Z" w16du:dateUtc="2025-12-15T10:18:00Z">
        <w:r w:rsidR="00BF5508" w:rsidRPr="002F690E" w:rsidDel="003730A7">
          <w:rPr>
            <w:rFonts w:ascii="Times New Roman" w:hAnsi="Times New Roman"/>
            <w:sz w:val="21"/>
            <w:szCs w:val="21"/>
            <w:highlight w:val="white"/>
          </w:rPr>
          <w:delText xml:space="preserve"> et al. (2024) </w:delText>
        </w:r>
        <w:r w:rsidR="00CD0D40" w:rsidRPr="00654D5F" w:rsidDel="003730A7">
          <w:rPr>
            <w:rFonts w:ascii="Times New Roman" w:hAnsi="Times New Roman"/>
            <w:noProof/>
            <w:sz w:val="21"/>
            <w:szCs w:val="21"/>
            <w:highlight w:val="yellow"/>
            <w:vertAlign w:val="superscript"/>
          </w:rPr>
          <w:delText>[86]</w:delText>
        </w:r>
        <w:r w:rsidR="00BF5508" w:rsidRPr="002F690E" w:rsidDel="003730A7">
          <w:rPr>
            <w:rFonts w:ascii="Times New Roman" w:hAnsi="Times New Roman" w:hint="eastAsia"/>
            <w:sz w:val="21"/>
            <w:szCs w:val="21"/>
            <w:highlight w:val="white"/>
          </w:rPr>
          <w:delText>结合同位素地球化学与地震层析成像，则支持</w:delText>
        </w:r>
        <w:r w:rsidR="00BF5508" w:rsidRPr="002F690E" w:rsidDel="003730A7">
          <w:rPr>
            <w:rFonts w:ascii="Times New Roman" w:hAnsi="Times New Roman"/>
            <w:sz w:val="21"/>
            <w:szCs w:val="21"/>
            <w:highlight w:val="white"/>
          </w:rPr>
          <w:delText>180-</w:delText>
        </w:r>
      </w:del>
      <w:ins w:id="696" w:author="home" w:date="2025-12-08T11:04:00Z">
        <w:del w:id="697" w:author="1001210222 Choi" w:date="2025-12-15T18:18:00Z" w16du:dateUtc="2025-12-15T10:18:00Z">
          <w:r w:rsidR="00245FE3" w:rsidDel="003730A7">
            <w:rPr>
              <w:rFonts w:ascii="Times New Roman" w:hAnsi="Times New Roman"/>
              <w:sz w:val="21"/>
              <w:szCs w:val="21"/>
              <w:highlight w:val="white"/>
            </w:rPr>
            <w:delText>~</w:delText>
          </w:r>
        </w:del>
      </w:ins>
      <w:del w:id="698" w:author="1001210222 Choi" w:date="2025-12-15T18:18:00Z" w16du:dateUtc="2025-12-15T10:18:00Z">
        <w:r w:rsidR="00BF5508" w:rsidRPr="002F690E" w:rsidDel="003730A7">
          <w:rPr>
            <w:rFonts w:ascii="Times New Roman" w:hAnsi="Times New Roman"/>
            <w:sz w:val="21"/>
            <w:szCs w:val="21"/>
            <w:highlight w:val="white"/>
          </w:rPr>
          <w:delText>170</w:delText>
        </w:r>
      </w:del>
      <w:del w:id="699" w:author="1001210222 Choi" w:date="2025-12-09T16:27:00Z" w16du:dateUtc="2025-12-09T08:27:00Z">
        <w:r w:rsidR="00BF5508" w:rsidRPr="002F690E" w:rsidDel="00CB1673">
          <w:rPr>
            <w:rFonts w:ascii="Times New Roman" w:hAnsi="Times New Roman"/>
            <w:sz w:val="21"/>
            <w:szCs w:val="21"/>
            <w:highlight w:val="white"/>
          </w:rPr>
          <w:delText xml:space="preserve"> </w:delText>
        </w:r>
      </w:del>
      <w:del w:id="700" w:author="1001210222 Choi" w:date="2025-12-15T18:18:00Z" w16du:dateUtc="2025-12-15T10:18:00Z">
        <w:r w:rsidR="00BF5508" w:rsidRPr="002F690E" w:rsidDel="003730A7">
          <w:rPr>
            <w:rFonts w:ascii="Times New Roman" w:hAnsi="Times New Roman"/>
            <w:sz w:val="21"/>
            <w:szCs w:val="21"/>
            <w:highlight w:val="white"/>
          </w:rPr>
          <w:delText>Ma</w:delText>
        </w:r>
        <w:r w:rsidR="00BF5508" w:rsidRPr="002F690E" w:rsidDel="003730A7">
          <w:rPr>
            <w:rFonts w:ascii="Times New Roman" w:hAnsi="Times New Roman" w:hint="eastAsia"/>
            <w:sz w:val="21"/>
            <w:szCs w:val="21"/>
            <w:highlight w:val="white"/>
          </w:rPr>
          <w:delText>开始俯冲，</w:delText>
        </w:r>
        <w:r w:rsidR="00BF5508" w:rsidRPr="002F690E" w:rsidDel="003730A7">
          <w:rPr>
            <w:rFonts w:ascii="Times New Roman" w:hAnsi="Times New Roman"/>
            <w:sz w:val="21"/>
            <w:szCs w:val="21"/>
            <w:highlight w:val="white"/>
          </w:rPr>
          <w:delText>145 Ma</w:delText>
        </w:r>
        <w:r w:rsidR="00BF5508" w:rsidRPr="002F690E" w:rsidDel="003730A7">
          <w:rPr>
            <w:rFonts w:ascii="Times New Roman" w:hAnsi="Times New Roman" w:hint="eastAsia"/>
            <w:sz w:val="21"/>
            <w:szCs w:val="21"/>
            <w:highlight w:val="white"/>
          </w:rPr>
          <w:delText>启动回撤的新模型。值得注意的是，部分研究揭示多期次俯冲特征，</w:delText>
        </w:r>
        <w:r w:rsidR="00BF5508" w:rsidRPr="00654D5F" w:rsidDel="003730A7">
          <w:rPr>
            <w:rFonts w:ascii="Times New Roman" w:hAnsi="Times New Roman"/>
            <w:sz w:val="21"/>
            <w:szCs w:val="21"/>
            <w:highlight w:val="cyan"/>
          </w:rPr>
          <w:delText>Li</w:delText>
        </w:r>
      </w:del>
      <w:ins w:id="701" w:author="home" w:date="2025-12-08T11:01:00Z">
        <w:del w:id="702" w:author="1001210222 Choi" w:date="2025-12-15T18:18:00Z" w16du:dateUtc="2025-12-15T10:18:00Z">
          <w:r w:rsidR="00E413CB" w:rsidDel="003730A7">
            <w:rPr>
              <w:rFonts w:ascii="Times New Roman" w:hAnsi="Times New Roman" w:hint="eastAsia"/>
              <w:sz w:val="21"/>
              <w:szCs w:val="21"/>
              <w:highlight w:val="white"/>
            </w:rPr>
            <w:delText>等</w:delText>
          </w:r>
        </w:del>
      </w:ins>
      <w:del w:id="703" w:author="1001210222 Choi" w:date="2025-12-15T18:18:00Z" w16du:dateUtc="2025-12-15T10:18:00Z">
        <w:r w:rsidR="00BF5508" w:rsidRPr="002F690E" w:rsidDel="003730A7">
          <w:rPr>
            <w:rFonts w:ascii="Times New Roman" w:hAnsi="Times New Roman"/>
            <w:sz w:val="21"/>
            <w:szCs w:val="21"/>
            <w:highlight w:val="white"/>
          </w:rPr>
          <w:delText xml:space="preserve"> et al. (2023) </w:delText>
        </w:r>
        <w:r w:rsidR="00CD0D40" w:rsidRPr="00654D5F" w:rsidDel="003730A7">
          <w:rPr>
            <w:rFonts w:ascii="Times New Roman" w:hAnsi="Times New Roman"/>
            <w:noProof/>
            <w:sz w:val="21"/>
            <w:szCs w:val="21"/>
            <w:highlight w:val="yellow"/>
            <w:vertAlign w:val="superscript"/>
          </w:rPr>
          <w:delText>[85]</w:delText>
        </w:r>
        <w:r w:rsidR="00BF5508" w:rsidRPr="002F690E" w:rsidDel="003730A7">
          <w:rPr>
            <w:rFonts w:ascii="Times New Roman" w:hAnsi="Times New Roman" w:hint="eastAsia"/>
            <w:sz w:val="21"/>
            <w:szCs w:val="21"/>
            <w:highlight w:val="white"/>
          </w:rPr>
          <w:delText>通过跃进山与饶河杂岩体识别出</w:delText>
        </w:r>
        <w:r w:rsidR="00BF5508" w:rsidRPr="002F690E" w:rsidDel="003730A7">
          <w:rPr>
            <w:rFonts w:ascii="Times New Roman" w:hAnsi="Times New Roman"/>
            <w:sz w:val="21"/>
            <w:szCs w:val="21"/>
            <w:highlight w:val="white"/>
          </w:rPr>
          <w:delText>210</w:delText>
        </w:r>
      </w:del>
      <w:ins w:id="704" w:author="home" w:date="2025-12-08T11:03:00Z">
        <w:del w:id="705" w:author="1001210222 Choi" w:date="2025-12-15T18:18:00Z" w16du:dateUtc="2025-12-15T10:18:00Z">
          <w:r w:rsidR="00A33C48" w:rsidDel="003730A7">
            <w:rPr>
              <w:rFonts w:ascii="Times New Roman" w:hAnsi="Times New Roman"/>
              <w:sz w:val="21"/>
              <w:szCs w:val="21"/>
              <w:highlight w:val="white"/>
            </w:rPr>
            <w:delText>~</w:delText>
          </w:r>
        </w:del>
      </w:ins>
      <w:del w:id="706" w:author="1001210222 Choi" w:date="2025-12-15T18:18:00Z" w16du:dateUtc="2025-12-15T10:18:00Z">
        <w:r w:rsidR="00BF5508" w:rsidRPr="002F690E" w:rsidDel="003730A7">
          <w:rPr>
            <w:rFonts w:ascii="Times New Roman" w:hAnsi="Times New Roman"/>
            <w:sz w:val="21"/>
            <w:szCs w:val="21"/>
            <w:highlight w:val="white"/>
          </w:rPr>
          <w:delText>-180</w:delText>
        </w:r>
      </w:del>
      <w:del w:id="707" w:author="1001210222 Choi" w:date="2025-12-09T16:27:00Z" w16du:dateUtc="2025-12-09T08:27:00Z">
        <w:r w:rsidR="00BF5508" w:rsidRPr="002F690E" w:rsidDel="00CB1673">
          <w:rPr>
            <w:rFonts w:ascii="Times New Roman" w:hAnsi="Times New Roman"/>
            <w:sz w:val="21"/>
            <w:szCs w:val="21"/>
            <w:highlight w:val="white"/>
          </w:rPr>
          <w:delText xml:space="preserve"> </w:delText>
        </w:r>
      </w:del>
      <w:del w:id="708" w:author="1001210222 Choi" w:date="2025-12-15T18:18:00Z" w16du:dateUtc="2025-12-15T10:18:00Z">
        <w:r w:rsidR="00BF5508" w:rsidRPr="002F690E" w:rsidDel="003730A7">
          <w:rPr>
            <w:rFonts w:ascii="Times New Roman" w:hAnsi="Times New Roman"/>
            <w:sz w:val="21"/>
            <w:szCs w:val="21"/>
            <w:highlight w:val="white"/>
          </w:rPr>
          <w:delText>Ma</w:delText>
        </w:r>
        <w:r w:rsidR="00BF5508" w:rsidRPr="002F690E" w:rsidDel="003730A7">
          <w:rPr>
            <w:rFonts w:ascii="Times New Roman" w:hAnsi="Times New Roman" w:hint="eastAsia"/>
            <w:sz w:val="21"/>
            <w:szCs w:val="21"/>
            <w:highlight w:val="white"/>
          </w:rPr>
          <w:delText>和</w:delText>
        </w:r>
        <w:r w:rsidR="00BF5508" w:rsidRPr="002F690E" w:rsidDel="003730A7">
          <w:rPr>
            <w:rFonts w:ascii="Times New Roman" w:hAnsi="Times New Roman"/>
            <w:sz w:val="21"/>
            <w:szCs w:val="21"/>
            <w:highlight w:val="white"/>
          </w:rPr>
          <w:delText>137</w:delText>
        </w:r>
      </w:del>
      <w:ins w:id="709" w:author="home" w:date="2025-12-08T11:03:00Z">
        <w:del w:id="710" w:author="1001210222 Choi" w:date="2025-12-15T18:18:00Z" w16du:dateUtc="2025-12-15T10:18:00Z">
          <w:r w:rsidR="00A33C48" w:rsidDel="003730A7">
            <w:rPr>
              <w:rFonts w:ascii="Times New Roman" w:hAnsi="Times New Roman"/>
              <w:sz w:val="21"/>
              <w:szCs w:val="21"/>
              <w:highlight w:val="white"/>
            </w:rPr>
            <w:delText>~</w:delText>
          </w:r>
        </w:del>
      </w:ins>
      <w:del w:id="711" w:author="1001210222 Choi" w:date="2025-12-15T18:18:00Z" w16du:dateUtc="2025-12-15T10:18:00Z">
        <w:r w:rsidR="00BF5508" w:rsidRPr="002F690E" w:rsidDel="003730A7">
          <w:rPr>
            <w:rFonts w:ascii="Times New Roman" w:hAnsi="Times New Roman"/>
            <w:sz w:val="21"/>
            <w:szCs w:val="21"/>
            <w:highlight w:val="white"/>
          </w:rPr>
          <w:delText>-130</w:delText>
        </w:r>
      </w:del>
      <w:del w:id="712" w:author="1001210222 Choi" w:date="2025-12-09T16:27:00Z" w16du:dateUtc="2025-12-09T08:27:00Z">
        <w:r w:rsidR="00BF5508" w:rsidRPr="002F690E" w:rsidDel="00CB1673">
          <w:rPr>
            <w:rFonts w:ascii="Times New Roman" w:hAnsi="Times New Roman"/>
            <w:sz w:val="21"/>
            <w:szCs w:val="21"/>
            <w:highlight w:val="white"/>
          </w:rPr>
          <w:delText xml:space="preserve"> </w:delText>
        </w:r>
      </w:del>
      <w:del w:id="713" w:author="1001210222 Choi" w:date="2025-12-15T18:18:00Z" w16du:dateUtc="2025-12-15T10:18:00Z">
        <w:r w:rsidR="00BF5508" w:rsidRPr="002F690E" w:rsidDel="003730A7">
          <w:rPr>
            <w:rFonts w:ascii="Times New Roman" w:hAnsi="Times New Roman"/>
            <w:sz w:val="21"/>
            <w:szCs w:val="21"/>
            <w:highlight w:val="white"/>
          </w:rPr>
          <w:delText>Ma</w:delText>
        </w:r>
        <w:r w:rsidR="00BF5508" w:rsidRPr="002F690E" w:rsidDel="003730A7">
          <w:rPr>
            <w:rFonts w:ascii="Times New Roman" w:hAnsi="Times New Roman" w:hint="eastAsia"/>
            <w:sz w:val="21"/>
            <w:szCs w:val="21"/>
            <w:highlight w:val="white"/>
          </w:rPr>
          <w:delText>两阶段俯冲事件，</w:delText>
        </w:r>
        <w:r w:rsidR="00BF5508" w:rsidRPr="00654D5F" w:rsidDel="003730A7">
          <w:rPr>
            <w:rFonts w:ascii="Times New Roman" w:hAnsi="Times New Roman"/>
            <w:sz w:val="21"/>
            <w:szCs w:val="21"/>
            <w:highlight w:val="cyan"/>
          </w:rPr>
          <w:delText>Cui</w:delText>
        </w:r>
      </w:del>
      <w:ins w:id="714" w:author="home" w:date="2025-12-08T11:01:00Z">
        <w:del w:id="715" w:author="1001210222 Choi" w:date="2025-12-15T18:18:00Z" w16du:dateUtc="2025-12-15T10:18:00Z">
          <w:r w:rsidR="00E413CB" w:rsidDel="003730A7">
            <w:rPr>
              <w:rFonts w:ascii="Times New Roman" w:hAnsi="Times New Roman" w:hint="eastAsia"/>
              <w:sz w:val="21"/>
              <w:szCs w:val="21"/>
              <w:highlight w:val="white"/>
            </w:rPr>
            <w:delText>等</w:delText>
          </w:r>
        </w:del>
      </w:ins>
      <w:del w:id="716" w:author="1001210222 Choi" w:date="2025-12-15T18:18:00Z" w16du:dateUtc="2025-12-15T10:18:00Z">
        <w:r w:rsidR="00BF5508" w:rsidRPr="002F690E" w:rsidDel="003730A7">
          <w:rPr>
            <w:rFonts w:ascii="Times New Roman" w:hAnsi="Times New Roman"/>
            <w:sz w:val="21"/>
            <w:szCs w:val="21"/>
            <w:highlight w:val="white"/>
          </w:rPr>
          <w:delText xml:space="preserve"> et al. (2020) </w:delText>
        </w:r>
        <w:r w:rsidR="00CD0D40" w:rsidRPr="00654D5F" w:rsidDel="003730A7">
          <w:rPr>
            <w:rFonts w:ascii="Times New Roman" w:hAnsi="Times New Roman"/>
            <w:noProof/>
            <w:sz w:val="21"/>
            <w:szCs w:val="21"/>
            <w:highlight w:val="yellow"/>
            <w:vertAlign w:val="superscript"/>
          </w:rPr>
          <w:delText>[87]</w:delText>
        </w:r>
        <w:r w:rsidR="00BF5508" w:rsidRPr="002F690E" w:rsidDel="003730A7">
          <w:rPr>
            <w:rFonts w:ascii="Times New Roman" w:hAnsi="Times New Roman" w:hint="eastAsia"/>
            <w:sz w:val="21"/>
            <w:szCs w:val="21"/>
            <w:highlight w:val="white"/>
          </w:rPr>
          <w:delText>基于花岗岩</w:delText>
        </w:r>
        <w:r w:rsidR="00BF5508" w:rsidRPr="002F690E" w:rsidDel="003730A7">
          <w:rPr>
            <w:rFonts w:ascii="Times New Roman" w:hAnsi="Times New Roman"/>
            <w:sz w:val="21"/>
            <w:szCs w:val="21"/>
            <w:highlight w:val="white"/>
          </w:rPr>
          <w:delText>Hf</w:delText>
        </w:r>
        <w:r w:rsidR="00BF5508" w:rsidRPr="002F690E" w:rsidDel="003730A7">
          <w:rPr>
            <w:rFonts w:ascii="Times New Roman" w:hAnsi="Times New Roman" w:hint="eastAsia"/>
            <w:sz w:val="21"/>
            <w:szCs w:val="21"/>
            <w:highlight w:val="white"/>
          </w:rPr>
          <w:delText>同位素提出</w:delText>
        </w:r>
        <w:r w:rsidR="00BF5508" w:rsidRPr="002F690E" w:rsidDel="003730A7">
          <w:rPr>
            <w:rFonts w:ascii="Times New Roman" w:hAnsi="Times New Roman"/>
            <w:sz w:val="21"/>
            <w:szCs w:val="21"/>
            <w:highlight w:val="white"/>
          </w:rPr>
          <w:delText>156</w:delText>
        </w:r>
      </w:del>
      <w:ins w:id="717" w:author="home" w:date="2025-12-08T11:03:00Z">
        <w:del w:id="718" w:author="1001210222 Choi" w:date="2025-12-15T18:18:00Z" w16du:dateUtc="2025-12-15T10:18:00Z">
          <w:r w:rsidR="00A33C48" w:rsidDel="003730A7">
            <w:rPr>
              <w:rFonts w:ascii="Times New Roman" w:hAnsi="Times New Roman"/>
              <w:sz w:val="21"/>
              <w:szCs w:val="21"/>
              <w:highlight w:val="white"/>
            </w:rPr>
            <w:delText>~</w:delText>
          </w:r>
        </w:del>
      </w:ins>
      <w:del w:id="719" w:author="1001210222 Choi" w:date="2025-12-15T18:18:00Z" w16du:dateUtc="2025-12-15T10:18:00Z">
        <w:r w:rsidR="00BF5508" w:rsidRPr="002F690E" w:rsidDel="003730A7">
          <w:rPr>
            <w:rFonts w:ascii="Times New Roman" w:hAnsi="Times New Roman"/>
            <w:sz w:val="21"/>
            <w:szCs w:val="21"/>
            <w:highlight w:val="white"/>
          </w:rPr>
          <w:delText>-139</w:delText>
        </w:r>
      </w:del>
      <w:del w:id="720" w:author="1001210222 Choi" w:date="2025-12-09T16:27:00Z" w16du:dateUtc="2025-12-09T08:27:00Z">
        <w:r w:rsidR="00BF5508" w:rsidRPr="002F690E" w:rsidDel="00CB1673">
          <w:rPr>
            <w:rFonts w:ascii="Times New Roman" w:hAnsi="Times New Roman"/>
            <w:sz w:val="21"/>
            <w:szCs w:val="21"/>
            <w:highlight w:val="white"/>
          </w:rPr>
          <w:delText xml:space="preserve"> </w:delText>
        </w:r>
      </w:del>
      <w:del w:id="721" w:author="1001210222 Choi" w:date="2025-12-15T18:18:00Z" w16du:dateUtc="2025-12-15T10:18:00Z">
        <w:r w:rsidR="00BF5508" w:rsidRPr="002F690E" w:rsidDel="003730A7">
          <w:rPr>
            <w:rFonts w:ascii="Times New Roman" w:hAnsi="Times New Roman"/>
            <w:sz w:val="21"/>
            <w:szCs w:val="21"/>
            <w:highlight w:val="white"/>
          </w:rPr>
          <w:delText>Ma</w:delText>
        </w:r>
        <w:r w:rsidR="00BF5508" w:rsidRPr="002F690E" w:rsidDel="003730A7">
          <w:rPr>
            <w:rFonts w:ascii="Times New Roman" w:hAnsi="Times New Roman" w:hint="eastAsia"/>
            <w:sz w:val="21"/>
            <w:szCs w:val="21"/>
            <w:highlight w:val="white"/>
          </w:rPr>
          <w:delText>持续俯冲与</w:delText>
        </w:r>
        <w:r w:rsidR="00BF5508" w:rsidRPr="002F690E" w:rsidDel="003730A7">
          <w:rPr>
            <w:rFonts w:ascii="Times New Roman" w:hAnsi="Times New Roman"/>
            <w:sz w:val="21"/>
            <w:szCs w:val="21"/>
            <w:highlight w:val="white"/>
          </w:rPr>
          <w:delText>139</w:delText>
        </w:r>
      </w:del>
      <w:ins w:id="722" w:author="home" w:date="2025-12-08T11:03:00Z">
        <w:del w:id="723" w:author="1001210222 Choi" w:date="2025-12-15T18:18:00Z" w16du:dateUtc="2025-12-15T10:18:00Z">
          <w:r w:rsidR="00A33C48" w:rsidDel="003730A7">
            <w:rPr>
              <w:rFonts w:ascii="Times New Roman" w:hAnsi="Times New Roman"/>
              <w:sz w:val="21"/>
              <w:szCs w:val="21"/>
              <w:highlight w:val="white"/>
            </w:rPr>
            <w:delText>~</w:delText>
          </w:r>
        </w:del>
      </w:ins>
      <w:del w:id="724" w:author="1001210222 Choi" w:date="2025-12-15T18:18:00Z" w16du:dateUtc="2025-12-15T10:18:00Z">
        <w:r w:rsidR="00BF5508" w:rsidRPr="002F690E" w:rsidDel="003730A7">
          <w:rPr>
            <w:rFonts w:ascii="Times New Roman" w:hAnsi="Times New Roman"/>
            <w:sz w:val="21"/>
            <w:szCs w:val="21"/>
            <w:highlight w:val="white"/>
          </w:rPr>
          <w:delText>-130 Ma</w:delText>
        </w:r>
        <w:r w:rsidR="00BF5508" w:rsidRPr="002F690E" w:rsidDel="003730A7">
          <w:rPr>
            <w:rFonts w:ascii="Times New Roman" w:hAnsi="Times New Roman" w:hint="eastAsia"/>
            <w:sz w:val="21"/>
            <w:szCs w:val="21"/>
            <w:highlight w:val="white"/>
          </w:rPr>
          <w:delText>回撤过程，而</w:delText>
        </w:r>
        <w:r w:rsidR="00BF5508" w:rsidRPr="00654D5F" w:rsidDel="003730A7">
          <w:rPr>
            <w:rFonts w:ascii="Times New Roman" w:hAnsi="Times New Roman"/>
            <w:sz w:val="21"/>
            <w:szCs w:val="21"/>
            <w:highlight w:val="cyan"/>
          </w:rPr>
          <w:delText>Ni</w:delText>
        </w:r>
      </w:del>
      <w:ins w:id="725" w:author="home" w:date="2025-12-08T11:02:00Z">
        <w:del w:id="726" w:author="1001210222 Choi" w:date="2025-12-15T18:18:00Z" w16du:dateUtc="2025-12-15T10:18:00Z">
          <w:r w:rsidR="00E413CB" w:rsidDel="003730A7">
            <w:rPr>
              <w:rFonts w:ascii="Times New Roman" w:hAnsi="Times New Roman" w:hint="eastAsia"/>
              <w:sz w:val="21"/>
              <w:szCs w:val="21"/>
              <w:highlight w:val="white"/>
            </w:rPr>
            <w:delText>等</w:delText>
          </w:r>
        </w:del>
      </w:ins>
      <w:del w:id="727" w:author="1001210222 Choi" w:date="2025-12-15T18:18:00Z" w16du:dateUtc="2025-12-15T10:18:00Z">
        <w:r w:rsidR="00BF5508" w:rsidRPr="002F690E" w:rsidDel="003730A7">
          <w:rPr>
            <w:rFonts w:ascii="Times New Roman" w:hAnsi="Times New Roman"/>
            <w:sz w:val="21"/>
            <w:szCs w:val="21"/>
            <w:highlight w:val="white"/>
          </w:rPr>
          <w:delText xml:space="preserve"> et al. (2024) </w:delText>
        </w:r>
        <w:r w:rsidR="00CD0D40" w:rsidRPr="00654D5F" w:rsidDel="003730A7">
          <w:rPr>
            <w:rFonts w:ascii="Times New Roman" w:hAnsi="Times New Roman"/>
            <w:noProof/>
            <w:sz w:val="21"/>
            <w:szCs w:val="21"/>
            <w:highlight w:val="yellow"/>
            <w:vertAlign w:val="superscript"/>
          </w:rPr>
          <w:delText>[89]</w:delText>
        </w:r>
        <w:r w:rsidRPr="002F690E" w:rsidDel="003730A7">
          <w:rPr>
            <w:rFonts w:ascii="Times New Roman" w:hAnsi="Times New Roman" w:hint="eastAsia"/>
            <w:sz w:val="21"/>
            <w:szCs w:val="21"/>
            <w:highlight w:val="white"/>
          </w:rPr>
          <w:delText>通过胶东半岛变质核杂岩的多元数据，论证了</w:delText>
        </w:r>
        <w:r w:rsidRPr="002F690E" w:rsidDel="003730A7">
          <w:rPr>
            <w:rFonts w:ascii="Times New Roman" w:hAnsi="Times New Roman"/>
            <w:sz w:val="21"/>
            <w:szCs w:val="21"/>
            <w:highlight w:val="white"/>
          </w:rPr>
          <w:delText>135</w:delText>
        </w:r>
      </w:del>
      <w:ins w:id="728" w:author="home" w:date="2025-12-08T11:03:00Z">
        <w:del w:id="729" w:author="1001210222 Choi" w:date="2025-12-15T18:18:00Z" w16du:dateUtc="2025-12-15T10:18:00Z">
          <w:r w:rsidR="00A33C48" w:rsidDel="003730A7">
            <w:rPr>
              <w:rFonts w:ascii="Times New Roman" w:hAnsi="Times New Roman"/>
              <w:sz w:val="21"/>
              <w:szCs w:val="21"/>
              <w:highlight w:val="white"/>
            </w:rPr>
            <w:delText>~</w:delText>
          </w:r>
        </w:del>
      </w:ins>
      <w:del w:id="730" w:author="1001210222 Choi" w:date="2025-12-15T18:18:00Z" w16du:dateUtc="2025-12-15T10:18:00Z">
        <w:r w:rsidRPr="002F690E" w:rsidDel="003730A7">
          <w:rPr>
            <w:rFonts w:ascii="Times New Roman" w:hAnsi="Times New Roman"/>
            <w:sz w:val="21"/>
            <w:szCs w:val="21"/>
            <w:highlight w:val="white"/>
          </w:rPr>
          <w:delText>-122</w:delText>
        </w:r>
      </w:del>
      <w:del w:id="731" w:author="1001210222 Choi" w:date="2025-12-09T16:27:00Z" w16du:dateUtc="2025-12-09T08:27:00Z">
        <w:r w:rsidRPr="002F690E" w:rsidDel="00CB1673">
          <w:rPr>
            <w:rFonts w:ascii="Times New Roman" w:hAnsi="Times New Roman"/>
            <w:sz w:val="21"/>
            <w:szCs w:val="21"/>
            <w:highlight w:val="white"/>
          </w:rPr>
          <w:delText xml:space="preserve"> </w:delText>
        </w:r>
      </w:del>
      <w:del w:id="732"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的东西向俯冲。这种时间跨度的差异（</w:delText>
        </w:r>
        <w:r w:rsidRPr="002F690E" w:rsidDel="003730A7">
          <w:rPr>
            <w:rFonts w:ascii="Times New Roman" w:hAnsi="Times New Roman"/>
            <w:sz w:val="21"/>
            <w:szCs w:val="21"/>
            <w:highlight w:val="white"/>
          </w:rPr>
          <w:delText>320</w:delText>
        </w:r>
      </w:del>
      <w:ins w:id="733" w:author="home" w:date="2025-12-08T11:03:00Z">
        <w:del w:id="734" w:author="1001210222 Choi" w:date="2025-12-15T18:18:00Z" w16du:dateUtc="2025-12-15T10:18:00Z">
          <w:r w:rsidR="00A33C48" w:rsidDel="003730A7">
            <w:rPr>
              <w:rFonts w:ascii="Times New Roman" w:hAnsi="Times New Roman"/>
              <w:sz w:val="21"/>
              <w:szCs w:val="21"/>
              <w:highlight w:val="white"/>
            </w:rPr>
            <w:delText>~</w:delText>
          </w:r>
        </w:del>
      </w:ins>
      <w:del w:id="735" w:author="1001210222 Choi" w:date="2025-12-15T18:18:00Z" w16du:dateUtc="2025-12-15T10:18:00Z">
        <w:r w:rsidRPr="002F690E" w:rsidDel="003730A7">
          <w:rPr>
            <w:rFonts w:ascii="Times New Roman" w:hAnsi="Times New Roman"/>
            <w:sz w:val="21"/>
            <w:szCs w:val="21"/>
            <w:highlight w:val="white"/>
          </w:rPr>
          <w:delText>-122</w:delText>
        </w:r>
      </w:del>
      <w:del w:id="736" w:author="1001210222 Choi" w:date="2025-12-09T16:24:00Z" w16du:dateUtc="2025-12-09T08:24:00Z">
        <w:r w:rsidRPr="002F690E" w:rsidDel="00CB1673">
          <w:rPr>
            <w:rFonts w:ascii="Times New Roman" w:hAnsi="Times New Roman"/>
            <w:sz w:val="21"/>
            <w:szCs w:val="21"/>
            <w:highlight w:val="white"/>
          </w:rPr>
          <w:delText xml:space="preserve"> </w:delText>
        </w:r>
      </w:del>
      <w:del w:id="737"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）可能反映不同构造域对板块边界的差异性响应，或指示多期俯冲事件的时空叠加。</w:delText>
        </w:r>
        <w:bookmarkEnd w:id="669"/>
      </w:del>
    </w:p>
    <w:p w14:paraId="4D179B3A" w14:textId="412D5771" w:rsidR="00B804E8" w:rsidRPr="00B804E8" w:rsidDel="003730A7" w:rsidRDefault="00654D5F" w:rsidP="008868EF">
      <w:pPr>
        <w:spacing w:after="0" w:line="276" w:lineRule="auto"/>
        <w:ind w:firstLine="420"/>
        <w:jc w:val="both"/>
        <w:rPr>
          <w:del w:id="738" w:author="1001210222 Choi" w:date="2025-12-15T18:18:00Z" w16du:dateUtc="2025-12-15T10:18:00Z"/>
          <w:rFonts w:ascii="Times New Roman" w:eastAsia="宋体" w:hAnsi="Times New Roman"/>
          <w:sz w:val="21"/>
          <w:szCs w:val="21"/>
        </w:rPr>
      </w:pPr>
      <w:bookmarkStart w:id="739" w:name="正文段落_26"/>
      <w:del w:id="740" w:author="1001210222 Choi" w:date="2025-12-15T18:18:00Z" w16du:dateUtc="2025-12-15T10:18:00Z">
        <w:r w:rsidRPr="002F690E" w:rsidDel="003730A7">
          <w:rPr>
            <w:rFonts w:ascii="Times New Roman" w:eastAsia="宋体" w:hAnsi="Times New Roman" w:hint="eastAsia"/>
            <w:sz w:val="21"/>
            <w:szCs w:val="21"/>
            <w:highlight w:val="white"/>
          </w:rPr>
          <w:delText>在构造体制转换方面，华北克拉通从挤压向伸展的过渡被认为与板片回撤密切关联，但其转换时限亦仍存</w:delText>
        </w:r>
      </w:del>
      <w:ins w:id="741" w:author="home" w:date="2025-12-08T11:06:00Z">
        <w:del w:id="742" w:author="1001210222 Choi" w:date="2025-12-15T18:18:00Z" w16du:dateUtc="2025-12-15T10:18:00Z">
          <w:r w:rsidR="005509A0" w:rsidDel="003730A7">
            <w:rPr>
              <w:rFonts w:ascii="Times New Roman" w:eastAsia="宋体" w:hAnsi="Times New Roman" w:hint="eastAsia"/>
              <w:sz w:val="21"/>
              <w:szCs w:val="21"/>
              <w:highlight w:val="white"/>
            </w:rPr>
            <w:delText>在</w:delText>
          </w:r>
        </w:del>
      </w:ins>
      <w:del w:id="743" w:author="1001210222 Choi" w:date="2025-12-15T18:18:00Z" w16du:dateUtc="2025-12-15T10:18:00Z">
        <w:r w:rsidRPr="002F690E" w:rsidDel="003730A7">
          <w:rPr>
            <w:rFonts w:ascii="Times New Roman" w:eastAsia="宋体" w:hAnsi="Times New Roman" w:hint="eastAsia"/>
            <w:sz w:val="21"/>
            <w:szCs w:val="21"/>
            <w:highlight w:val="white"/>
          </w:rPr>
          <w:delText>争议。</w:delText>
        </w:r>
        <w:r w:rsidRPr="00654D5F" w:rsidDel="003730A7">
          <w:rPr>
            <w:rFonts w:ascii="Times New Roman" w:eastAsia="宋体" w:hAnsi="Times New Roman"/>
            <w:sz w:val="21"/>
            <w:szCs w:val="21"/>
            <w:highlight w:val="cyan"/>
          </w:rPr>
          <w:delText>Mao</w:delText>
        </w:r>
      </w:del>
      <w:ins w:id="744" w:author="home" w:date="2025-12-08T11:02:00Z">
        <w:del w:id="745" w:author="1001210222 Choi" w:date="2025-12-15T18:18:00Z" w16du:dateUtc="2025-12-15T10:18:00Z">
          <w:r w:rsidR="00E413CB" w:rsidDel="003730A7">
            <w:rPr>
              <w:rFonts w:ascii="Times New Roman" w:hAnsi="Times New Roman" w:hint="eastAsia"/>
              <w:sz w:val="21"/>
              <w:szCs w:val="21"/>
              <w:highlight w:val="white"/>
            </w:rPr>
            <w:delText>等</w:delText>
          </w:r>
        </w:del>
      </w:ins>
      <w:del w:id="746" w:author="1001210222 Choi" w:date="2025-12-15T18:18:00Z" w16du:dateUtc="2025-12-15T10:18:00Z">
        <w:r w:rsidRPr="002F690E" w:rsidDel="003730A7">
          <w:rPr>
            <w:rFonts w:ascii="Times New Roman" w:eastAsia="宋体" w:hAnsi="Times New Roman"/>
            <w:sz w:val="21"/>
            <w:szCs w:val="21"/>
            <w:highlight w:val="white"/>
          </w:rPr>
          <w:delText xml:space="preserve"> et al. (2021) </w:delText>
        </w:r>
        <w:r w:rsidR="00CD0D40" w:rsidRPr="00654D5F" w:rsidDel="003730A7">
          <w:rPr>
            <w:rFonts w:ascii="Times New Roman" w:eastAsia="宋体" w:hAnsi="Times New Roman"/>
            <w:noProof/>
            <w:sz w:val="21"/>
            <w:szCs w:val="21"/>
            <w:highlight w:val="yellow"/>
            <w:vertAlign w:val="superscript"/>
          </w:rPr>
          <w:delText>[90]</w:delText>
        </w:r>
        <w:r w:rsidRPr="002F690E" w:rsidDel="003730A7">
          <w:rPr>
            <w:rFonts w:ascii="Times New Roman" w:eastAsia="宋体" w:hAnsi="Times New Roman" w:hint="eastAsia"/>
            <w:sz w:val="21"/>
            <w:szCs w:val="21"/>
            <w:highlight w:val="white"/>
          </w:rPr>
          <w:delText>明确提出</w:delText>
        </w:r>
        <w:r w:rsidRPr="002F690E" w:rsidDel="003730A7">
          <w:rPr>
            <w:rFonts w:ascii="Times New Roman" w:eastAsia="宋体" w:hAnsi="Times New Roman"/>
            <w:sz w:val="21"/>
            <w:szCs w:val="21"/>
            <w:highlight w:val="white"/>
          </w:rPr>
          <w:delText>145</w:delText>
        </w:r>
      </w:del>
      <w:ins w:id="747" w:author="home" w:date="2025-12-08T11:03:00Z">
        <w:del w:id="748" w:author="1001210222 Choi" w:date="2025-12-15T18:18:00Z" w16du:dateUtc="2025-12-15T10:18:00Z">
          <w:r w:rsidR="00A33C48" w:rsidDel="003730A7">
            <w:rPr>
              <w:rFonts w:ascii="Times New Roman" w:hAnsi="Times New Roman"/>
              <w:sz w:val="21"/>
              <w:szCs w:val="21"/>
              <w:highlight w:val="white"/>
            </w:rPr>
            <w:delText>~</w:delText>
          </w:r>
        </w:del>
      </w:ins>
      <w:del w:id="749" w:author="1001210222 Choi" w:date="2025-12-15T18:18:00Z" w16du:dateUtc="2025-12-15T10:18:00Z">
        <w:r w:rsidRPr="002F690E" w:rsidDel="003730A7">
          <w:rPr>
            <w:rFonts w:ascii="Times New Roman" w:eastAsia="宋体" w:hAnsi="Times New Roman"/>
            <w:sz w:val="21"/>
            <w:szCs w:val="21"/>
            <w:highlight w:val="white"/>
          </w:rPr>
          <w:delText>-135</w:delText>
        </w:r>
      </w:del>
      <w:del w:id="750" w:author="1001210222 Choi" w:date="2025-12-09T16:26:00Z" w16du:dateUtc="2025-12-09T08:26:00Z">
        <w:r w:rsidRPr="002F690E" w:rsidDel="00CB1673">
          <w:rPr>
            <w:rFonts w:ascii="Times New Roman" w:eastAsia="宋体" w:hAnsi="Times New Roman"/>
            <w:sz w:val="21"/>
            <w:szCs w:val="21"/>
            <w:highlight w:val="white"/>
          </w:rPr>
          <w:delText xml:space="preserve"> </w:delText>
        </w:r>
      </w:del>
      <w:del w:id="751" w:author="1001210222 Choi" w:date="2025-12-15T18:18:00Z" w16du:dateUtc="2025-12-15T10:18:00Z">
        <w:r w:rsidRPr="002F690E" w:rsidDel="003730A7">
          <w:rPr>
            <w:rFonts w:ascii="Times New Roman" w:eastAsia="宋体" w:hAnsi="Times New Roman"/>
            <w:sz w:val="21"/>
            <w:szCs w:val="21"/>
            <w:highlight w:val="white"/>
          </w:rPr>
          <w:delText>Ma</w:delText>
        </w:r>
        <w:r w:rsidRPr="002F690E" w:rsidDel="003730A7">
          <w:rPr>
            <w:rFonts w:ascii="Times New Roman" w:eastAsia="宋体" w:hAnsi="Times New Roman" w:hint="eastAsia"/>
            <w:sz w:val="21"/>
            <w:szCs w:val="21"/>
            <w:highlight w:val="white"/>
          </w:rPr>
          <w:delText>为挤压</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伸展转换期，这与</w:delText>
        </w:r>
        <w:r w:rsidRPr="00654D5F" w:rsidDel="003730A7">
          <w:rPr>
            <w:rFonts w:ascii="Times New Roman" w:eastAsia="宋体" w:hAnsi="Times New Roman"/>
            <w:sz w:val="21"/>
            <w:szCs w:val="21"/>
            <w:highlight w:val="cyan"/>
          </w:rPr>
          <w:delText>Liu</w:delText>
        </w:r>
      </w:del>
      <w:ins w:id="752" w:author="home" w:date="2025-12-08T11:02:00Z">
        <w:del w:id="753" w:author="1001210222 Choi" w:date="2025-12-15T18:18:00Z" w16du:dateUtc="2025-12-15T10:18:00Z">
          <w:r w:rsidR="00E413CB" w:rsidDel="003730A7">
            <w:rPr>
              <w:rFonts w:ascii="Times New Roman" w:hAnsi="Times New Roman" w:hint="eastAsia"/>
              <w:sz w:val="21"/>
              <w:szCs w:val="21"/>
              <w:highlight w:val="white"/>
            </w:rPr>
            <w:delText>等</w:delText>
          </w:r>
        </w:del>
      </w:ins>
      <w:del w:id="754" w:author="1001210222 Choi" w:date="2025-12-15T18:18:00Z" w16du:dateUtc="2025-12-15T10:18:00Z">
        <w:r w:rsidRPr="002F690E" w:rsidDel="003730A7">
          <w:rPr>
            <w:rFonts w:ascii="Times New Roman" w:eastAsia="宋体" w:hAnsi="Times New Roman"/>
            <w:sz w:val="21"/>
            <w:szCs w:val="21"/>
            <w:highlight w:val="white"/>
          </w:rPr>
          <w:delText xml:space="preserve"> et al. (2021) </w:delText>
        </w:r>
        <w:r w:rsidR="00CD0D40" w:rsidRPr="00654D5F" w:rsidDel="003730A7">
          <w:rPr>
            <w:rFonts w:ascii="Times New Roman" w:eastAsia="宋体" w:hAnsi="Times New Roman"/>
            <w:noProof/>
            <w:sz w:val="21"/>
            <w:szCs w:val="21"/>
            <w:highlight w:val="yellow"/>
            <w:vertAlign w:val="superscript"/>
          </w:rPr>
          <w:delText>[91]</w:delText>
        </w:r>
        <w:r w:rsidRPr="002F690E" w:rsidDel="003730A7">
          <w:rPr>
            <w:rFonts w:ascii="Times New Roman" w:eastAsia="宋体" w:hAnsi="Times New Roman" w:hint="eastAsia"/>
            <w:sz w:val="21"/>
            <w:szCs w:val="21"/>
            <w:highlight w:val="white"/>
          </w:rPr>
          <w:delText>提出的</w:delText>
        </w:r>
        <w:r w:rsidRPr="002F690E" w:rsidDel="003730A7">
          <w:rPr>
            <w:rFonts w:ascii="Times New Roman" w:eastAsia="宋体" w:hAnsi="Times New Roman"/>
            <w:sz w:val="21"/>
            <w:szCs w:val="21"/>
            <w:highlight w:val="white"/>
          </w:rPr>
          <w:delText>160 Ma</w:delText>
        </w:r>
        <w:r w:rsidRPr="002F690E" w:rsidDel="003730A7">
          <w:rPr>
            <w:rFonts w:ascii="Times New Roman" w:eastAsia="宋体" w:hAnsi="Times New Roman" w:hint="eastAsia"/>
            <w:sz w:val="21"/>
            <w:szCs w:val="21"/>
            <w:highlight w:val="white"/>
          </w:rPr>
          <w:delText>回撤起始，</w:delText>
        </w:r>
        <w:r w:rsidRPr="002F690E" w:rsidDel="003730A7">
          <w:rPr>
            <w:rFonts w:ascii="Times New Roman" w:eastAsia="宋体" w:hAnsi="Times New Roman"/>
            <w:sz w:val="21"/>
            <w:szCs w:val="21"/>
            <w:highlight w:val="white"/>
          </w:rPr>
          <w:delText>145-</w:delText>
        </w:r>
      </w:del>
      <w:ins w:id="755" w:author="home" w:date="2025-12-08T11:05:00Z">
        <w:del w:id="756" w:author="1001210222 Choi" w:date="2025-12-15T18:18:00Z" w16du:dateUtc="2025-12-15T10:18:00Z">
          <w:r w:rsidR="00BA55C9" w:rsidDel="003730A7">
            <w:rPr>
              <w:rFonts w:ascii="Times New Roman" w:eastAsia="宋体" w:hAnsi="Times New Roman"/>
              <w:sz w:val="21"/>
              <w:szCs w:val="21"/>
              <w:highlight w:val="white"/>
            </w:rPr>
            <w:delText>~</w:delText>
          </w:r>
        </w:del>
      </w:ins>
      <w:del w:id="757" w:author="1001210222 Choi" w:date="2025-12-15T18:18:00Z" w16du:dateUtc="2025-12-15T10:18:00Z">
        <w:r w:rsidRPr="002F690E" w:rsidDel="003730A7">
          <w:rPr>
            <w:rFonts w:ascii="Times New Roman" w:eastAsia="宋体" w:hAnsi="Times New Roman"/>
            <w:sz w:val="21"/>
            <w:szCs w:val="21"/>
            <w:highlight w:val="white"/>
          </w:rPr>
          <w:delText>120 Ma</w:delText>
        </w:r>
        <w:r w:rsidRPr="002F690E" w:rsidDel="003730A7">
          <w:rPr>
            <w:rFonts w:ascii="Times New Roman" w:eastAsia="宋体" w:hAnsi="Times New Roman" w:hint="eastAsia"/>
            <w:sz w:val="21"/>
            <w:szCs w:val="21"/>
            <w:highlight w:val="white"/>
          </w:rPr>
          <w:delText>伸展峰值形成呼应。区域研究显示伸展作用具有显著</w:delText>
        </w:r>
      </w:del>
      <w:ins w:id="758" w:author="home" w:date="2025-12-08T11:06:00Z">
        <w:del w:id="759" w:author="1001210222 Choi" w:date="2025-12-15T18:18:00Z" w16du:dateUtc="2025-12-15T10:18:00Z">
          <w:r w:rsidR="00EF19CA" w:rsidDel="003730A7">
            <w:rPr>
              <w:rFonts w:ascii="Times New Roman" w:eastAsia="宋体" w:hAnsi="Times New Roman" w:hint="eastAsia"/>
              <w:sz w:val="21"/>
              <w:szCs w:val="21"/>
              <w:highlight w:val="white"/>
            </w:rPr>
            <w:delText>的</w:delText>
          </w:r>
        </w:del>
      </w:ins>
      <w:del w:id="760" w:author="1001210222 Choi" w:date="2025-12-15T18:18:00Z" w16du:dateUtc="2025-12-15T10:18:00Z">
        <w:r w:rsidRPr="002F690E" w:rsidDel="003730A7">
          <w:rPr>
            <w:rFonts w:ascii="Times New Roman" w:eastAsia="宋体" w:hAnsi="Times New Roman" w:hint="eastAsia"/>
            <w:sz w:val="21"/>
            <w:szCs w:val="21"/>
            <w:highlight w:val="white"/>
          </w:rPr>
          <w:delText>时空异质性，</w:delText>
        </w:r>
        <w:r w:rsidRPr="00654D5F" w:rsidDel="003730A7">
          <w:rPr>
            <w:rFonts w:ascii="Times New Roman" w:eastAsia="宋体" w:hAnsi="Times New Roman"/>
            <w:sz w:val="21"/>
            <w:szCs w:val="21"/>
            <w:highlight w:val="cyan"/>
          </w:rPr>
          <w:delText>Zhu</w:delText>
        </w:r>
      </w:del>
      <w:ins w:id="761" w:author="home" w:date="2025-12-08T11:02:00Z">
        <w:del w:id="762" w:author="1001210222 Choi" w:date="2025-12-15T18:18:00Z" w16du:dateUtc="2025-12-15T10:18:00Z">
          <w:r w:rsidR="00E413CB" w:rsidDel="003730A7">
            <w:rPr>
              <w:rFonts w:ascii="Times New Roman" w:hAnsi="Times New Roman" w:hint="eastAsia"/>
              <w:sz w:val="21"/>
              <w:szCs w:val="21"/>
              <w:highlight w:val="white"/>
            </w:rPr>
            <w:delText>等</w:delText>
          </w:r>
        </w:del>
      </w:ins>
      <w:del w:id="763" w:author="1001210222 Choi" w:date="2025-12-15T18:18:00Z" w16du:dateUtc="2025-12-15T10:18:00Z">
        <w:r w:rsidRPr="002F690E" w:rsidDel="003730A7">
          <w:rPr>
            <w:rFonts w:ascii="Times New Roman" w:eastAsia="宋体" w:hAnsi="Times New Roman"/>
            <w:sz w:val="21"/>
            <w:szCs w:val="21"/>
            <w:highlight w:val="white"/>
          </w:rPr>
          <w:delText xml:space="preserve"> et al. (2021) </w:delText>
        </w:r>
        <w:r w:rsidR="00CD0D40" w:rsidRPr="00654D5F" w:rsidDel="003730A7">
          <w:rPr>
            <w:rFonts w:ascii="Times New Roman" w:eastAsia="宋体" w:hAnsi="Times New Roman"/>
            <w:noProof/>
            <w:sz w:val="21"/>
            <w:szCs w:val="21"/>
            <w:highlight w:val="yellow"/>
            <w:vertAlign w:val="superscript"/>
          </w:rPr>
          <w:delText>[92]</w:delText>
        </w:r>
        <w:r w:rsidRPr="002F690E" w:rsidDel="003730A7">
          <w:rPr>
            <w:rFonts w:ascii="Times New Roman" w:eastAsia="宋体" w:hAnsi="Times New Roman" w:hint="eastAsia"/>
            <w:sz w:val="21"/>
            <w:szCs w:val="21"/>
            <w:highlight w:val="white"/>
          </w:rPr>
          <w:delText>通过变质核杂岩与裂谷盆地分析，将伸展峰期扩展至</w:delText>
        </w:r>
        <w:r w:rsidRPr="002F690E" w:rsidDel="003730A7">
          <w:rPr>
            <w:rFonts w:ascii="Times New Roman" w:eastAsia="宋体" w:hAnsi="Times New Roman"/>
            <w:sz w:val="21"/>
            <w:szCs w:val="21"/>
            <w:highlight w:val="white"/>
          </w:rPr>
          <w:delText>138-</w:delText>
        </w:r>
      </w:del>
      <w:ins w:id="764" w:author="home" w:date="2025-12-08T11:05:00Z">
        <w:del w:id="765" w:author="1001210222 Choi" w:date="2025-12-15T18:18:00Z" w16du:dateUtc="2025-12-15T10:18:00Z">
          <w:r w:rsidR="00BA55C9" w:rsidDel="003730A7">
            <w:rPr>
              <w:rFonts w:ascii="Times New Roman" w:eastAsia="宋体" w:hAnsi="Times New Roman"/>
              <w:sz w:val="21"/>
              <w:szCs w:val="21"/>
              <w:highlight w:val="white"/>
            </w:rPr>
            <w:delText>~</w:delText>
          </w:r>
        </w:del>
      </w:ins>
      <w:del w:id="766" w:author="1001210222 Choi" w:date="2025-12-15T18:18:00Z" w16du:dateUtc="2025-12-15T10:18:00Z">
        <w:r w:rsidRPr="002F690E" w:rsidDel="003730A7">
          <w:rPr>
            <w:rFonts w:ascii="Times New Roman" w:eastAsia="宋体" w:hAnsi="Times New Roman"/>
            <w:sz w:val="21"/>
            <w:szCs w:val="21"/>
            <w:highlight w:val="white"/>
          </w:rPr>
          <w:delText>100</w:delText>
        </w:r>
      </w:del>
      <w:del w:id="767" w:author="1001210222 Choi" w:date="2025-12-09T16:24:00Z" w16du:dateUtc="2025-12-09T08:24:00Z">
        <w:r w:rsidRPr="002F690E" w:rsidDel="00CB1673">
          <w:rPr>
            <w:rFonts w:ascii="Times New Roman" w:eastAsia="宋体" w:hAnsi="Times New Roman"/>
            <w:sz w:val="21"/>
            <w:szCs w:val="21"/>
            <w:highlight w:val="white"/>
          </w:rPr>
          <w:delText xml:space="preserve"> </w:delText>
        </w:r>
      </w:del>
      <w:del w:id="768" w:author="1001210222 Choi" w:date="2025-12-15T18:18:00Z" w16du:dateUtc="2025-12-15T10:18:00Z">
        <w:r w:rsidRPr="002F690E" w:rsidDel="003730A7">
          <w:rPr>
            <w:rFonts w:ascii="Times New Roman" w:eastAsia="宋体" w:hAnsi="Times New Roman"/>
            <w:sz w:val="21"/>
            <w:szCs w:val="21"/>
            <w:highlight w:val="white"/>
          </w:rPr>
          <w:delText>Ma</w:delText>
        </w:r>
        <w:r w:rsidRPr="002F690E" w:rsidDel="003730A7">
          <w:rPr>
            <w:rFonts w:ascii="Times New Roman" w:eastAsia="宋体" w:hAnsi="Times New Roman" w:hint="eastAsia"/>
            <w:sz w:val="21"/>
            <w:szCs w:val="21"/>
            <w:highlight w:val="white"/>
          </w:rPr>
          <w:delText>；</w:delText>
        </w:r>
        <w:r w:rsidRPr="00654D5F" w:rsidDel="003730A7">
          <w:rPr>
            <w:rFonts w:ascii="Times New Roman" w:eastAsia="宋体" w:hAnsi="Times New Roman"/>
            <w:sz w:val="21"/>
            <w:szCs w:val="21"/>
            <w:highlight w:val="cyan"/>
          </w:rPr>
          <w:delText>Kang</w:delText>
        </w:r>
      </w:del>
      <w:ins w:id="769" w:author="home" w:date="2025-12-08T11:02:00Z">
        <w:del w:id="770" w:author="1001210222 Choi" w:date="2025-12-15T18:18:00Z" w16du:dateUtc="2025-12-15T10:18:00Z">
          <w:r w:rsidR="00E413CB" w:rsidDel="003730A7">
            <w:rPr>
              <w:rFonts w:ascii="Times New Roman" w:hAnsi="Times New Roman" w:hint="eastAsia"/>
              <w:sz w:val="21"/>
              <w:szCs w:val="21"/>
              <w:highlight w:val="white"/>
            </w:rPr>
            <w:delText>等</w:delText>
          </w:r>
        </w:del>
      </w:ins>
      <w:del w:id="771" w:author="1001210222 Choi" w:date="2025-12-15T18:18:00Z" w16du:dateUtc="2025-12-15T10:18:00Z">
        <w:r w:rsidRPr="002F690E" w:rsidDel="003730A7">
          <w:rPr>
            <w:rFonts w:ascii="Times New Roman" w:eastAsia="宋体" w:hAnsi="Times New Roman"/>
            <w:sz w:val="21"/>
            <w:szCs w:val="21"/>
            <w:highlight w:val="white"/>
          </w:rPr>
          <w:delText xml:space="preserve"> et al. (2021) </w:delText>
        </w:r>
        <w:r w:rsidR="00CD0D40" w:rsidRPr="00654D5F" w:rsidDel="003730A7">
          <w:rPr>
            <w:rFonts w:ascii="Times New Roman" w:eastAsia="宋体" w:hAnsi="Times New Roman"/>
            <w:noProof/>
            <w:sz w:val="21"/>
            <w:szCs w:val="21"/>
            <w:highlight w:val="yellow"/>
            <w:vertAlign w:val="superscript"/>
          </w:rPr>
          <w:delText>[93]</w:delText>
        </w:r>
        <w:r w:rsidRPr="002F690E" w:rsidDel="003730A7">
          <w:rPr>
            <w:rFonts w:ascii="Times New Roman" w:eastAsia="宋体" w:hAnsi="Times New Roman" w:hint="eastAsia"/>
            <w:sz w:val="21"/>
            <w:szCs w:val="21"/>
            <w:highlight w:val="white"/>
          </w:rPr>
          <w:delText>依据郯庐断裂岩浆活动限定破坏高峰为</w:delText>
        </w:r>
        <w:r w:rsidRPr="002F690E" w:rsidDel="003730A7">
          <w:rPr>
            <w:rFonts w:ascii="Times New Roman" w:eastAsia="宋体" w:hAnsi="Times New Roman"/>
            <w:sz w:val="21"/>
            <w:szCs w:val="21"/>
            <w:highlight w:val="white"/>
          </w:rPr>
          <w:delText>135-</w:delText>
        </w:r>
      </w:del>
      <w:ins w:id="772" w:author="home" w:date="2025-12-08T11:06:00Z">
        <w:del w:id="773" w:author="1001210222 Choi" w:date="2025-12-15T18:18:00Z" w16du:dateUtc="2025-12-15T10:18:00Z">
          <w:r w:rsidR="00BA55C9" w:rsidDel="003730A7">
            <w:rPr>
              <w:rFonts w:ascii="Times New Roman" w:eastAsia="宋体" w:hAnsi="Times New Roman"/>
              <w:sz w:val="21"/>
              <w:szCs w:val="21"/>
              <w:highlight w:val="white"/>
            </w:rPr>
            <w:delText>~</w:delText>
          </w:r>
        </w:del>
      </w:ins>
      <w:del w:id="774" w:author="1001210222 Choi" w:date="2025-12-15T18:18:00Z" w16du:dateUtc="2025-12-15T10:18:00Z">
        <w:r w:rsidRPr="002F690E" w:rsidDel="003730A7">
          <w:rPr>
            <w:rFonts w:ascii="Times New Roman" w:eastAsia="宋体" w:hAnsi="Times New Roman"/>
            <w:sz w:val="21"/>
            <w:szCs w:val="21"/>
            <w:highlight w:val="white"/>
          </w:rPr>
          <w:delText>125</w:delText>
        </w:r>
      </w:del>
      <w:del w:id="775" w:author="1001210222 Choi" w:date="2025-12-09T16:27:00Z" w16du:dateUtc="2025-12-09T08:27:00Z">
        <w:r w:rsidRPr="002F690E" w:rsidDel="00CB1673">
          <w:rPr>
            <w:rFonts w:ascii="Times New Roman" w:eastAsia="宋体" w:hAnsi="Times New Roman"/>
            <w:sz w:val="21"/>
            <w:szCs w:val="21"/>
            <w:highlight w:val="white"/>
          </w:rPr>
          <w:delText xml:space="preserve"> </w:delText>
        </w:r>
      </w:del>
      <w:del w:id="776" w:author="1001210222 Choi" w:date="2025-12-15T18:18:00Z" w16du:dateUtc="2025-12-15T10:18:00Z">
        <w:r w:rsidRPr="002F690E" w:rsidDel="003730A7">
          <w:rPr>
            <w:rFonts w:ascii="Times New Roman" w:eastAsia="宋体" w:hAnsi="Times New Roman"/>
            <w:sz w:val="21"/>
            <w:szCs w:val="21"/>
            <w:highlight w:val="white"/>
          </w:rPr>
          <w:delText>Ma</w:delText>
        </w:r>
        <w:r w:rsidRPr="002F690E" w:rsidDel="003730A7">
          <w:rPr>
            <w:rFonts w:ascii="Times New Roman" w:eastAsia="宋体" w:hAnsi="Times New Roman" w:hint="eastAsia"/>
            <w:sz w:val="21"/>
            <w:szCs w:val="21"/>
            <w:highlight w:val="white"/>
          </w:rPr>
          <w:delText>；而</w:delText>
        </w:r>
        <w:r w:rsidRPr="00654D5F" w:rsidDel="003730A7">
          <w:rPr>
            <w:rFonts w:ascii="Times New Roman" w:eastAsia="宋体" w:hAnsi="Times New Roman"/>
            <w:sz w:val="21"/>
            <w:szCs w:val="21"/>
            <w:highlight w:val="cyan"/>
          </w:rPr>
          <w:delText>Ji</w:delText>
        </w:r>
      </w:del>
      <w:ins w:id="777" w:author="home" w:date="2025-12-08T11:02:00Z">
        <w:del w:id="778" w:author="1001210222 Choi" w:date="2025-12-15T18:18:00Z" w16du:dateUtc="2025-12-15T10:18:00Z">
          <w:r w:rsidR="00E413CB" w:rsidDel="003730A7">
            <w:rPr>
              <w:rFonts w:ascii="Times New Roman" w:hAnsi="Times New Roman" w:hint="eastAsia"/>
              <w:sz w:val="21"/>
              <w:szCs w:val="21"/>
              <w:highlight w:val="white"/>
            </w:rPr>
            <w:delText>等</w:delText>
          </w:r>
        </w:del>
      </w:ins>
      <w:del w:id="779" w:author="1001210222 Choi" w:date="2025-12-15T18:18:00Z" w16du:dateUtc="2025-12-15T10:18:00Z">
        <w:r w:rsidRPr="002F690E" w:rsidDel="003730A7">
          <w:rPr>
            <w:rFonts w:ascii="Times New Roman" w:eastAsia="宋体" w:hAnsi="Times New Roman"/>
            <w:sz w:val="21"/>
            <w:szCs w:val="21"/>
            <w:highlight w:val="white"/>
          </w:rPr>
          <w:delText xml:space="preserve"> et al. (2025) </w:delText>
        </w:r>
        <w:r w:rsidR="00CD0D40" w:rsidRPr="00654D5F" w:rsidDel="003730A7">
          <w:rPr>
            <w:rFonts w:ascii="Times New Roman" w:eastAsia="宋体" w:hAnsi="Times New Roman"/>
            <w:noProof/>
            <w:sz w:val="21"/>
            <w:szCs w:val="21"/>
            <w:highlight w:val="yellow"/>
            <w:vertAlign w:val="superscript"/>
          </w:rPr>
          <w:delText>[94]</w:delText>
        </w:r>
        <w:r w:rsidRPr="002F690E" w:rsidDel="003730A7">
          <w:rPr>
            <w:rFonts w:ascii="Times New Roman" w:eastAsia="宋体" w:hAnsi="Times New Roman" w:hint="eastAsia"/>
            <w:sz w:val="21"/>
            <w:szCs w:val="21"/>
            <w:highlight w:val="white"/>
          </w:rPr>
          <w:delText>同样强调</w:delText>
        </w:r>
      </w:del>
      <w:ins w:id="780" w:author="home" w:date="2025-12-08T11:07:00Z">
        <w:del w:id="781" w:author="1001210222 Choi" w:date="2025-12-15T18:18:00Z" w16du:dateUtc="2025-12-15T10:18:00Z">
          <w:r w:rsidR="00064445" w:rsidDel="003730A7">
            <w:rPr>
              <w:rFonts w:ascii="Times New Roman" w:eastAsia="宋体" w:hAnsi="Times New Roman" w:hint="eastAsia"/>
              <w:sz w:val="21"/>
              <w:szCs w:val="21"/>
              <w:highlight w:val="white"/>
            </w:rPr>
            <w:delText>（</w:delText>
          </w:r>
        </w:del>
      </w:ins>
      <w:del w:id="782" w:author="1001210222 Choi" w:date="2025-12-15T18:18:00Z" w16du:dateUtc="2025-12-15T10:18:00Z">
        <w:r w:rsidRPr="002F690E" w:rsidDel="003730A7">
          <w:rPr>
            <w:rFonts w:ascii="Times New Roman" w:eastAsia="宋体" w:hAnsi="Times New Roman"/>
            <w:sz w:val="21"/>
            <w:szCs w:val="21"/>
            <w:highlight w:val="white"/>
          </w:rPr>
          <w:delText>125</w:delText>
        </w:r>
        <w:r w:rsidR="0029319A" w:rsidRPr="002F690E" w:rsidDel="003730A7">
          <w:rPr>
            <w:rFonts w:ascii="Times New Roman" w:eastAsia="宋体" w:hAnsi="Times New Roman" w:cs="Times New Roman"/>
            <w:sz w:val="21"/>
            <w:szCs w:val="21"/>
            <w:highlight w:val="white"/>
          </w:rPr>
          <w:delText xml:space="preserve"> ± </w:delText>
        </w:r>
        <w:r w:rsidRPr="002F690E" w:rsidDel="003730A7">
          <w:rPr>
            <w:rFonts w:ascii="Times New Roman" w:eastAsia="宋体" w:hAnsi="Times New Roman"/>
            <w:sz w:val="21"/>
            <w:szCs w:val="21"/>
            <w:highlight w:val="white"/>
          </w:rPr>
          <w:delText>10</w:delText>
        </w:r>
      </w:del>
      <w:ins w:id="783" w:author="home" w:date="2025-12-08T11:07:00Z">
        <w:del w:id="784" w:author="1001210222 Choi" w:date="2025-12-15T18:18:00Z" w16du:dateUtc="2025-12-15T10:18:00Z">
          <w:r w:rsidR="00064445" w:rsidDel="003730A7">
            <w:rPr>
              <w:rFonts w:ascii="Times New Roman" w:eastAsia="宋体" w:hAnsi="Times New Roman" w:hint="eastAsia"/>
              <w:sz w:val="21"/>
              <w:szCs w:val="21"/>
              <w:highlight w:val="white"/>
            </w:rPr>
            <w:delText>）</w:delText>
          </w:r>
        </w:del>
      </w:ins>
      <w:del w:id="785" w:author="1001210222 Choi" w:date="2025-12-15T18:18:00Z" w16du:dateUtc="2025-12-15T10:18:00Z">
        <w:r w:rsidRPr="002F690E" w:rsidDel="003730A7">
          <w:rPr>
            <w:rFonts w:ascii="Times New Roman" w:eastAsia="宋体" w:hAnsi="Times New Roman"/>
            <w:sz w:val="21"/>
            <w:szCs w:val="21"/>
            <w:highlight w:val="white"/>
          </w:rPr>
          <w:delText xml:space="preserve"> Ma</w:delText>
        </w:r>
        <w:r w:rsidRPr="002F690E" w:rsidDel="003730A7">
          <w:rPr>
            <w:rFonts w:ascii="Times New Roman" w:eastAsia="宋体" w:hAnsi="Times New Roman" w:hint="eastAsia"/>
            <w:sz w:val="21"/>
            <w:szCs w:val="21"/>
            <w:highlight w:val="white"/>
          </w:rPr>
          <w:delText>的岩石圈强烈伸展事件。尽管存在上述分歧，但多数研究认同</w:delText>
        </w:r>
        <w:r w:rsidRPr="002F690E" w:rsidDel="003730A7">
          <w:rPr>
            <w:rFonts w:ascii="Times New Roman" w:eastAsia="宋体" w:hAnsi="Times New Roman"/>
            <w:sz w:val="21"/>
            <w:szCs w:val="21"/>
            <w:highlight w:val="white"/>
          </w:rPr>
          <w:delText>130-</w:delText>
        </w:r>
      </w:del>
      <w:ins w:id="786" w:author="home" w:date="2025-12-08T11:06:00Z">
        <w:del w:id="787" w:author="1001210222 Choi" w:date="2025-12-15T18:18:00Z" w16du:dateUtc="2025-12-15T10:18:00Z">
          <w:r w:rsidR="00BA55C9" w:rsidDel="003730A7">
            <w:rPr>
              <w:rFonts w:ascii="Times New Roman" w:eastAsia="宋体" w:hAnsi="Times New Roman"/>
              <w:sz w:val="21"/>
              <w:szCs w:val="21"/>
              <w:highlight w:val="white"/>
            </w:rPr>
            <w:delText>~</w:delText>
          </w:r>
        </w:del>
      </w:ins>
      <w:del w:id="788" w:author="1001210222 Choi" w:date="2025-12-15T18:18:00Z" w16du:dateUtc="2025-12-15T10:18:00Z">
        <w:r w:rsidRPr="002F690E" w:rsidDel="003730A7">
          <w:rPr>
            <w:rFonts w:ascii="Times New Roman" w:eastAsia="宋体" w:hAnsi="Times New Roman"/>
            <w:sz w:val="21"/>
            <w:szCs w:val="21"/>
            <w:highlight w:val="white"/>
          </w:rPr>
          <w:delText>120</w:delText>
        </w:r>
      </w:del>
      <w:del w:id="789" w:author="1001210222 Choi" w:date="2025-12-09T16:27:00Z" w16du:dateUtc="2025-12-09T08:27:00Z">
        <w:r w:rsidRPr="002F690E" w:rsidDel="00CB1673">
          <w:rPr>
            <w:rFonts w:ascii="Times New Roman" w:eastAsia="宋体" w:hAnsi="Times New Roman"/>
            <w:sz w:val="21"/>
            <w:szCs w:val="21"/>
            <w:highlight w:val="white"/>
          </w:rPr>
          <w:delText xml:space="preserve"> </w:delText>
        </w:r>
      </w:del>
      <w:del w:id="790" w:author="1001210222 Choi" w:date="2025-12-15T18:18:00Z" w16du:dateUtc="2025-12-15T10:18:00Z">
        <w:r w:rsidRPr="002F690E" w:rsidDel="003730A7">
          <w:rPr>
            <w:rFonts w:ascii="Times New Roman" w:eastAsia="宋体" w:hAnsi="Times New Roman"/>
            <w:sz w:val="21"/>
            <w:szCs w:val="21"/>
            <w:highlight w:val="white"/>
          </w:rPr>
          <w:delText>Ma</w:delText>
        </w:r>
        <w:r w:rsidRPr="002F690E" w:rsidDel="003730A7">
          <w:rPr>
            <w:rFonts w:ascii="Times New Roman" w:eastAsia="宋体" w:hAnsi="Times New Roman" w:hint="eastAsia"/>
            <w:sz w:val="21"/>
            <w:szCs w:val="21"/>
            <w:highlight w:val="white"/>
          </w:rPr>
          <w:delText>为克拉通破坏的高峰期</w:delText>
        </w:r>
        <w:r w:rsidR="00CD0D40" w:rsidRPr="00654D5F" w:rsidDel="003730A7">
          <w:rPr>
            <w:rFonts w:ascii="Times New Roman" w:eastAsia="宋体" w:hAnsi="Times New Roman"/>
            <w:noProof/>
            <w:sz w:val="21"/>
            <w:szCs w:val="21"/>
            <w:highlight w:val="yellow"/>
            <w:vertAlign w:val="superscript"/>
          </w:rPr>
          <w:delText>[10,95,106-108]</w:delText>
        </w:r>
        <w:r w:rsidRPr="002F690E" w:rsidDel="003730A7">
          <w:rPr>
            <w:rFonts w:ascii="Times New Roman" w:eastAsia="宋体" w:hAnsi="Times New Roman" w:hint="eastAsia"/>
            <w:sz w:val="21"/>
            <w:szCs w:val="21"/>
            <w:highlight w:val="white"/>
          </w:rPr>
          <w:delText>。这一时期与华北克拉通东缘，以及</w:delText>
        </w:r>
      </w:del>
      <w:ins w:id="791" w:author="home" w:date="2025-12-08T11:07:00Z">
        <w:del w:id="792" w:author="1001210222 Choi" w:date="2025-12-15T18:18:00Z" w16du:dateUtc="2025-12-15T10:18:00Z">
          <w:r w:rsidR="007F0312" w:rsidDel="003730A7">
            <w:rPr>
              <w:rFonts w:ascii="Times New Roman" w:eastAsia="宋体" w:hAnsi="Times New Roman" w:hint="eastAsia"/>
              <w:sz w:val="21"/>
              <w:szCs w:val="21"/>
              <w:highlight w:val="white"/>
            </w:rPr>
            <w:delText>和</w:delText>
          </w:r>
        </w:del>
      </w:ins>
      <w:del w:id="793" w:author="1001210222 Choi" w:date="2025-12-15T18:18:00Z" w16du:dateUtc="2025-12-15T10:18:00Z">
        <w:r w:rsidRPr="002F690E" w:rsidDel="003730A7">
          <w:rPr>
            <w:rFonts w:ascii="Times New Roman" w:eastAsia="宋体" w:hAnsi="Times New Roman" w:hint="eastAsia"/>
            <w:sz w:val="21"/>
            <w:szCs w:val="21"/>
            <w:highlight w:val="white"/>
          </w:rPr>
          <w:delText>西伯利亚克拉通东缘早白垩世大规模金成矿事件高度吻合</w:delText>
        </w:r>
        <w:r w:rsidR="00CD0D40" w:rsidRPr="00654D5F" w:rsidDel="003730A7">
          <w:rPr>
            <w:rFonts w:ascii="Times New Roman" w:eastAsia="宋体" w:hAnsi="Times New Roman"/>
            <w:noProof/>
            <w:sz w:val="21"/>
            <w:szCs w:val="21"/>
            <w:highlight w:val="yellow"/>
            <w:vertAlign w:val="superscript"/>
          </w:rPr>
          <w:delText>[12,126]</w:delText>
        </w:r>
        <w:r w:rsidRPr="002F690E" w:rsidDel="003730A7">
          <w:rPr>
            <w:rFonts w:ascii="Times New Roman" w:eastAsia="宋体" w:hAnsi="Times New Roman" w:hint="eastAsia"/>
            <w:sz w:val="21"/>
            <w:szCs w:val="21"/>
            <w:highlight w:val="white"/>
          </w:rPr>
          <w:delText>。值得注意的是，胶东与辽东虽同步于</w:delText>
        </w:r>
        <w:r w:rsidRPr="002F690E" w:rsidDel="003730A7">
          <w:rPr>
            <w:rFonts w:ascii="Times New Roman" w:eastAsia="宋体" w:hAnsi="Times New Roman"/>
            <w:sz w:val="21"/>
            <w:szCs w:val="21"/>
            <w:highlight w:val="white"/>
          </w:rPr>
          <w:delText>135 Ma</w:delText>
        </w:r>
        <w:r w:rsidRPr="002F690E" w:rsidDel="003730A7">
          <w:rPr>
            <w:rFonts w:ascii="Times New Roman" w:eastAsia="宋体" w:hAnsi="Times New Roman" w:hint="eastAsia"/>
            <w:sz w:val="21"/>
            <w:szCs w:val="21"/>
            <w:highlight w:val="white"/>
          </w:rPr>
          <w:delText>启动伸展，但胶东</w:delText>
        </w:r>
        <w:r w:rsidRPr="002F690E" w:rsidDel="003730A7">
          <w:rPr>
            <w:rFonts w:ascii="Times New Roman" w:eastAsia="宋体" w:hAnsi="Times New Roman"/>
            <w:sz w:val="21"/>
            <w:szCs w:val="21"/>
            <w:highlight w:val="white"/>
          </w:rPr>
          <w:delText>120 Ma</w:delText>
        </w:r>
        <w:r w:rsidRPr="002F690E" w:rsidDel="003730A7">
          <w:rPr>
            <w:rFonts w:ascii="Times New Roman" w:eastAsia="宋体" w:hAnsi="Times New Roman" w:hint="eastAsia"/>
            <w:sz w:val="21"/>
            <w:szCs w:val="21"/>
            <w:highlight w:val="white"/>
          </w:rPr>
          <w:delText>终止拆离而辽东持续至</w:delText>
        </w:r>
        <w:r w:rsidRPr="002F690E" w:rsidDel="003730A7">
          <w:rPr>
            <w:rFonts w:ascii="Times New Roman" w:eastAsia="宋体" w:hAnsi="Times New Roman"/>
            <w:sz w:val="21"/>
            <w:szCs w:val="21"/>
            <w:highlight w:val="white"/>
          </w:rPr>
          <w:delText>105 Ma</w:delText>
        </w:r>
        <w:r w:rsidR="00CD0D40" w:rsidRPr="00654D5F" w:rsidDel="003730A7">
          <w:rPr>
            <w:rFonts w:ascii="Times New Roman" w:eastAsia="宋体" w:hAnsi="Times New Roman"/>
            <w:noProof/>
            <w:sz w:val="21"/>
            <w:szCs w:val="21"/>
            <w:highlight w:val="yellow"/>
            <w:vertAlign w:val="superscript"/>
          </w:rPr>
          <w:delText>[105]</w:delText>
        </w:r>
        <w:r w:rsidRPr="002F690E" w:rsidDel="003730A7">
          <w:rPr>
            <w:rFonts w:ascii="Times New Roman" w:eastAsia="宋体" w:hAnsi="Times New Roman" w:hint="eastAsia"/>
            <w:sz w:val="21"/>
            <w:szCs w:val="21"/>
            <w:highlight w:val="white"/>
          </w:rPr>
          <w:delText>，形成这种差异的因素，可能包括空间差异与克拉通内部先存构造系统的影响。</w:delText>
        </w:r>
        <w:bookmarkEnd w:id="739"/>
      </w:del>
    </w:p>
    <w:p w14:paraId="4064FB13" w14:textId="74C20444" w:rsidR="00B804E8" w:rsidRPr="00B804E8" w:rsidDel="003730A7" w:rsidRDefault="00654D5F" w:rsidP="008868EF">
      <w:pPr>
        <w:spacing w:beforeLines="50" w:before="156" w:afterLines="50" w:after="156" w:line="276" w:lineRule="auto"/>
        <w:jc w:val="both"/>
        <w:outlineLvl w:val="2"/>
        <w:rPr>
          <w:del w:id="794" w:author="1001210222 Choi" w:date="2025-12-15T18:18:00Z" w16du:dateUtc="2025-12-15T10:18:00Z"/>
          <w:rFonts w:ascii="黑体" w:eastAsia="黑体" w:hAnsi="黑体" w:hint="eastAsia"/>
          <w:b/>
          <w:bCs/>
          <w:sz w:val="21"/>
          <w:szCs w:val="21"/>
        </w:rPr>
      </w:pPr>
      <w:bookmarkStart w:id="795" w:name="二级标题序号_7"/>
      <w:bookmarkStart w:id="796" w:name="二级标题_4"/>
      <w:del w:id="797" w:author="1001210222 Choi" w:date="2025-12-15T18:18:00Z" w16du:dateUtc="2025-12-15T10:18:00Z">
        <w:r w:rsidRPr="002F690E" w:rsidDel="003730A7">
          <w:rPr>
            <w:rFonts w:ascii="黑体" w:eastAsia="黑体" w:hAnsi="黑体"/>
            <w:b/>
            <w:bCs/>
            <w:sz w:val="21"/>
            <w:szCs w:val="21"/>
            <w:highlight w:val="white"/>
          </w:rPr>
          <w:delText>1.2</w:delText>
        </w:r>
        <w:bookmarkEnd w:id="795"/>
        <w:r w:rsidRPr="002F690E" w:rsidDel="003730A7">
          <w:rPr>
            <w:rFonts w:ascii="黑体" w:eastAsia="黑体" w:hAnsi="黑体" w:hint="eastAsia"/>
            <w:b/>
            <w:bCs/>
            <w:sz w:val="21"/>
            <w:szCs w:val="21"/>
            <w:highlight w:val="white"/>
          </w:rPr>
          <w:delText>辽东半岛及其地质演化</w:delText>
        </w:r>
        <w:bookmarkEnd w:id="796"/>
      </w:del>
    </w:p>
    <w:p w14:paraId="23126807" w14:textId="3918B4ED" w:rsidR="00B804E8" w:rsidRPr="00B804E8" w:rsidDel="003730A7" w:rsidRDefault="00654D5F" w:rsidP="008868EF">
      <w:pPr>
        <w:spacing w:after="0" w:line="276" w:lineRule="auto"/>
        <w:ind w:firstLine="420"/>
        <w:jc w:val="both"/>
        <w:rPr>
          <w:del w:id="798" w:author="1001210222 Choi" w:date="2025-12-15T18:18:00Z" w16du:dateUtc="2025-12-15T10:18:00Z"/>
          <w:rFonts w:ascii="Times New Roman" w:eastAsia="宋体" w:hAnsi="Times New Roman"/>
          <w:sz w:val="21"/>
          <w:szCs w:val="21"/>
        </w:rPr>
      </w:pPr>
      <w:bookmarkStart w:id="799" w:name="正文段落_28"/>
      <w:del w:id="800" w:author="1001210222 Choi" w:date="2025-12-15T18:18:00Z" w16du:dateUtc="2025-12-15T10:18:00Z">
        <w:r w:rsidRPr="002F690E" w:rsidDel="003730A7">
          <w:rPr>
            <w:rFonts w:ascii="Times New Roman" w:eastAsia="宋体" w:hAnsi="Times New Roman" w:hint="eastAsia"/>
            <w:sz w:val="21"/>
            <w:szCs w:val="21"/>
            <w:highlight w:val="white"/>
          </w:rPr>
          <w:delText>辽东半岛作为华北克拉通胶</w:delText>
        </w:r>
        <w:r w:rsidRPr="002F690E" w:rsidDel="003730A7">
          <w:rPr>
            <w:rFonts w:ascii="Times New Roman" w:eastAsia="宋体" w:hAnsi="Times New Roman" w:hint="eastAsia"/>
            <w:sz w:val="21"/>
            <w:szCs w:val="21"/>
            <w:highlight w:val="white"/>
          </w:rPr>
          <w:delText>-</w:delText>
        </w:r>
      </w:del>
      <w:ins w:id="801" w:author="home" w:date="2025-12-08T11:13:00Z">
        <w:del w:id="802" w:author="1001210222 Choi" w:date="2025-12-15T18:18:00Z" w16du:dateUtc="2025-12-15T10:18:00Z">
          <w:r w:rsidR="00BD7A34" w:rsidDel="003730A7">
            <w:rPr>
              <w:rFonts w:ascii="Times New Roman" w:eastAsia="宋体" w:hAnsi="Times New Roman" w:hint="eastAsia"/>
              <w:sz w:val="21"/>
              <w:szCs w:val="21"/>
              <w:highlight w:val="white"/>
            </w:rPr>
            <w:delText>—</w:delText>
          </w:r>
        </w:del>
      </w:ins>
      <w:del w:id="803" w:author="1001210222 Choi" w:date="2025-12-15T18:18:00Z" w16du:dateUtc="2025-12-15T10:18:00Z">
        <w:r w:rsidRPr="002F690E" w:rsidDel="003730A7">
          <w:rPr>
            <w:rFonts w:ascii="Times New Roman" w:eastAsia="宋体" w:hAnsi="Times New Roman" w:hint="eastAsia"/>
            <w:sz w:val="21"/>
            <w:szCs w:val="21"/>
            <w:highlight w:val="white"/>
          </w:rPr>
          <w:delText>辽</w:delText>
        </w:r>
        <w:r w:rsidRPr="002F690E" w:rsidDel="003730A7">
          <w:rPr>
            <w:rFonts w:ascii="Times New Roman" w:eastAsia="宋体" w:hAnsi="Times New Roman" w:hint="eastAsia"/>
            <w:sz w:val="21"/>
            <w:szCs w:val="21"/>
            <w:highlight w:val="white"/>
          </w:rPr>
          <w:delText>-</w:delText>
        </w:r>
      </w:del>
      <w:ins w:id="804" w:author="home" w:date="2025-12-08T11:13:00Z">
        <w:del w:id="805" w:author="1001210222 Choi" w:date="2025-12-15T18:18:00Z" w16du:dateUtc="2025-12-15T10:18:00Z">
          <w:r w:rsidR="00BD7A34" w:rsidDel="003730A7">
            <w:rPr>
              <w:rFonts w:ascii="Times New Roman" w:eastAsia="宋体" w:hAnsi="Times New Roman" w:hint="eastAsia"/>
              <w:sz w:val="21"/>
              <w:szCs w:val="21"/>
              <w:highlight w:val="white"/>
            </w:rPr>
            <w:delText>—</w:delText>
          </w:r>
        </w:del>
      </w:ins>
      <w:del w:id="806" w:author="1001210222 Choi" w:date="2025-12-15T18:18:00Z" w16du:dateUtc="2025-12-15T10:18:00Z">
        <w:r w:rsidRPr="002F690E" w:rsidDel="003730A7">
          <w:rPr>
            <w:rFonts w:ascii="Times New Roman" w:eastAsia="宋体" w:hAnsi="Times New Roman" w:hint="eastAsia"/>
            <w:sz w:val="21"/>
            <w:szCs w:val="21"/>
            <w:highlight w:val="white"/>
          </w:rPr>
          <w:delText>吉造山带东北部的重要组成部分，西北以</w:delText>
        </w:r>
        <w:commentRangeStart w:id="807"/>
        <w:commentRangeStart w:id="808"/>
        <w:r w:rsidRPr="002F690E" w:rsidDel="003730A7">
          <w:rPr>
            <w:rFonts w:ascii="Times New Roman" w:eastAsia="宋体" w:hAnsi="Times New Roman" w:hint="eastAsia"/>
            <w:sz w:val="21"/>
            <w:szCs w:val="21"/>
            <w:highlight w:val="white"/>
          </w:rPr>
          <w:delText>郯庐断裂</w:delText>
        </w:r>
        <w:commentRangeEnd w:id="807"/>
        <w:r w:rsidR="002B42BB" w:rsidDel="003730A7">
          <w:rPr>
            <w:rStyle w:val="afa"/>
          </w:rPr>
          <w:commentReference w:id="807"/>
        </w:r>
        <w:commentRangeEnd w:id="808"/>
        <w:r w:rsidR="0058347F" w:rsidDel="003730A7">
          <w:rPr>
            <w:rStyle w:val="afa"/>
          </w:rPr>
          <w:commentReference w:id="808"/>
        </w:r>
        <w:r w:rsidRPr="002F690E" w:rsidDel="003730A7">
          <w:rPr>
            <w:rFonts w:ascii="Times New Roman" w:eastAsia="宋体" w:hAnsi="Times New Roman" w:hint="eastAsia"/>
            <w:sz w:val="21"/>
            <w:szCs w:val="21"/>
            <w:highlight w:val="white"/>
          </w:rPr>
          <w:delText>为界，东南以鸭绿江断裂为界（</w:delText>
        </w:r>
        <w:r w:rsidR="009118DA" w:rsidRPr="002F690E" w:rsidDel="003730A7">
          <w:rPr>
            <w:rFonts w:ascii="Times New Roman" w:eastAsia="宋体" w:hAnsi="Times New Roman" w:hint="eastAsia"/>
            <w:sz w:val="21"/>
            <w:szCs w:val="21"/>
            <w:highlight w:val="white"/>
          </w:rPr>
          <w:delText>图</w:delText>
        </w:r>
        <w:r w:rsidR="009118DA" w:rsidRPr="002F690E" w:rsidDel="003730A7">
          <w:rPr>
            <w:rFonts w:ascii="Times New Roman" w:eastAsia="宋体" w:hAnsi="Times New Roman"/>
            <w:sz w:val="21"/>
            <w:szCs w:val="21"/>
            <w:highlight w:val="white"/>
          </w:rPr>
          <w:delText>3</w:delText>
        </w:r>
      </w:del>
      <w:ins w:id="809" w:author="home" w:date="2025-12-08T11:09:00Z">
        <w:del w:id="810" w:author="1001210222 Choi" w:date="2025-12-15T18:18:00Z" w16du:dateUtc="2025-12-15T10:18:00Z">
          <w:r w:rsidR="000A1F4F" w:rsidRPr="000A1F4F" w:rsidDel="003730A7">
            <w:rPr>
              <w:rFonts w:ascii="Times New Roman" w:eastAsia="仿宋" w:hAnsi="Times New Roman"/>
              <w:noProof/>
              <w:sz w:val="18"/>
              <w:szCs w:val="18"/>
              <w:highlight w:val="yellow"/>
              <w:vertAlign w:val="superscript"/>
            </w:rPr>
            <w:delText>[5,26,58,106]</w:delText>
          </w:r>
        </w:del>
      </w:ins>
      <w:del w:id="811" w:author="1001210222 Choi" w:date="2025-12-15T18:18:00Z" w16du:dateUtc="2025-12-15T10:18:00Z">
        <w:r w:rsidRPr="002F690E" w:rsidDel="003730A7">
          <w:rPr>
            <w:rFonts w:ascii="Times New Roman" w:eastAsia="宋体" w:hAnsi="Times New Roman" w:hint="eastAsia"/>
            <w:sz w:val="21"/>
            <w:szCs w:val="21"/>
            <w:highlight w:val="white"/>
          </w:rPr>
          <w:delText>）。胶</w:delText>
        </w:r>
        <w:r w:rsidRPr="002F690E" w:rsidDel="003730A7">
          <w:rPr>
            <w:rFonts w:ascii="Times New Roman" w:eastAsia="宋体" w:hAnsi="Times New Roman" w:hint="eastAsia"/>
            <w:sz w:val="21"/>
            <w:szCs w:val="21"/>
            <w:highlight w:val="white"/>
          </w:rPr>
          <w:delText>-</w:delText>
        </w:r>
      </w:del>
      <w:ins w:id="812" w:author="home" w:date="2025-12-08T11:13:00Z">
        <w:del w:id="813" w:author="1001210222 Choi" w:date="2025-12-15T18:18:00Z" w16du:dateUtc="2025-12-15T10:18:00Z">
          <w:r w:rsidR="00BD7A34" w:rsidDel="003730A7">
            <w:rPr>
              <w:rFonts w:ascii="Times New Roman" w:eastAsia="宋体" w:hAnsi="Times New Roman" w:hint="eastAsia"/>
              <w:sz w:val="21"/>
              <w:szCs w:val="21"/>
              <w:highlight w:val="white"/>
            </w:rPr>
            <w:delText>—</w:delText>
          </w:r>
        </w:del>
      </w:ins>
      <w:del w:id="814" w:author="1001210222 Choi" w:date="2025-12-15T18:18:00Z" w16du:dateUtc="2025-12-15T10:18:00Z">
        <w:r w:rsidRPr="002F690E" w:rsidDel="003730A7">
          <w:rPr>
            <w:rFonts w:ascii="Times New Roman" w:eastAsia="宋体" w:hAnsi="Times New Roman" w:hint="eastAsia"/>
            <w:sz w:val="21"/>
            <w:szCs w:val="21"/>
            <w:highlight w:val="white"/>
          </w:rPr>
          <w:delText>辽</w:delText>
        </w:r>
        <w:r w:rsidRPr="002F690E" w:rsidDel="003730A7">
          <w:rPr>
            <w:rFonts w:ascii="Times New Roman" w:eastAsia="宋体" w:hAnsi="Times New Roman" w:hint="eastAsia"/>
            <w:sz w:val="21"/>
            <w:szCs w:val="21"/>
            <w:highlight w:val="white"/>
          </w:rPr>
          <w:delText>-</w:delText>
        </w:r>
      </w:del>
      <w:ins w:id="815" w:author="home" w:date="2025-12-08T11:13:00Z">
        <w:del w:id="816" w:author="1001210222 Choi" w:date="2025-12-15T18:18:00Z" w16du:dateUtc="2025-12-15T10:18:00Z">
          <w:r w:rsidR="00BD7A34" w:rsidDel="003730A7">
            <w:rPr>
              <w:rFonts w:ascii="Times New Roman" w:eastAsia="宋体" w:hAnsi="Times New Roman" w:hint="eastAsia"/>
              <w:sz w:val="21"/>
              <w:szCs w:val="21"/>
              <w:highlight w:val="white"/>
            </w:rPr>
            <w:delText>—</w:delText>
          </w:r>
        </w:del>
      </w:ins>
      <w:del w:id="817" w:author="1001210222 Choi" w:date="2025-12-15T18:18:00Z" w16du:dateUtc="2025-12-15T10:18:00Z">
        <w:r w:rsidRPr="002F690E" w:rsidDel="003730A7">
          <w:rPr>
            <w:rFonts w:ascii="Times New Roman" w:eastAsia="宋体" w:hAnsi="Times New Roman" w:hint="eastAsia"/>
            <w:sz w:val="21"/>
            <w:szCs w:val="21"/>
            <w:highlight w:val="white"/>
          </w:rPr>
          <w:delText>吉造山带为古元古代裂谷</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碰撞复合带，其构造演化复杂且存在多模型争议</w:delText>
        </w:r>
        <w:r w:rsidR="00CD0D40" w:rsidRPr="00654D5F" w:rsidDel="003730A7">
          <w:rPr>
            <w:rFonts w:ascii="Times New Roman" w:eastAsia="宋体" w:hAnsi="Times New Roman"/>
            <w:noProof/>
            <w:sz w:val="21"/>
            <w:szCs w:val="21"/>
            <w:highlight w:val="yellow"/>
            <w:vertAlign w:val="superscript"/>
          </w:rPr>
          <w:delText>[127]</w:delText>
        </w:r>
        <w:r w:rsidRPr="002F690E" w:rsidDel="003730A7">
          <w:rPr>
            <w:rFonts w:ascii="Times New Roman" w:eastAsia="宋体" w:hAnsi="Times New Roman" w:hint="eastAsia"/>
            <w:sz w:val="21"/>
            <w:szCs w:val="21"/>
            <w:highlight w:val="white"/>
          </w:rPr>
          <w:delText>，主要观点包括内陆裂谷开合</w:delText>
        </w:r>
        <w:r w:rsidR="00CD0D40" w:rsidRPr="00654D5F" w:rsidDel="003730A7">
          <w:rPr>
            <w:rFonts w:ascii="Times New Roman" w:eastAsia="宋体" w:hAnsi="Times New Roman"/>
            <w:noProof/>
            <w:sz w:val="21"/>
            <w:szCs w:val="21"/>
            <w:highlight w:val="yellow"/>
            <w:vertAlign w:val="superscript"/>
          </w:rPr>
          <w:delText>[128-130]</w:delText>
        </w:r>
        <w:r w:rsidRPr="002F690E" w:rsidDel="003730A7">
          <w:rPr>
            <w:rFonts w:ascii="Times New Roman" w:eastAsia="宋体" w:hAnsi="Times New Roman" w:hint="eastAsia"/>
            <w:sz w:val="21"/>
            <w:szCs w:val="21"/>
            <w:highlight w:val="white"/>
          </w:rPr>
          <w:delText>、大陆弧</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碰撞</w:delText>
        </w:r>
        <w:r w:rsidR="00CD0D40" w:rsidRPr="00654D5F" w:rsidDel="003730A7">
          <w:rPr>
            <w:rFonts w:ascii="Times New Roman" w:eastAsia="宋体" w:hAnsi="Times New Roman"/>
            <w:noProof/>
            <w:sz w:val="21"/>
            <w:szCs w:val="21"/>
            <w:highlight w:val="yellow"/>
            <w:vertAlign w:val="superscript"/>
          </w:rPr>
          <w:delText>[131]</w:delText>
        </w:r>
        <w:r w:rsidRPr="002F690E" w:rsidDel="003730A7">
          <w:rPr>
            <w:rFonts w:ascii="Times New Roman" w:eastAsia="宋体" w:hAnsi="Times New Roman" w:hint="eastAsia"/>
            <w:sz w:val="21"/>
            <w:szCs w:val="21"/>
            <w:highlight w:val="white"/>
          </w:rPr>
          <w:delText>、裂谷</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俯冲</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碰撞循环</w:delText>
        </w:r>
        <w:r w:rsidR="00CD0D40" w:rsidRPr="00654D5F" w:rsidDel="003730A7">
          <w:rPr>
            <w:rFonts w:ascii="Times New Roman" w:eastAsia="宋体" w:hAnsi="Times New Roman"/>
            <w:noProof/>
            <w:sz w:val="21"/>
            <w:szCs w:val="21"/>
            <w:highlight w:val="yellow"/>
            <w:vertAlign w:val="superscript"/>
          </w:rPr>
          <w:delText>[132,</w:delText>
        </w:r>
      </w:del>
      <w:ins w:id="818" w:author="home" w:date="2025-12-08T11:13:00Z">
        <w:del w:id="819" w:author="1001210222 Choi" w:date="2025-12-15T18:18:00Z" w16du:dateUtc="2025-12-15T10:18:00Z">
          <w:r w:rsidR="00AC0CC1" w:rsidDel="003730A7">
            <w:rPr>
              <w:rFonts w:ascii="Times New Roman" w:eastAsia="宋体" w:hAnsi="Times New Roman"/>
              <w:noProof/>
              <w:sz w:val="21"/>
              <w:szCs w:val="21"/>
              <w:highlight w:val="yellow"/>
              <w:vertAlign w:val="superscript"/>
            </w:rPr>
            <w:delText>-</w:delText>
          </w:r>
        </w:del>
      </w:ins>
      <w:del w:id="820"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133</w:delText>
        </w:r>
        <w:r w:rsidR="00CD0D40" w:rsidRPr="00654D5F" w:rsidDel="003730A7">
          <w:rPr>
            <w:rFonts w:ascii="Times New Roman" w:eastAsia="宋体" w:hAnsi="Times New Roman" w:hint="eastAsia"/>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，以及</w:delText>
        </w:r>
      </w:del>
      <w:ins w:id="821" w:author="home" w:date="2025-12-08T11:15:00Z">
        <w:del w:id="822" w:author="1001210222 Choi" w:date="2025-12-15T18:18:00Z" w16du:dateUtc="2025-12-15T10:18:00Z">
          <w:r w:rsidR="004D0ACB" w:rsidRPr="004D0ACB" w:rsidDel="003730A7">
            <w:rPr>
              <w:rFonts w:ascii="Times New Roman" w:eastAsia="宋体" w:hAnsi="Times New Roman" w:hint="eastAsia"/>
              <w:noProof/>
              <w:sz w:val="21"/>
              <w:szCs w:val="21"/>
              <w:highlight w:val="yellow"/>
            </w:rPr>
            <w:delText>和</w:delText>
          </w:r>
        </w:del>
      </w:ins>
      <w:del w:id="823" w:author="1001210222 Choi" w:date="2025-12-15T18:18:00Z" w16du:dateUtc="2025-12-15T10:18:00Z">
        <w:r w:rsidRPr="002F690E" w:rsidDel="003730A7">
          <w:rPr>
            <w:rFonts w:ascii="Times New Roman" w:eastAsia="宋体" w:hAnsi="Times New Roman" w:hint="eastAsia"/>
            <w:sz w:val="21"/>
            <w:szCs w:val="21"/>
            <w:highlight w:val="white"/>
          </w:rPr>
          <w:delText>弧后盆地开合等</w:delText>
        </w:r>
        <w:r w:rsidR="00CD0D40" w:rsidRPr="00654D5F" w:rsidDel="003730A7">
          <w:rPr>
            <w:rFonts w:ascii="Times New Roman" w:eastAsia="宋体" w:hAnsi="Times New Roman"/>
            <w:noProof/>
            <w:sz w:val="21"/>
            <w:szCs w:val="21"/>
            <w:highlight w:val="yellow"/>
            <w:vertAlign w:val="superscript"/>
          </w:rPr>
          <w:delText>[134]</w:delText>
        </w:r>
        <w:r w:rsidRPr="002F690E" w:rsidDel="003730A7">
          <w:rPr>
            <w:rFonts w:ascii="Times New Roman" w:eastAsia="宋体" w:hAnsi="Times New Roman" w:hint="eastAsia"/>
            <w:sz w:val="21"/>
            <w:szCs w:val="21"/>
            <w:highlight w:val="white"/>
          </w:rPr>
          <w:delText>。辽东半岛西北部基底继承华北克拉通特征，由晚太古代闪长岩</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英云闪长岩</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花岗闪长岩组合构成，上覆古元古界辽河群</w:delText>
        </w:r>
      </w:del>
      <w:del w:id="824" w:author="1001210222 Choi" w:date="2025-12-09T16:43:00Z" w16du:dateUtc="2025-12-09T08:43:00Z">
        <w:r w:rsidRPr="002F690E" w:rsidDel="00BE4CF5">
          <w:rPr>
            <w:rFonts w:ascii="Times New Roman" w:eastAsia="宋体" w:hAnsi="Times New Roman" w:hint="eastAsia"/>
            <w:sz w:val="21"/>
            <w:szCs w:val="21"/>
            <w:highlight w:val="white"/>
          </w:rPr>
          <w:delText>（</w:delText>
        </w:r>
      </w:del>
      <w:del w:id="825" w:author="1001210222 Choi" w:date="2025-12-15T18:18:00Z" w16du:dateUtc="2025-12-15T10:18:00Z">
        <w:r w:rsidRPr="002F690E" w:rsidDel="003730A7">
          <w:rPr>
            <w:rFonts w:ascii="Times New Roman" w:eastAsia="宋体" w:hAnsi="Times New Roman"/>
            <w:sz w:val="21"/>
            <w:szCs w:val="21"/>
            <w:highlight w:val="white"/>
          </w:rPr>
          <w:delText>1.9-</w:delText>
        </w:r>
      </w:del>
      <w:ins w:id="826" w:author="home" w:date="2025-12-08T11:12:00Z">
        <w:del w:id="827" w:author="1001210222 Choi" w:date="2025-12-15T18:18:00Z" w16du:dateUtc="2025-12-15T10:18:00Z">
          <w:r w:rsidR="007D305E" w:rsidDel="003730A7">
            <w:rPr>
              <w:rFonts w:ascii="Times New Roman" w:eastAsia="宋体" w:hAnsi="Times New Roman"/>
              <w:sz w:val="21"/>
              <w:szCs w:val="21"/>
              <w:highlight w:val="white"/>
            </w:rPr>
            <w:delText>~</w:delText>
          </w:r>
        </w:del>
      </w:ins>
      <w:del w:id="828" w:author="1001210222 Choi" w:date="2025-12-15T18:18:00Z" w16du:dateUtc="2025-12-15T10:18:00Z">
        <w:r w:rsidRPr="002F690E" w:rsidDel="003730A7">
          <w:rPr>
            <w:rFonts w:ascii="Times New Roman" w:eastAsia="宋体" w:hAnsi="Times New Roman"/>
            <w:sz w:val="21"/>
            <w:szCs w:val="21"/>
            <w:highlight w:val="white"/>
          </w:rPr>
          <w:delText>1.85</w:delText>
        </w:r>
      </w:del>
      <w:del w:id="829" w:author="1001210222 Choi" w:date="2025-12-09T16:37:00Z" w16du:dateUtc="2025-12-09T08:37:00Z">
        <w:r w:rsidRPr="002F690E" w:rsidDel="00A3278D">
          <w:rPr>
            <w:rFonts w:ascii="Times New Roman" w:eastAsia="宋体" w:hAnsi="Times New Roman"/>
            <w:sz w:val="21"/>
            <w:szCs w:val="21"/>
            <w:highlight w:val="white"/>
          </w:rPr>
          <w:delText xml:space="preserve"> </w:delText>
        </w:r>
      </w:del>
      <w:del w:id="830" w:author="1001210222 Choi" w:date="2025-12-15T18:18:00Z" w16du:dateUtc="2025-12-15T10:18:00Z">
        <w:r w:rsidRPr="002F690E" w:rsidDel="003730A7">
          <w:rPr>
            <w:rFonts w:ascii="Times New Roman" w:eastAsia="宋体" w:hAnsi="Times New Roman"/>
            <w:sz w:val="21"/>
            <w:szCs w:val="21"/>
            <w:highlight w:val="white"/>
          </w:rPr>
          <w:delText>Ga</w:delText>
        </w:r>
        <w:r w:rsidRPr="002F690E" w:rsidDel="003730A7">
          <w:rPr>
            <w:rFonts w:ascii="Times New Roman" w:eastAsia="宋体" w:hAnsi="Times New Roman" w:hint="eastAsia"/>
            <w:sz w:val="21"/>
            <w:szCs w:val="21"/>
            <w:highlight w:val="white"/>
          </w:rPr>
          <w:delText>绿片岩</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低角闪岩相变沉积岩系）</w:delText>
        </w:r>
        <w:r w:rsidR="00CD0D40" w:rsidRPr="00654D5F" w:rsidDel="003730A7">
          <w:rPr>
            <w:rFonts w:ascii="Times New Roman" w:eastAsia="宋体" w:hAnsi="Times New Roman"/>
            <w:noProof/>
            <w:sz w:val="21"/>
            <w:szCs w:val="21"/>
            <w:highlight w:val="yellow"/>
            <w:vertAlign w:val="superscript"/>
          </w:rPr>
          <w:delText>[26,135]</w:delText>
        </w:r>
        <w:r w:rsidRPr="002F690E" w:rsidDel="003730A7">
          <w:rPr>
            <w:rFonts w:ascii="Times New Roman" w:eastAsia="宋体" w:hAnsi="Times New Roman" w:hint="eastAsia"/>
            <w:sz w:val="21"/>
            <w:szCs w:val="21"/>
            <w:highlight w:val="white"/>
          </w:rPr>
          <w:delText>。辽河群自下而上分为浪子山组、里尔峪组、高家峪组、大石桥组及盖县组，金矿床主要赋存于辽河群大石桥组白云质大理岩与盖县组矽</w:delText>
        </w:r>
      </w:del>
      <w:ins w:id="831" w:author="home" w:date="2025-12-08T14:34:00Z">
        <w:del w:id="832" w:author="1001210222 Choi" w:date="2025-12-15T18:18:00Z" w16du:dateUtc="2025-12-15T10:18:00Z">
          <w:r w:rsidR="00072DFF" w:rsidDel="003730A7">
            <w:rPr>
              <w:rFonts w:ascii="Times New Roman" w:eastAsia="宋体" w:hAnsi="Times New Roman" w:hint="eastAsia"/>
              <w:sz w:val="21"/>
              <w:szCs w:val="21"/>
              <w:highlight w:val="white"/>
            </w:rPr>
            <w:delText>夕</w:delText>
          </w:r>
        </w:del>
      </w:ins>
      <w:del w:id="833" w:author="1001210222 Choi" w:date="2025-12-15T18:18:00Z" w16du:dateUtc="2025-12-15T10:18:00Z">
        <w:r w:rsidRPr="002F690E" w:rsidDel="003730A7">
          <w:rPr>
            <w:rFonts w:ascii="Times New Roman" w:eastAsia="宋体" w:hAnsi="Times New Roman" w:hint="eastAsia"/>
            <w:sz w:val="21"/>
            <w:szCs w:val="21"/>
            <w:highlight w:val="white"/>
          </w:rPr>
          <w:delText>线黑云片岩。辽东半岛金矿床成因类型多样，包括层控型</w:delText>
        </w:r>
        <w:r w:rsidR="00CD0D40" w:rsidRPr="00654D5F" w:rsidDel="003730A7">
          <w:rPr>
            <w:rFonts w:ascii="Times New Roman" w:eastAsia="宋体" w:hAnsi="Times New Roman"/>
            <w:noProof/>
            <w:sz w:val="21"/>
            <w:szCs w:val="21"/>
            <w:highlight w:val="yellow"/>
            <w:vertAlign w:val="superscript"/>
          </w:rPr>
          <w:delText>[136]</w:delText>
        </w:r>
        <w:r w:rsidRPr="002F690E" w:rsidDel="003730A7">
          <w:rPr>
            <w:rFonts w:ascii="Times New Roman" w:eastAsia="宋体" w:hAnsi="Times New Roman" w:hint="eastAsia"/>
            <w:sz w:val="21"/>
            <w:szCs w:val="21"/>
            <w:highlight w:val="white"/>
          </w:rPr>
          <w:delText>、变质热液型及浅成</w:delText>
        </w:r>
        <w:r w:rsidR="00F71A5E" w:rsidRPr="002F690E" w:rsidDel="003730A7">
          <w:rPr>
            <w:rFonts w:ascii="Times New Roman" w:eastAsia="宋体" w:hAnsi="Times New Roman" w:hint="eastAsia"/>
            <w:sz w:val="21"/>
            <w:szCs w:val="21"/>
            <w:highlight w:val="white"/>
          </w:rPr>
          <w:delText>低温</w:delText>
        </w:r>
        <w:r w:rsidRPr="002F690E" w:rsidDel="003730A7">
          <w:rPr>
            <w:rFonts w:ascii="Times New Roman" w:eastAsia="宋体" w:hAnsi="Times New Roman" w:hint="eastAsia"/>
            <w:sz w:val="21"/>
            <w:szCs w:val="21"/>
            <w:highlight w:val="white"/>
          </w:rPr>
          <w:delText>热液型等</w:delText>
        </w:r>
        <w:r w:rsidR="00CD0D40" w:rsidRPr="00654D5F" w:rsidDel="003730A7">
          <w:rPr>
            <w:rFonts w:ascii="Times New Roman" w:eastAsia="宋体" w:hAnsi="Times New Roman"/>
            <w:noProof/>
            <w:sz w:val="21"/>
            <w:szCs w:val="21"/>
            <w:highlight w:val="yellow"/>
            <w:vertAlign w:val="superscript"/>
          </w:rPr>
          <w:delText>[27,137,</w:delText>
        </w:r>
      </w:del>
      <w:ins w:id="834" w:author="home" w:date="2025-12-08T11:13:00Z">
        <w:del w:id="835" w:author="1001210222 Choi" w:date="2025-12-15T18:18:00Z" w16du:dateUtc="2025-12-15T10:18:00Z">
          <w:r w:rsidR="00AC0CC1" w:rsidDel="003730A7">
            <w:rPr>
              <w:rFonts w:ascii="Times New Roman" w:eastAsia="宋体" w:hAnsi="Times New Roman"/>
              <w:noProof/>
              <w:sz w:val="21"/>
              <w:szCs w:val="21"/>
              <w:highlight w:val="yellow"/>
              <w:vertAlign w:val="superscript"/>
            </w:rPr>
            <w:delText>-</w:delText>
          </w:r>
        </w:del>
      </w:ins>
      <w:del w:id="836" w:author="1001210222 Choi" w:date="2025-12-15T18:18:00Z" w16du:dateUtc="2025-12-15T10:18:00Z">
        <w:r w:rsidR="00CD0D40" w:rsidRPr="00654D5F" w:rsidDel="003730A7">
          <w:rPr>
            <w:rFonts w:ascii="Times New Roman" w:eastAsia="宋体" w:hAnsi="Times New Roman"/>
            <w:noProof/>
            <w:sz w:val="21"/>
            <w:szCs w:val="21"/>
            <w:highlight w:val="yellow"/>
            <w:vertAlign w:val="superscript"/>
          </w:rPr>
          <w:delText>138]</w:delText>
        </w:r>
        <w:r w:rsidRPr="002F690E" w:rsidDel="003730A7">
          <w:rPr>
            <w:rFonts w:ascii="Times New Roman" w:eastAsia="宋体" w:hAnsi="Times New Roman" w:hint="eastAsia"/>
            <w:sz w:val="21"/>
            <w:szCs w:val="21"/>
            <w:highlight w:val="white"/>
          </w:rPr>
          <w:delText>。</w:delText>
        </w:r>
        <w:bookmarkEnd w:id="799"/>
      </w:del>
    </w:p>
    <w:p w14:paraId="36A1C19F" w14:textId="005C3314" w:rsidR="00B804E8" w:rsidRPr="00B804E8" w:rsidDel="003730A7" w:rsidRDefault="00654D5F" w:rsidP="008868EF">
      <w:pPr>
        <w:spacing w:after="0" w:line="276" w:lineRule="auto"/>
        <w:jc w:val="center"/>
        <w:rPr>
          <w:del w:id="837" w:author="1001210222 Choi" w:date="2025-12-15T18:18:00Z" w16du:dateUtc="2025-12-15T10:18:00Z"/>
          <w:rFonts w:ascii="Times New Roman" w:eastAsia="宋体" w:hAnsi="Times New Roman"/>
          <w:sz w:val="21"/>
          <w:szCs w:val="21"/>
        </w:rPr>
      </w:pPr>
      <w:bookmarkStart w:id="838" w:name="嵌入式图形_3"/>
      <w:del w:id="839" w:author="1001210222 Choi" w:date="2025-12-09T10:03:00Z" w16du:dateUtc="2025-12-09T02:03:00Z">
        <w:r w:rsidRPr="00CD4B7C" w:rsidDel="002A6399">
          <w:rPr>
            <w:rFonts w:ascii="Times New Roman" w:eastAsia="宋体" w:hAnsi="Times New Roman"/>
            <w:noProof/>
            <w:color w:val="000000" w:themeColor="text1"/>
            <w:sz w:val="21"/>
            <w:szCs w:val="21"/>
          </w:rPr>
          <w:drawing>
            <wp:inline distT="0" distB="0" distL="0" distR="0" wp14:anchorId="52AF5D28" wp14:editId="758EEA31">
              <wp:extent cx="4319626" cy="3641141"/>
              <wp:effectExtent l="0" t="0" r="5080" b="0"/>
              <wp:docPr id="11163618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912" name="图片 11163618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626" cy="3641141"/>
                      </a:xfrm>
                      <a:prstGeom prst="rect">
                        <a:avLst/>
                      </a:prstGeom>
                    </pic:spPr>
                  </pic:pic>
                </a:graphicData>
              </a:graphic>
            </wp:inline>
          </w:drawing>
        </w:r>
      </w:del>
      <w:bookmarkEnd w:id="838"/>
    </w:p>
    <w:p w14:paraId="363B234B" w14:textId="30651724" w:rsidR="00B804E8" w:rsidRPr="00B804E8" w:rsidDel="003730A7" w:rsidRDefault="00654D5F" w:rsidP="008868EF">
      <w:pPr>
        <w:spacing w:after="0" w:line="240" w:lineRule="auto"/>
        <w:ind w:firstLine="420"/>
        <w:jc w:val="both"/>
        <w:rPr>
          <w:del w:id="840" w:author="1001210222 Choi" w:date="2025-12-15T18:18:00Z" w16du:dateUtc="2025-12-15T10:18:00Z"/>
          <w:rFonts w:ascii="Times New Roman" w:eastAsia="仿宋" w:hAnsi="Times New Roman"/>
          <w:sz w:val="18"/>
          <w:szCs w:val="18"/>
        </w:rPr>
      </w:pPr>
      <w:bookmarkStart w:id="841" w:name="中文图序_3"/>
      <w:bookmarkStart w:id="842" w:name="中文图题_3"/>
      <w:commentRangeStart w:id="843"/>
      <w:commentRangeStart w:id="844"/>
      <w:del w:id="845"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3</w:delText>
        </w:r>
        <w:bookmarkEnd w:id="841"/>
        <w:commentRangeEnd w:id="843"/>
        <w:r w:rsidR="00251ECE" w:rsidDel="003730A7">
          <w:rPr>
            <w:rStyle w:val="afa"/>
          </w:rPr>
          <w:commentReference w:id="843"/>
        </w:r>
        <w:commentRangeEnd w:id="844"/>
        <w:r w:rsidR="0058347F" w:rsidDel="003730A7">
          <w:rPr>
            <w:rStyle w:val="afa"/>
          </w:rPr>
          <w:commentReference w:id="844"/>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辽东半岛地质简图及主要金矿床分布；</w:delText>
        </w:r>
      </w:del>
      <w:ins w:id="846" w:author="home" w:date="2025-12-08T11:08:00Z">
        <w:del w:id="847" w:author="1001210222 Choi" w:date="2025-12-15T18:18:00Z" w16du:dateUtc="2025-12-15T10:18:00Z">
          <w:r w:rsidR="00C921B2" w:rsidDel="003730A7">
            <w:rPr>
              <w:rFonts w:ascii="Times New Roman" w:eastAsia="仿宋" w:hAnsi="Times New Roman" w:hint="eastAsia"/>
              <w:sz w:val="18"/>
              <w:szCs w:val="18"/>
              <w:highlight w:val="white"/>
            </w:rPr>
            <w:delText>（</w:delText>
          </w:r>
        </w:del>
      </w:ins>
      <w:del w:id="848" w:author="1001210222 Choi" w:date="2025-12-15T18:18:00Z" w16du:dateUtc="2025-12-15T10:18:00Z">
        <w:r w:rsidRPr="002F690E" w:rsidDel="003730A7">
          <w:rPr>
            <w:rFonts w:ascii="Times New Roman" w:eastAsia="仿宋" w:hAnsi="Times New Roman" w:hint="eastAsia"/>
            <w:sz w:val="18"/>
            <w:szCs w:val="18"/>
            <w:highlight w:val="white"/>
          </w:rPr>
          <w:delText>据文献</w:delText>
        </w:r>
        <w:r w:rsidR="00CD0D40" w:rsidRPr="00654D5F" w:rsidDel="003730A7">
          <w:rPr>
            <w:rFonts w:ascii="Times New Roman" w:eastAsia="仿宋" w:hAnsi="Times New Roman"/>
            <w:noProof/>
            <w:sz w:val="18"/>
            <w:szCs w:val="18"/>
            <w:highlight w:val="yellow"/>
          </w:rPr>
          <w:delText>[5,26,58,106]</w:delText>
        </w:r>
        <w:r w:rsidRPr="002F690E" w:rsidDel="003730A7">
          <w:rPr>
            <w:rFonts w:ascii="Times New Roman" w:eastAsia="仿宋" w:hAnsi="Times New Roman" w:hint="eastAsia"/>
            <w:sz w:val="18"/>
            <w:szCs w:val="18"/>
            <w:highlight w:val="white"/>
          </w:rPr>
          <w:delText>修改</w:delText>
        </w:r>
      </w:del>
      <w:bookmarkEnd w:id="842"/>
      <w:ins w:id="849" w:author="home" w:date="2025-12-08T11:08:00Z">
        <w:del w:id="850" w:author="1001210222 Choi" w:date="2025-12-15T18:18:00Z" w16du:dateUtc="2025-12-15T10:18:00Z">
          <w:r w:rsidR="00C921B2" w:rsidDel="003730A7">
            <w:rPr>
              <w:rFonts w:ascii="Times New Roman" w:eastAsia="仿宋" w:hAnsi="Times New Roman" w:hint="eastAsia"/>
              <w:sz w:val="18"/>
              <w:szCs w:val="18"/>
              <w:highlight w:val="white"/>
            </w:rPr>
            <w:delText>）</w:delText>
          </w:r>
        </w:del>
      </w:ins>
    </w:p>
    <w:p w14:paraId="605D7537" w14:textId="583C6655" w:rsidR="00B804E8" w:rsidRPr="00B804E8" w:rsidDel="003730A7" w:rsidRDefault="00654D5F" w:rsidP="008868EF">
      <w:pPr>
        <w:spacing w:after="0" w:line="240" w:lineRule="auto"/>
        <w:ind w:firstLine="420"/>
        <w:jc w:val="both"/>
        <w:rPr>
          <w:del w:id="851" w:author="1001210222 Choi" w:date="2025-12-15T18:18:00Z" w16du:dateUtc="2025-12-15T10:18:00Z"/>
          <w:rFonts w:ascii="Times New Roman" w:eastAsia="仿宋" w:hAnsi="Times New Roman"/>
          <w:sz w:val="18"/>
          <w:szCs w:val="18"/>
        </w:rPr>
      </w:pPr>
      <w:bookmarkStart w:id="852" w:name="英文图序_17"/>
      <w:bookmarkStart w:id="853" w:name="英文图题_3"/>
      <w:del w:id="854" w:author="1001210222 Choi" w:date="2025-12-15T18:18:00Z" w16du:dateUtc="2025-12-15T10:18:00Z">
        <w:r w:rsidRPr="002F690E" w:rsidDel="003730A7">
          <w:rPr>
            <w:rFonts w:ascii="Times New Roman" w:eastAsia="仿宋" w:hAnsi="Times New Roman"/>
            <w:sz w:val="18"/>
            <w:szCs w:val="18"/>
            <w:highlight w:val="white"/>
          </w:rPr>
          <w:delText>Fig</w:delText>
        </w:r>
      </w:del>
      <w:ins w:id="855" w:author="home" w:date="2025-12-08T11:08:00Z">
        <w:del w:id="856" w:author="1001210222 Choi" w:date="2025-12-15T18:18:00Z" w16du:dateUtc="2025-12-15T10:18:00Z">
          <w:r w:rsidR="007E0499" w:rsidDel="003730A7">
            <w:rPr>
              <w:rFonts w:ascii="Times New Roman" w:eastAsia="仿宋" w:hAnsi="Times New Roman"/>
              <w:sz w:val="18"/>
              <w:szCs w:val="18"/>
              <w:highlight w:val="white"/>
            </w:rPr>
            <w:delText>.</w:delText>
          </w:r>
        </w:del>
      </w:ins>
      <w:del w:id="857" w:author="1001210222 Choi" w:date="2025-12-15T18:18:00Z" w16du:dateUtc="2025-12-15T10:18:00Z">
        <w:r w:rsidRPr="002F690E" w:rsidDel="003730A7">
          <w:rPr>
            <w:rFonts w:ascii="Times New Roman" w:eastAsia="仿宋" w:hAnsi="Times New Roman"/>
            <w:sz w:val="18"/>
            <w:szCs w:val="18"/>
            <w:highlight w:val="white"/>
          </w:rPr>
          <w:delText>ure 3.</w:delText>
        </w:r>
        <w:bookmarkEnd w:id="852"/>
        <w:r w:rsidRPr="002F690E" w:rsidDel="003730A7">
          <w:rPr>
            <w:rFonts w:ascii="Times New Roman" w:eastAsia="仿宋" w:hAnsi="Times New Roman"/>
            <w:sz w:val="18"/>
            <w:szCs w:val="18"/>
            <w:highlight w:val="white"/>
          </w:rPr>
          <w:delText xml:space="preserve"> Simplified geological map of the Liaodong Peninsula, illustrating the distribution of major gold deposits. Mod</w:delText>
        </w:r>
        <w:r w:rsidR="00907C99" w:rsidRPr="002F690E" w:rsidDel="003730A7">
          <w:rPr>
            <w:rFonts w:ascii="Times New Roman" w:eastAsia="仿宋" w:hAnsi="Times New Roman"/>
            <w:sz w:val="18"/>
            <w:szCs w:val="18"/>
            <w:highlight w:val="white"/>
          </w:rPr>
          <w:delText xml:space="preserve">ified after references </w:delText>
        </w:r>
        <w:r w:rsidR="00CD0D40" w:rsidRPr="00654D5F" w:rsidDel="003730A7">
          <w:rPr>
            <w:rFonts w:ascii="Times New Roman" w:eastAsia="仿宋" w:hAnsi="Times New Roman"/>
            <w:noProof/>
            <w:sz w:val="18"/>
            <w:szCs w:val="18"/>
            <w:highlight w:val="yellow"/>
          </w:rPr>
          <w:delText>[5,26,58,106]</w:delText>
        </w:r>
      </w:del>
      <w:bookmarkEnd w:id="853"/>
      <w:ins w:id="858" w:author="home" w:date="2025-12-08T11:08:00Z">
        <w:del w:id="859" w:author="1001210222 Choi" w:date="2025-12-15T18:18:00Z" w16du:dateUtc="2025-12-15T10:18:00Z">
          <w:r w:rsidR="00A52E2E" w:rsidDel="003730A7">
            <w:rPr>
              <w:rFonts w:ascii="Times New Roman" w:eastAsia="仿宋" w:hAnsi="Times New Roman"/>
              <w:noProof/>
              <w:sz w:val="18"/>
              <w:szCs w:val="18"/>
            </w:rPr>
            <w:delText>.</w:delText>
          </w:r>
        </w:del>
      </w:ins>
    </w:p>
    <w:p w14:paraId="0899AF9A" w14:textId="70EBB1BB" w:rsidR="00B804E8" w:rsidRPr="00B804E8" w:rsidDel="003730A7" w:rsidRDefault="00654D5F" w:rsidP="008868EF">
      <w:pPr>
        <w:pStyle w:val="TableParagraph"/>
        <w:spacing w:line="276" w:lineRule="auto"/>
        <w:ind w:firstLine="420"/>
        <w:jc w:val="both"/>
        <w:rPr>
          <w:del w:id="860" w:author="1001210222 Choi" w:date="2025-12-15T18:18:00Z" w16du:dateUtc="2025-12-15T10:18:00Z"/>
          <w:rFonts w:ascii="Times New Roman" w:hAnsi="Times New Roman" w:cs="Times New Roman"/>
          <w:sz w:val="21"/>
          <w:szCs w:val="21"/>
        </w:rPr>
      </w:pPr>
      <w:bookmarkStart w:id="861" w:name="正文段落_30"/>
      <w:del w:id="862" w:author="1001210222 Choi" w:date="2025-12-15T18:18:00Z" w16du:dateUtc="2025-12-15T10:18:00Z">
        <w:r w:rsidRPr="002F690E" w:rsidDel="003730A7">
          <w:rPr>
            <w:rFonts w:ascii="Times New Roman" w:hAnsi="Times New Roman" w:cs="Times New Roman" w:hint="eastAsia"/>
            <w:sz w:val="21"/>
            <w:szCs w:val="21"/>
            <w:highlight w:val="white"/>
          </w:rPr>
          <w:delText>辽东半岛多期岩浆活动作为华北克拉通东缘构造演化的关键记录，保存了古元古代至</w:delText>
        </w:r>
      </w:del>
      <w:ins w:id="863" w:author="home" w:date="2025-12-08T11:17:00Z">
        <w:del w:id="864" w:author="1001210222 Choi" w:date="2025-12-15T18:18:00Z" w16du:dateUtc="2025-12-15T10:18:00Z">
          <w:r w:rsidR="009D4F22" w:rsidDel="003730A7">
            <w:rPr>
              <w:rFonts w:ascii="Times New Roman" w:hAnsi="Times New Roman" w:cs="Times New Roman" w:hint="eastAsia"/>
              <w:sz w:val="21"/>
              <w:szCs w:val="21"/>
              <w:highlight w:val="white"/>
            </w:rPr>
            <w:delText>—</w:delText>
          </w:r>
        </w:del>
      </w:ins>
      <w:del w:id="865" w:author="1001210222 Choi" w:date="2025-12-15T18:18:00Z" w16du:dateUtc="2025-12-15T10:18:00Z">
        <w:r w:rsidRPr="002F690E" w:rsidDel="003730A7">
          <w:rPr>
            <w:rFonts w:ascii="Times New Roman" w:hAnsi="Times New Roman" w:cs="Times New Roman" w:hint="eastAsia"/>
            <w:sz w:val="21"/>
            <w:szCs w:val="21"/>
            <w:highlight w:val="white"/>
          </w:rPr>
          <w:delText>中生代响应区域构造体制转换的岩浆序列。古元古代胶</w:delText>
        </w:r>
        <w:r w:rsidRPr="002F690E" w:rsidDel="003730A7">
          <w:rPr>
            <w:rFonts w:ascii="Times New Roman" w:hAnsi="Times New Roman" w:cs="Times New Roman" w:hint="eastAsia"/>
            <w:sz w:val="21"/>
            <w:szCs w:val="21"/>
            <w:highlight w:val="white"/>
          </w:rPr>
          <w:delText>-</w:delText>
        </w:r>
      </w:del>
      <w:ins w:id="866" w:author="home" w:date="2025-12-08T11:17:00Z">
        <w:del w:id="867" w:author="1001210222 Choi" w:date="2025-12-15T18:18:00Z" w16du:dateUtc="2025-12-15T10:18:00Z">
          <w:r w:rsidR="00C127CD" w:rsidDel="003730A7">
            <w:rPr>
              <w:rFonts w:ascii="Times New Roman" w:hAnsi="Times New Roman" w:cs="Times New Roman" w:hint="eastAsia"/>
              <w:sz w:val="21"/>
              <w:szCs w:val="21"/>
              <w:highlight w:val="white"/>
            </w:rPr>
            <w:delText>—</w:delText>
          </w:r>
        </w:del>
      </w:ins>
      <w:del w:id="868" w:author="1001210222 Choi" w:date="2025-12-15T18:18:00Z" w16du:dateUtc="2025-12-15T10:18:00Z">
        <w:r w:rsidRPr="002F690E" w:rsidDel="003730A7">
          <w:rPr>
            <w:rFonts w:ascii="Times New Roman" w:hAnsi="Times New Roman" w:cs="Times New Roman" w:hint="eastAsia"/>
            <w:sz w:val="21"/>
            <w:szCs w:val="21"/>
            <w:highlight w:val="white"/>
          </w:rPr>
          <w:delText>辽</w:delText>
        </w:r>
        <w:r w:rsidRPr="002F690E" w:rsidDel="003730A7">
          <w:rPr>
            <w:rFonts w:ascii="Times New Roman" w:hAnsi="Times New Roman" w:cs="Times New Roman" w:hint="eastAsia"/>
            <w:sz w:val="21"/>
            <w:szCs w:val="21"/>
            <w:highlight w:val="white"/>
          </w:rPr>
          <w:delText>-</w:delText>
        </w:r>
      </w:del>
      <w:ins w:id="869" w:author="home" w:date="2025-12-08T11:17:00Z">
        <w:del w:id="870" w:author="1001210222 Choi" w:date="2025-12-15T18:18:00Z" w16du:dateUtc="2025-12-15T10:18:00Z">
          <w:r w:rsidR="00C127CD" w:rsidDel="003730A7">
            <w:rPr>
              <w:rFonts w:ascii="Times New Roman" w:hAnsi="Times New Roman" w:cs="Times New Roman" w:hint="eastAsia"/>
              <w:sz w:val="21"/>
              <w:szCs w:val="21"/>
              <w:highlight w:val="white"/>
            </w:rPr>
            <w:delText>—</w:delText>
          </w:r>
        </w:del>
      </w:ins>
      <w:del w:id="871" w:author="1001210222 Choi" w:date="2025-12-15T18:18:00Z" w16du:dateUtc="2025-12-15T10:18:00Z">
        <w:r w:rsidRPr="002F690E" w:rsidDel="003730A7">
          <w:rPr>
            <w:rFonts w:ascii="Times New Roman" w:hAnsi="Times New Roman" w:cs="Times New Roman" w:hint="eastAsia"/>
            <w:sz w:val="21"/>
            <w:szCs w:val="21"/>
            <w:highlight w:val="white"/>
          </w:rPr>
          <w:delText>吉造山带裂谷</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碰撞过程诱发条痕状角闪二长花岗岩与斑状花岗岩侵位</w:delText>
        </w:r>
        <w:r w:rsidR="00CD0D40" w:rsidRPr="00654D5F" w:rsidDel="003730A7">
          <w:rPr>
            <w:rFonts w:ascii="Times New Roman" w:hAnsi="Times New Roman" w:cs="Times New Roman"/>
            <w:noProof/>
            <w:sz w:val="21"/>
            <w:szCs w:val="21"/>
            <w:highlight w:val="yellow"/>
            <w:vertAlign w:val="superscript"/>
          </w:rPr>
          <w:delText>[139]</w:delText>
        </w:r>
        <w:r w:rsidRPr="002F690E" w:rsidDel="003730A7">
          <w:rPr>
            <w:rFonts w:ascii="Times New Roman" w:hAnsi="Times New Roman" w:hint="eastAsia"/>
            <w:sz w:val="21"/>
            <w:szCs w:val="21"/>
            <w:highlight w:val="white"/>
          </w:rPr>
          <w:delText>，奠定基底构造格架。晚古生代古亚洲洋与古特提斯洋闭合</w:delText>
        </w:r>
        <w:r w:rsidR="009B3407" w:rsidRPr="00654D5F" w:rsidDel="003730A7">
          <w:rPr>
            <w:rFonts w:ascii="Times New Roman" w:hAnsi="Times New Roman" w:cs="Times New Roman"/>
            <w:noProof/>
            <w:sz w:val="21"/>
            <w:szCs w:val="21"/>
            <w:highlight w:val="yellow"/>
            <w:vertAlign w:val="superscript"/>
          </w:rPr>
          <w:delText>[28]</w:delText>
        </w:r>
        <w:r w:rsidRPr="002F690E" w:rsidDel="003730A7">
          <w:rPr>
            <w:rFonts w:ascii="Times New Roman" w:hAnsi="Times New Roman" w:hint="eastAsia"/>
            <w:sz w:val="21"/>
            <w:szCs w:val="21"/>
            <w:highlight w:val="white"/>
          </w:rPr>
          <w:delText>，二长花岗岩、花岗闪长岩及辉绿岩等岩株</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岩基大规模就位</w:delText>
        </w:r>
        <w:r w:rsidR="00CD0D40" w:rsidRPr="00654D5F" w:rsidDel="003730A7">
          <w:rPr>
            <w:rFonts w:ascii="Times New Roman" w:hAnsi="Times New Roman" w:cs="Times New Roman"/>
            <w:noProof/>
            <w:sz w:val="21"/>
            <w:szCs w:val="21"/>
            <w:highlight w:val="yellow"/>
            <w:vertAlign w:val="superscript"/>
          </w:rPr>
          <w:delText>[140,</w:delText>
        </w:r>
      </w:del>
      <w:ins w:id="872" w:author="home" w:date="2025-12-08T11:16:00Z">
        <w:del w:id="873" w:author="1001210222 Choi" w:date="2025-12-15T18:18:00Z" w16du:dateUtc="2025-12-15T10:18:00Z">
          <w:r w:rsidR="00374D9A" w:rsidDel="003730A7">
            <w:rPr>
              <w:rFonts w:ascii="Times New Roman" w:hAnsi="Times New Roman" w:cs="Times New Roman"/>
              <w:noProof/>
              <w:sz w:val="21"/>
              <w:szCs w:val="21"/>
              <w:highlight w:val="yellow"/>
              <w:vertAlign w:val="superscript"/>
            </w:rPr>
            <w:delText>-</w:delText>
          </w:r>
        </w:del>
      </w:ins>
      <w:del w:id="874"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141]</w:delText>
        </w:r>
        <w:r w:rsidRPr="002F690E" w:rsidDel="003730A7">
          <w:rPr>
            <w:rFonts w:ascii="Times New Roman" w:hAnsi="Times New Roman" w:hint="eastAsia"/>
            <w:sz w:val="21"/>
            <w:szCs w:val="21"/>
            <w:highlight w:val="white"/>
          </w:rPr>
          <w:delText>。中生代构造</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岩浆活动呈现板块俯冲控制特征，晚三叠世</w:delText>
        </w:r>
        <w:r w:rsidRPr="002F690E" w:rsidDel="003730A7">
          <w:rPr>
            <w:rFonts w:ascii="Times New Roman" w:hAnsi="Times New Roman" w:hint="eastAsia"/>
            <w:sz w:val="21"/>
            <w:szCs w:val="21"/>
            <w:highlight w:val="white"/>
          </w:rPr>
          <w:delText>-</w:delText>
        </w:r>
      </w:del>
      <w:ins w:id="875" w:author="home" w:date="2025-12-08T11:19:00Z">
        <w:del w:id="876" w:author="1001210222 Choi" w:date="2025-12-15T18:18:00Z" w16du:dateUtc="2025-12-15T10:18:00Z">
          <w:r w:rsidR="002A411C" w:rsidDel="003730A7">
            <w:rPr>
              <w:rFonts w:ascii="Times New Roman" w:hAnsi="Times New Roman" w:hint="eastAsia"/>
              <w:sz w:val="21"/>
              <w:szCs w:val="21"/>
              <w:highlight w:val="white"/>
            </w:rPr>
            <w:delText>—</w:delText>
          </w:r>
        </w:del>
      </w:ins>
      <w:del w:id="877" w:author="1001210222 Choi" w:date="2025-12-15T18:18:00Z" w16du:dateUtc="2025-12-15T10:18:00Z">
        <w:r w:rsidRPr="002F690E" w:rsidDel="003730A7">
          <w:rPr>
            <w:rFonts w:ascii="Times New Roman" w:hAnsi="Times New Roman" w:hint="eastAsia"/>
            <w:sz w:val="21"/>
            <w:szCs w:val="21"/>
            <w:highlight w:val="white"/>
          </w:rPr>
          <w:delText>侏罗纪古太平洋板块西向俯冲引发地壳熔融</w:delText>
        </w:r>
        <w:r w:rsidR="00CD0D40" w:rsidRPr="00654D5F" w:rsidDel="003730A7">
          <w:rPr>
            <w:rFonts w:ascii="Times New Roman" w:hAnsi="Times New Roman" w:cs="Times New Roman"/>
            <w:noProof/>
            <w:sz w:val="21"/>
            <w:szCs w:val="21"/>
            <w:highlight w:val="yellow"/>
            <w:vertAlign w:val="superscript"/>
          </w:rPr>
          <w:delText>[106]</w:delText>
        </w:r>
        <w:r w:rsidRPr="002F690E" w:rsidDel="003730A7">
          <w:rPr>
            <w:rFonts w:ascii="Times New Roman" w:hAnsi="Times New Roman" w:cs="Times New Roman" w:hint="eastAsia"/>
            <w:sz w:val="21"/>
            <w:szCs w:val="21"/>
            <w:highlight w:val="white"/>
          </w:rPr>
          <w:delText>，发育小黑山石英闪长岩（</w:delText>
        </w:r>
        <w:commentRangeStart w:id="878"/>
        <w:commentRangeStart w:id="879"/>
        <w:r w:rsidRPr="002F690E" w:rsidDel="003730A7">
          <w:rPr>
            <w:rFonts w:ascii="Times New Roman" w:hAnsi="Times New Roman" w:cs="Times New Roman"/>
            <w:sz w:val="21"/>
            <w:szCs w:val="21"/>
            <w:highlight w:val="white"/>
          </w:rPr>
          <w:delText>175-</w:delText>
        </w:r>
      </w:del>
      <w:ins w:id="880" w:author="home" w:date="2025-12-08T11:16:00Z">
        <w:del w:id="881" w:author="1001210222 Choi" w:date="2025-12-15T18:18:00Z" w16du:dateUtc="2025-12-15T10:18:00Z">
          <w:r w:rsidR="00CC69F7" w:rsidDel="003730A7">
            <w:rPr>
              <w:rFonts w:ascii="Times New Roman" w:hAnsi="Times New Roman" w:cs="Times New Roman"/>
              <w:sz w:val="21"/>
              <w:szCs w:val="21"/>
              <w:highlight w:val="white"/>
            </w:rPr>
            <w:delText>~</w:delText>
          </w:r>
        </w:del>
      </w:ins>
      <w:del w:id="882" w:author="1001210222 Choi" w:date="2025-12-15T18:18:00Z" w16du:dateUtc="2025-12-15T10:18:00Z">
        <w:r w:rsidRPr="002F690E" w:rsidDel="003730A7">
          <w:rPr>
            <w:rFonts w:ascii="Times New Roman" w:hAnsi="Times New Roman" w:cs="Times New Roman"/>
            <w:sz w:val="21"/>
            <w:szCs w:val="21"/>
            <w:highlight w:val="white"/>
          </w:rPr>
          <w:delText>173</w:delText>
        </w:r>
      </w:del>
      <w:del w:id="883" w:author="1001210222 Choi" w:date="2025-12-09T16:37:00Z" w16du:dateUtc="2025-12-09T08:37:00Z">
        <w:r w:rsidRPr="002F690E" w:rsidDel="00A3278D">
          <w:rPr>
            <w:rFonts w:ascii="Times New Roman" w:hAnsi="Times New Roman" w:cs="Times New Roman"/>
            <w:sz w:val="21"/>
            <w:szCs w:val="21"/>
            <w:highlight w:val="white"/>
          </w:rPr>
          <w:delText xml:space="preserve"> </w:delText>
        </w:r>
      </w:del>
      <w:del w:id="884" w:author="1001210222 Choi" w:date="2025-12-15T18:18:00Z" w16du:dateUtc="2025-12-15T10:18:00Z">
        <w:r w:rsidRPr="002F690E" w:rsidDel="003730A7">
          <w:rPr>
            <w:rFonts w:ascii="Times New Roman" w:hAnsi="Times New Roman" w:cs="Times New Roman"/>
            <w:sz w:val="21"/>
            <w:szCs w:val="21"/>
            <w:highlight w:val="white"/>
          </w:rPr>
          <w:delText>Ma</w:delText>
        </w:r>
        <w:commentRangeEnd w:id="878"/>
        <w:r w:rsidR="003F5C41" w:rsidDel="003730A7">
          <w:rPr>
            <w:rStyle w:val="afa"/>
            <w:rFonts w:asciiTheme="minorHAnsi" w:eastAsiaTheme="minorEastAsia" w:hAnsiTheme="minorHAnsi" w:cstheme="minorBidi"/>
            <w:kern w:val="2"/>
            <w14:ligatures w14:val="standardContextual"/>
          </w:rPr>
          <w:commentReference w:id="878"/>
        </w:r>
        <w:commentRangeEnd w:id="879"/>
        <w:r w:rsidR="0058347F" w:rsidDel="003730A7">
          <w:rPr>
            <w:rStyle w:val="afa"/>
            <w:rFonts w:asciiTheme="minorHAnsi" w:eastAsiaTheme="minorEastAsia" w:hAnsiTheme="minorHAnsi" w:cstheme="minorBidi"/>
            <w:kern w:val="2"/>
            <w14:ligatures w14:val="standardContextual"/>
          </w:rPr>
          <w:commentReference w:id="879"/>
        </w:r>
        <w:r w:rsidRPr="002F690E" w:rsidDel="003730A7">
          <w:rPr>
            <w:rFonts w:ascii="Times New Roman" w:hAnsi="Times New Roman" w:cs="Times New Roman" w:hint="eastAsia"/>
            <w:sz w:val="21"/>
            <w:szCs w:val="21"/>
            <w:highlight w:val="white"/>
          </w:rPr>
          <w:delText>）、韩家岭二长花岗岩（</w:delText>
        </w:r>
      </w:del>
      <w:ins w:id="885" w:author="home" w:date="2025-12-08T11:17:00Z">
        <w:del w:id="886" w:author="1001210222 Choi" w:date="2025-12-15T18:18:00Z" w16du:dateUtc="2025-12-15T10:18:00Z">
          <w:r w:rsidR="00CC69F7" w:rsidDel="003730A7">
            <w:rPr>
              <w:rFonts w:ascii="Times New Roman" w:hAnsi="Times New Roman" w:cs="Times New Roman" w:hint="eastAsia"/>
              <w:sz w:val="21"/>
              <w:szCs w:val="21"/>
              <w:highlight w:val="white"/>
            </w:rPr>
            <w:delText>（</w:delText>
          </w:r>
        </w:del>
      </w:ins>
      <w:del w:id="887" w:author="1001210222 Choi" w:date="2025-12-15T18:18:00Z" w16du:dateUtc="2025-12-15T10:18:00Z">
        <w:r w:rsidRPr="002F690E" w:rsidDel="003730A7">
          <w:rPr>
            <w:rFonts w:ascii="Times New Roman" w:hAnsi="Times New Roman" w:cs="Times New Roman"/>
            <w:sz w:val="21"/>
            <w:szCs w:val="21"/>
            <w:highlight w:val="white"/>
          </w:rPr>
          <w:delText>1</w:delText>
        </w:r>
        <w:r w:rsidR="00B227B9" w:rsidRPr="002F690E" w:rsidDel="003730A7">
          <w:rPr>
            <w:rFonts w:ascii="Times New Roman" w:hAnsi="Times New Roman" w:cs="Times New Roman"/>
            <w:sz w:val="21"/>
            <w:szCs w:val="21"/>
            <w:highlight w:val="white"/>
          </w:rPr>
          <w:delText>80-</w:delText>
        </w:r>
      </w:del>
      <w:ins w:id="888" w:author="home" w:date="2025-12-08T11:17:00Z">
        <w:del w:id="889" w:author="1001210222 Choi" w:date="2025-12-15T18:18:00Z" w16du:dateUtc="2025-12-15T10:18:00Z">
          <w:r w:rsidR="00CC69F7" w:rsidDel="003730A7">
            <w:rPr>
              <w:rFonts w:ascii="Times New Roman" w:hAnsi="Times New Roman" w:cs="Times New Roman"/>
              <w:sz w:val="21"/>
              <w:szCs w:val="21"/>
              <w:highlight w:val="white"/>
            </w:rPr>
            <w:delText>~</w:delText>
          </w:r>
        </w:del>
      </w:ins>
      <w:del w:id="890" w:author="1001210222 Choi" w:date="2025-12-15T18:18:00Z" w16du:dateUtc="2025-12-15T10:18:00Z">
        <w:r w:rsidRPr="002F690E" w:rsidDel="003730A7">
          <w:rPr>
            <w:rFonts w:ascii="Times New Roman" w:hAnsi="Times New Roman" w:cs="Times New Roman"/>
            <w:sz w:val="21"/>
            <w:szCs w:val="21"/>
            <w:highlight w:val="white"/>
          </w:rPr>
          <w:delText>160</w:delText>
        </w:r>
      </w:del>
      <w:ins w:id="891" w:author="home" w:date="2025-12-08T11:17:00Z">
        <w:del w:id="892" w:author="1001210222 Choi" w:date="2025-12-15T18:18:00Z" w16du:dateUtc="2025-12-15T10:18:00Z">
          <w:r w:rsidR="00CC69F7" w:rsidDel="003730A7">
            <w:rPr>
              <w:rFonts w:ascii="Times New Roman" w:hAnsi="Times New Roman" w:cs="Times New Roman" w:hint="eastAsia"/>
              <w:sz w:val="21"/>
              <w:szCs w:val="21"/>
              <w:highlight w:val="white"/>
            </w:rPr>
            <w:delText>）</w:delText>
          </w:r>
        </w:del>
      </w:ins>
      <w:del w:id="893"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）及高丽墩台花岗岩（</w:delText>
        </w:r>
      </w:del>
      <w:ins w:id="894" w:author="home" w:date="2025-12-08T11:16:00Z">
        <w:del w:id="895" w:author="1001210222 Choi" w:date="2025-12-15T18:18:00Z" w16du:dateUtc="2025-12-15T10:18:00Z">
          <w:r w:rsidR="00CC69F7" w:rsidDel="003730A7">
            <w:rPr>
              <w:rFonts w:ascii="Times New Roman" w:hAnsi="Times New Roman" w:cs="Times New Roman" w:hint="eastAsia"/>
              <w:sz w:val="21"/>
              <w:szCs w:val="21"/>
              <w:highlight w:val="white"/>
            </w:rPr>
            <w:delText>（</w:delText>
          </w:r>
        </w:del>
      </w:ins>
      <w:del w:id="896" w:author="1001210222 Choi" w:date="2025-12-15T18:18:00Z" w16du:dateUtc="2025-12-15T10:18:00Z">
        <w:r w:rsidRPr="002F690E" w:rsidDel="003730A7">
          <w:rPr>
            <w:rFonts w:ascii="Times New Roman" w:hAnsi="Times New Roman" w:cs="Times New Roman"/>
            <w:sz w:val="21"/>
            <w:szCs w:val="21"/>
            <w:highlight w:val="white"/>
          </w:rPr>
          <w:delText>156 ± 5</w:delText>
        </w:r>
      </w:del>
      <w:ins w:id="897" w:author="home" w:date="2025-12-08T11:17:00Z">
        <w:del w:id="898" w:author="1001210222 Choi" w:date="2025-12-15T18:18:00Z" w16du:dateUtc="2025-12-15T10:18:00Z">
          <w:r w:rsidR="00CC69F7" w:rsidDel="003730A7">
            <w:rPr>
              <w:rFonts w:ascii="Times New Roman" w:hAnsi="Times New Roman" w:cs="Times New Roman" w:hint="eastAsia"/>
              <w:sz w:val="21"/>
              <w:szCs w:val="21"/>
              <w:highlight w:val="white"/>
            </w:rPr>
            <w:delText>）</w:delText>
          </w:r>
        </w:del>
      </w:ins>
      <w:del w:id="899"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）等岩体</w:delText>
        </w:r>
        <w:r w:rsidR="00CD0D40" w:rsidRPr="00654D5F" w:rsidDel="003730A7">
          <w:rPr>
            <w:rFonts w:ascii="Times New Roman" w:hAnsi="Times New Roman" w:cs="Times New Roman"/>
            <w:noProof/>
            <w:sz w:val="21"/>
            <w:szCs w:val="21"/>
            <w:highlight w:val="yellow"/>
            <w:vertAlign w:val="superscript"/>
          </w:rPr>
          <w:delText>[140,142]</w:delText>
        </w:r>
        <w:r w:rsidR="00951177" w:rsidRPr="002F690E" w:rsidDel="003730A7">
          <w:rPr>
            <w:rFonts w:ascii="Times New Roman" w:hAnsi="Times New Roman" w:cs="Times New Roman" w:hint="eastAsia"/>
            <w:sz w:val="21"/>
            <w:szCs w:val="21"/>
            <w:highlight w:val="white"/>
          </w:rPr>
          <w:delText>。早白垩世古太平洋板块</w:delText>
        </w:r>
        <w:r w:rsidRPr="002F690E" w:rsidDel="003730A7">
          <w:rPr>
            <w:rFonts w:ascii="Times New Roman" w:hAnsi="Times New Roman" w:cs="Times New Roman" w:hint="eastAsia"/>
            <w:sz w:val="21"/>
            <w:szCs w:val="21"/>
            <w:highlight w:val="white"/>
          </w:rPr>
          <w:delText>俯冲挤压导致地壳增厚与软流圈底侵</w:delText>
        </w:r>
        <w:r w:rsidR="00CD0D40" w:rsidRPr="00654D5F" w:rsidDel="003730A7">
          <w:rPr>
            <w:rFonts w:ascii="Times New Roman" w:hAnsi="Times New Roman" w:cs="Times New Roman"/>
            <w:noProof/>
            <w:sz w:val="21"/>
            <w:szCs w:val="21"/>
            <w:highlight w:val="yellow"/>
            <w:vertAlign w:val="superscript"/>
          </w:rPr>
          <w:delText>[143]</w:delText>
        </w:r>
        <w:r w:rsidR="00E002E0"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随后克拉通破坏引发的强烈伸展环境诱发区域性岩浆事件</w:delText>
        </w:r>
        <w:r w:rsidR="00CD0D40" w:rsidRPr="00654D5F" w:rsidDel="003730A7">
          <w:rPr>
            <w:rFonts w:ascii="Times New Roman" w:hAnsi="Times New Roman" w:cs="Times New Roman"/>
            <w:noProof/>
            <w:sz w:val="21"/>
            <w:szCs w:val="21"/>
            <w:highlight w:val="yellow"/>
            <w:vertAlign w:val="superscript"/>
          </w:rPr>
          <w:delText>[9,16,106,144,</w:delText>
        </w:r>
      </w:del>
      <w:ins w:id="900" w:author="home" w:date="2025-12-08T11:16:00Z">
        <w:del w:id="901" w:author="1001210222 Choi" w:date="2025-12-15T18:18:00Z" w16du:dateUtc="2025-12-15T10:18:00Z">
          <w:r w:rsidR="00374D9A" w:rsidDel="003730A7">
            <w:rPr>
              <w:rFonts w:ascii="Times New Roman" w:hAnsi="Times New Roman" w:cs="Times New Roman"/>
              <w:noProof/>
              <w:sz w:val="21"/>
              <w:szCs w:val="21"/>
              <w:highlight w:val="yellow"/>
              <w:vertAlign w:val="superscript"/>
            </w:rPr>
            <w:delText>-</w:delText>
          </w:r>
        </w:del>
      </w:ins>
      <w:del w:id="902"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145]</w:delText>
        </w:r>
        <w:r w:rsidRPr="002F690E" w:rsidDel="003730A7">
          <w:rPr>
            <w:rFonts w:ascii="Times New Roman" w:hAnsi="Times New Roman" w:cs="Times New Roman" w:hint="eastAsia"/>
            <w:sz w:val="21"/>
            <w:szCs w:val="21"/>
            <w:highlight w:val="white"/>
          </w:rPr>
          <w:delText>，表现为饮马湾山、五龙背、三股流岩体等铝质</w:delText>
        </w:r>
        <w:r w:rsidRPr="002F690E" w:rsidDel="003730A7">
          <w:rPr>
            <w:rFonts w:ascii="Times New Roman" w:hAnsi="Times New Roman" w:cs="Times New Roman"/>
            <w:sz w:val="21"/>
            <w:szCs w:val="21"/>
            <w:highlight w:val="white"/>
          </w:rPr>
          <w:delText>A</w:delText>
        </w:r>
        <w:r w:rsidRPr="002F690E" w:rsidDel="003730A7">
          <w:rPr>
            <w:rFonts w:ascii="Times New Roman" w:hAnsi="Times New Roman" w:cs="Times New Roman" w:hint="eastAsia"/>
            <w:sz w:val="21"/>
            <w:szCs w:val="21"/>
            <w:highlight w:val="white"/>
          </w:rPr>
          <w:delText>型</w:delText>
        </w:r>
        <w:r w:rsidR="006D0B57" w:rsidRPr="002F690E" w:rsidDel="003730A7">
          <w:rPr>
            <w:sz w:val="21"/>
            <w:szCs w:val="21"/>
            <w:highlight w:val="white"/>
          </w:rPr>
          <w:delText>/</w:delText>
        </w:r>
        <w:r w:rsidRPr="002F690E" w:rsidDel="003730A7">
          <w:rPr>
            <w:rFonts w:ascii="Times New Roman" w:hAnsi="Times New Roman" w:cs="Times New Roman"/>
            <w:sz w:val="21"/>
            <w:szCs w:val="21"/>
            <w:highlight w:val="white"/>
          </w:rPr>
          <w:delText>I</w:delText>
        </w:r>
        <w:r w:rsidRPr="002F690E" w:rsidDel="003730A7">
          <w:rPr>
            <w:rFonts w:ascii="Times New Roman" w:hAnsi="Times New Roman" w:cs="Times New Roman" w:hint="eastAsia"/>
            <w:sz w:val="21"/>
            <w:szCs w:val="21"/>
            <w:highlight w:val="white"/>
          </w:rPr>
          <w:delText>型花岗岩及甜水</w:delText>
        </w:r>
        <w:r w:rsidRPr="002F690E" w:rsidDel="003730A7">
          <w:rPr>
            <w:rFonts w:ascii="Times New Roman" w:hAnsi="Times New Roman" w:cs="Times New Roman" w:hint="eastAsia"/>
            <w:sz w:val="21"/>
            <w:szCs w:val="21"/>
            <w:highlight w:val="white"/>
          </w:rPr>
          <w:delText>-</w:delText>
        </w:r>
      </w:del>
      <w:ins w:id="903" w:author="home" w:date="2025-12-08T11:17:00Z">
        <w:del w:id="904" w:author="1001210222 Choi" w:date="2025-12-15T18:18:00Z" w16du:dateUtc="2025-12-15T10:18:00Z">
          <w:r w:rsidR="0008586A" w:rsidDel="003730A7">
            <w:rPr>
              <w:rFonts w:ascii="Times New Roman" w:hAnsi="Times New Roman" w:cs="Times New Roman" w:hint="eastAsia"/>
              <w:sz w:val="21"/>
              <w:szCs w:val="21"/>
              <w:highlight w:val="white"/>
            </w:rPr>
            <w:delText>—</w:delText>
          </w:r>
        </w:del>
      </w:ins>
      <w:del w:id="905" w:author="1001210222 Choi" w:date="2025-12-15T18:18:00Z" w16du:dateUtc="2025-12-15T10:18:00Z">
        <w:r w:rsidRPr="002F690E" w:rsidDel="003730A7">
          <w:rPr>
            <w:rFonts w:ascii="Times New Roman" w:hAnsi="Times New Roman" w:cs="Times New Roman" w:hint="eastAsia"/>
            <w:sz w:val="21"/>
            <w:szCs w:val="21"/>
            <w:highlight w:val="white"/>
          </w:rPr>
          <w:delText>白云一带基性脉岩群的密集侵位</w:delText>
        </w:r>
        <w:r w:rsidR="00CD0D40" w:rsidRPr="00654D5F" w:rsidDel="003730A7">
          <w:rPr>
            <w:rFonts w:ascii="Times New Roman" w:hAnsi="Times New Roman" w:cs="Times New Roman"/>
            <w:noProof/>
            <w:sz w:val="21"/>
            <w:szCs w:val="21"/>
            <w:highlight w:val="yellow"/>
            <w:vertAlign w:val="superscript"/>
          </w:rPr>
          <w:delText>[63,139,143]</w:delText>
        </w:r>
        <w:r w:rsidRPr="002F690E" w:rsidDel="003730A7">
          <w:rPr>
            <w:rFonts w:ascii="Times New Roman" w:hAnsi="Times New Roman" w:cs="Times New Roman" w:hint="eastAsia"/>
            <w:sz w:val="21"/>
            <w:szCs w:val="21"/>
            <w:highlight w:val="white"/>
          </w:rPr>
          <w:delText>。</w:delText>
        </w:r>
        <w:bookmarkEnd w:id="861"/>
      </w:del>
    </w:p>
    <w:p w14:paraId="0CFCC47F" w14:textId="7CC7A719" w:rsidR="00B804E8" w:rsidRPr="00B804E8" w:rsidDel="003730A7" w:rsidRDefault="00654D5F" w:rsidP="008868EF">
      <w:pPr>
        <w:spacing w:beforeLines="50" w:before="156" w:afterLines="50" w:after="156" w:line="276" w:lineRule="auto"/>
        <w:jc w:val="both"/>
        <w:outlineLvl w:val="2"/>
        <w:rPr>
          <w:del w:id="906" w:author="1001210222 Choi" w:date="2025-12-15T18:18:00Z" w16du:dateUtc="2025-12-15T10:18:00Z"/>
          <w:rFonts w:ascii="黑体" w:eastAsia="黑体" w:hAnsi="黑体" w:hint="eastAsia"/>
          <w:b/>
          <w:bCs/>
          <w:sz w:val="21"/>
          <w:szCs w:val="21"/>
        </w:rPr>
      </w:pPr>
      <w:bookmarkStart w:id="907" w:name="二级标题序号_8"/>
      <w:bookmarkStart w:id="908" w:name="二级标题_6"/>
      <w:del w:id="909" w:author="1001210222 Choi" w:date="2025-12-15T18:18:00Z" w16du:dateUtc="2025-12-15T10:18:00Z">
        <w:r w:rsidRPr="002F690E" w:rsidDel="003730A7">
          <w:rPr>
            <w:rFonts w:ascii="黑体" w:eastAsia="黑体" w:hAnsi="黑体"/>
            <w:b/>
            <w:bCs/>
            <w:sz w:val="21"/>
            <w:szCs w:val="21"/>
            <w:highlight w:val="white"/>
          </w:rPr>
          <w:delText>1.3</w:delText>
        </w:r>
        <w:bookmarkEnd w:id="907"/>
        <w:r w:rsidRPr="002F690E" w:rsidDel="003730A7">
          <w:rPr>
            <w:rFonts w:ascii="黑体" w:eastAsia="黑体" w:hAnsi="黑体" w:hint="eastAsia"/>
            <w:b/>
            <w:bCs/>
            <w:sz w:val="21"/>
            <w:szCs w:val="21"/>
            <w:highlight w:val="white"/>
          </w:rPr>
          <w:delText>青城子矿集区</w:delText>
        </w:r>
        <w:bookmarkEnd w:id="908"/>
      </w:del>
    </w:p>
    <w:p w14:paraId="3A06C422" w14:textId="74FD7EB1" w:rsidR="00B804E8" w:rsidRPr="00B804E8" w:rsidDel="003730A7" w:rsidRDefault="00654D5F" w:rsidP="008868EF">
      <w:pPr>
        <w:pStyle w:val="TableParagraph"/>
        <w:spacing w:line="276" w:lineRule="auto"/>
        <w:ind w:firstLine="420"/>
        <w:jc w:val="both"/>
        <w:rPr>
          <w:del w:id="910" w:author="1001210222 Choi" w:date="2025-12-15T18:18:00Z" w16du:dateUtc="2025-12-15T10:18:00Z"/>
          <w:rFonts w:ascii="Times New Roman" w:hAnsi="Times New Roman"/>
          <w:sz w:val="21"/>
          <w:szCs w:val="21"/>
        </w:rPr>
      </w:pPr>
      <w:bookmarkStart w:id="911" w:name="正文段落_32"/>
      <w:del w:id="912" w:author="1001210222 Choi" w:date="2025-12-15T18:18:00Z" w16du:dateUtc="2025-12-15T10:18:00Z">
        <w:r w:rsidRPr="002F690E" w:rsidDel="003730A7">
          <w:rPr>
            <w:rFonts w:ascii="Times New Roman" w:hAnsi="Times New Roman" w:hint="eastAsia"/>
            <w:sz w:val="21"/>
            <w:szCs w:val="21"/>
            <w:highlight w:val="white"/>
          </w:rPr>
          <w:delText>辽东半岛青城子矿集区累计探明铅锌储量超</w:delText>
        </w:r>
        <w:r w:rsidRPr="002F690E" w:rsidDel="003730A7">
          <w:rPr>
            <w:rFonts w:ascii="Times New Roman" w:hAnsi="Times New Roman"/>
            <w:sz w:val="21"/>
            <w:szCs w:val="21"/>
            <w:highlight w:val="white"/>
          </w:rPr>
          <w:delText>160</w:delText>
        </w:r>
        <w:r w:rsidRPr="002F690E" w:rsidDel="003730A7">
          <w:rPr>
            <w:rFonts w:ascii="Times New Roman" w:hAnsi="Times New Roman" w:hint="eastAsia"/>
            <w:sz w:val="21"/>
            <w:szCs w:val="21"/>
            <w:highlight w:val="white"/>
          </w:rPr>
          <w:delText>万</w:delText>
        </w:r>
        <w:r w:rsidRPr="002F690E" w:rsidDel="003730A7">
          <w:rPr>
            <w:rFonts w:ascii="Times New Roman" w:hAnsi="Times New Roman"/>
            <w:sz w:val="21"/>
            <w:szCs w:val="21"/>
            <w:highlight w:val="white"/>
          </w:rPr>
          <w:delText xml:space="preserve"> t</w:delText>
        </w:r>
        <w:r w:rsidRPr="002F690E" w:rsidDel="003730A7">
          <w:rPr>
            <w:rFonts w:ascii="Times New Roman" w:hAnsi="Times New Roman" w:hint="eastAsia"/>
            <w:sz w:val="21"/>
            <w:szCs w:val="21"/>
            <w:highlight w:val="white"/>
          </w:rPr>
          <w:delText>，银</w:delText>
        </w:r>
      </w:del>
      <w:ins w:id="913" w:author="home" w:date="2025-12-08T11:22:00Z">
        <w:del w:id="914" w:author="1001210222 Choi" w:date="2025-12-15T18:18:00Z" w16du:dateUtc="2025-12-15T10:18:00Z">
          <w:r w:rsidR="000A466B" w:rsidRPr="002F690E" w:rsidDel="003730A7">
            <w:rPr>
              <w:rFonts w:ascii="Times New Roman" w:hAnsi="Times New Roman" w:hint="eastAsia"/>
              <w:sz w:val="21"/>
              <w:szCs w:val="21"/>
              <w:highlight w:val="white"/>
            </w:rPr>
            <w:delText>储量</w:delText>
          </w:r>
          <w:r w:rsidR="000A466B" w:rsidDel="003730A7">
            <w:rPr>
              <w:rFonts w:ascii="Times New Roman" w:hAnsi="Times New Roman" w:hint="eastAsia"/>
              <w:sz w:val="21"/>
              <w:szCs w:val="21"/>
              <w:highlight w:val="white"/>
            </w:rPr>
            <w:delText>为</w:delText>
          </w:r>
        </w:del>
      </w:ins>
      <w:del w:id="915" w:author="1001210222 Choi" w:date="2025-12-15T18:18:00Z" w16du:dateUtc="2025-12-15T10:18:00Z">
        <w:r w:rsidRPr="002F690E" w:rsidDel="003730A7">
          <w:rPr>
            <w:rFonts w:ascii="Times New Roman" w:hAnsi="Times New Roman"/>
            <w:sz w:val="21"/>
            <w:szCs w:val="21"/>
            <w:highlight w:val="white"/>
          </w:rPr>
          <w:delText>4</w:delText>
        </w:r>
      </w:del>
      <w:ins w:id="916" w:author="home" w:date="2025-12-08T11:21:00Z">
        <w:del w:id="917" w:author="1001210222 Choi" w:date="2025-12-15T18:18:00Z" w16du:dateUtc="2025-12-15T10:18:00Z">
          <w:r w:rsidR="00812368" w:rsidDel="003730A7">
            <w:rPr>
              <w:rFonts w:ascii="Times New Roman" w:hAnsi="Times New Roman"/>
              <w:sz w:val="21"/>
              <w:szCs w:val="21"/>
              <w:highlight w:val="white"/>
            </w:rPr>
            <w:delText xml:space="preserve"> </w:delText>
          </w:r>
        </w:del>
      </w:ins>
      <w:del w:id="918" w:author="1001210222 Choi" w:date="2025-12-15T18:18:00Z" w16du:dateUtc="2025-12-15T10:18:00Z">
        <w:r w:rsidRPr="002F690E" w:rsidDel="003730A7">
          <w:rPr>
            <w:rFonts w:ascii="Times New Roman" w:hAnsi="Times New Roman"/>
            <w:sz w:val="21"/>
            <w:szCs w:val="21"/>
            <w:highlight w:val="white"/>
          </w:rPr>
          <w:delText>000</w:delText>
        </w:r>
        <w:r w:rsidRPr="002F690E" w:rsidDel="003730A7">
          <w:rPr>
            <w:rFonts w:ascii="Times New Roman" w:hAnsi="Times New Roman" w:hint="eastAsia"/>
            <w:sz w:val="21"/>
            <w:szCs w:val="21"/>
            <w:highlight w:val="white"/>
          </w:rPr>
          <w:delText>余</w:delText>
        </w:r>
        <w:r w:rsidRPr="002F690E" w:rsidDel="003730A7">
          <w:rPr>
            <w:rFonts w:ascii="Times New Roman" w:hAnsi="Times New Roman" w:hint="eastAsia"/>
            <w:sz w:val="21"/>
            <w:szCs w:val="21"/>
            <w:highlight w:val="white"/>
          </w:rPr>
          <w:delText xml:space="preserve"> t</w:delText>
        </w:r>
      </w:del>
      <w:ins w:id="919" w:author="home" w:date="2025-12-08T11:21:00Z">
        <w:del w:id="920" w:author="1001210222 Choi" w:date="2025-12-15T18:18:00Z" w16du:dateUtc="2025-12-15T10:18:00Z">
          <w:r w:rsidR="00743A0B" w:rsidDel="003730A7">
            <w:rPr>
              <w:rFonts w:ascii="Times New Roman" w:hAnsi="Times New Roman" w:hint="eastAsia"/>
              <w:sz w:val="21"/>
              <w:szCs w:val="21"/>
              <w:highlight w:val="white"/>
            </w:rPr>
            <w:delText>吨</w:delText>
          </w:r>
        </w:del>
      </w:ins>
      <w:del w:id="921" w:author="1001210222 Choi" w:date="2025-12-15T18:18:00Z" w16du:dateUtc="2025-12-15T10:18:00Z">
        <w:r w:rsidRPr="002F690E" w:rsidDel="003730A7">
          <w:rPr>
            <w:rFonts w:ascii="Times New Roman" w:hAnsi="Times New Roman" w:hint="eastAsia"/>
            <w:sz w:val="21"/>
            <w:szCs w:val="21"/>
            <w:highlight w:val="white"/>
          </w:rPr>
          <w:delText>，黄金储量逾</w:delText>
        </w:r>
        <w:r w:rsidRPr="002F690E" w:rsidDel="003730A7">
          <w:rPr>
            <w:rFonts w:ascii="Times New Roman" w:hAnsi="Times New Roman"/>
            <w:sz w:val="21"/>
            <w:szCs w:val="21"/>
            <w:highlight w:val="white"/>
          </w:rPr>
          <w:delText>300 t</w:delText>
        </w:r>
        <w:r w:rsidR="000640EF" w:rsidRPr="00654D5F" w:rsidDel="003730A7">
          <w:rPr>
            <w:rFonts w:ascii="Times New Roman" w:hAnsi="Times New Roman"/>
            <w:noProof/>
            <w:sz w:val="21"/>
            <w:szCs w:val="21"/>
            <w:highlight w:val="yellow"/>
            <w:vertAlign w:val="superscript"/>
          </w:rPr>
          <w:delText>[19,</w:delText>
        </w:r>
      </w:del>
      <w:ins w:id="922" w:author="home" w:date="2025-12-08T11:22:00Z">
        <w:del w:id="923" w:author="1001210222 Choi" w:date="2025-12-15T18:18:00Z" w16du:dateUtc="2025-12-15T10:18:00Z">
          <w:r w:rsidR="00E16F08" w:rsidDel="003730A7">
            <w:rPr>
              <w:rFonts w:ascii="Times New Roman" w:hAnsi="Times New Roman"/>
              <w:noProof/>
              <w:sz w:val="21"/>
              <w:szCs w:val="21"/>
              <w:highlight w:val="yellow"/>
              <w:vertAlign w:val="superscript"/>
            </w:rPr>
            <w:delText>-</w:delText>
          </w:r>
        </w:del>
      </w:ins>
      <w:del w:id="924" w:author="1001210222 Choi" w:date="2025-12-15T18:18:00Z" w16du:dateUtc="2025-12-15T10:18:00Z">
        <w:r w:rsidR="000640EF" w:rsidRPr="00654D5F" w:rsidDel="003730A7">
          <w:rPr>
            <w:rFonts w:ascii="Times New Roman" w:hAnsi="Times New Roman"/>
            <w:noProof/>
            <w:sz w:val="21"/>
            <w:szCs w:val="21"/>
            <w:highlight w:val="yellow"/>
            <w:vertAlign w:val="superscript"/>
          </w:rPr>
          <w:delText>20]</w:delText>
        </w:r>
        <w:r w:rsidRPr="002F690E" w:rsidDel="003730A7">
          <w:rPr>
            <w:rFonts w:ascii="Times New Roman" w:hAnsi="Times New Roman" w:hint="eastAsia"/>
            <w:sz w:val="21"/>
            <w:szCs w:val="21"/>
            <w:highlight w:val="white"/>
          </w:rPr>
          <w:delText>，区内分布白云、小佟家堡子等金矿床（</w:delText>
        </w:r>
        <w:r w:rsidR="009118DA" w:rsidRPr="002F690E" w:rsidDel="003730A7">
          <w:rPr>
            <w:rFonts w:ascii="Times New Roman" w:hAnsi="Times New Roman" w:hint="eastAsia"/>
            <w:sz w:val="21"/>
            <w:szCs w:val="21"/>
            <w:highlight w:val="white"/>
          </w:rPr>
          <w:delText>图</w:delText>
        </w:r>
        <w:r w:rsidR="009118DA" w:rsidRPr="002F690E" w:rsidDel="003730A7">
          <w:rPr>
            <w:rFonts w:ascii="Times New Roman" w:hAnsi="Times New Roman"/>
            <w:sz w:val="21"/>
            <w:szCs w:val="21"/>
            <w:highlight w:val="white"/>
          </w:rPr>
          <w:delText>4</w:delText>
        </w:r>
        <w:r w:rsidR="006418EF"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noProof/>
            <w:sz w:val="21"/>
            <w:szCs w:val="21"/>
            <w:highlight w:val="yellow"/>
            <w:vertAlign w:val="superscript"/>
          </w:rPr>
          <w:delText>[78]</w:delText>
        </w:r>
        <w:r w:rsidRPr="002F690E" w:rsidDel="003730A7">
          <w:rPr>
            <w:rFonts w:ascii="Times New Roman" w:hAnsi="Times New Roman" w:hint="eastAsia"/>
            <w:sz w:val="21"/>
            <w:szCs w:val="21"/>
            <w:highlight w:val="white"/>
          </w:rPr>
          <w:delText>，是辽东半岛最具找矿潜力的金矿集中区之一</w:delText>
        </w:r>
        <w:r w:rsidR="00CD0D40" w:rsidRPr="00654D5F" w:rsidDel="003730A7">
          <w:rPr>
            <w:rFonts w:ascii="Times New Roman" w:hAnsi="Times New Roman"/>
            <w:noProof/>
            <w:sz w:val="21"/>
            <w:szCs w:val="21"/>
            <w:highlight w:val="yellow"/>
            <w:vertAlign w:val="superscript"/>
          </w:rPr>
          <w:delText>[146]</w:delText>
        </w:r>
        <w:r w:rsidR="000F628F" w:rsidRPr="002F690E" w:rsidDel="003730A7">
          <w:rPr>
            <w:rFonts w:ascii="Times New Roman" w:hAnsi="Times New Roman" w:hint="eastAsia"/>
            <w:sz w:val="21"/>
            <w:szCs w:val="21"/>
            <w:highlight w:val="white"/>
          </w:rPr>
          <w:delText>。矿集区地层序列包括太古宇鞍山群、古元古界辽河群及中生代沉积岩系</w:delText>
        </w:r>
        <w:r w:rsidR="00CD0D40" w:rsidRPr="00654D5F" w:rsidDel="003730A7">
          <w:rPr>
            <w:rFonts w:ascii="Times New Roman" w:hAnsi="Times New Roman"/>
            <w:noProof/>
            <w:sz w:val="21"/>
            <w:szCs w:val="21"/>
            <w:highlight w:val="yellow"/>
            <w:vertAlign w:val="superscript"/>
          </w:rPr>
          <w:delText>[147]</w:delText>
        </w:r>
        <w:r w:rsidRPr="002F690E" w:rsidDel="003730A7">
          <w:rPr>
            <w:rFonts w:ascii="Times New Roman" w:hAnsi="Times New Roman" w:hint="eastAsia"/>
            <w:sz w:val="21"/>
            <w:szCs w:val="21"/>
            <w:highlight w:val="white"/>
          </w:rPr>
          <w:delText>。辽河群大石桥组以白云质大理岩为主，夹</w:delText>
        </w:r>
        <w:r w:rsidRPr="002F690E" w:rsidDel="003730A7">
          <w:rPr>
            <w:rFonts w:ascii="Times New Roman" w:hAnsi="Times New Roman"/>
            <w:sz w:val="21"/>
            <w:szCs w:val="21"/>
            <w:highlight w:val="white"/>
          </w:rPr>
          <w:delText>2</w:delText>
        </w:r>
      </w:del>
      <w:ins w:id="925" w:author="home" w:date="2025-12-08T11:21:00Z">
        <w:del w:id="926" w:author="1001210222 Choi" w:date="2025-12-15T18:18:00Z" w16du:dateUtc="2025-12-15T10:18:00Z">
          <w:r w:rsidR="0037460F" w:rsidDel="003730A7">
            <w:rPr>
              <w:rFonts w:ascii="Times New Roman" w:hAnsi="Times New Roman"/>
              <w:sz w:val="21"/>
              <w:szCs w:val="21"/>
              <w:highlight w:val="white"/>
            </w:rPr>
            <w:delText xml:space="preserve"> </w:delText>
          </w:r>
        </w:del>
      </w:ins>
      <w:del w:id="927" w:author="1001210222 Choi" w:date="2025-12-15T18:18:00Z" w16du:dateUtc="2025-12-15T10:18:00Z">
        <w:r w:rsidRPr="002F690E" w:rsidDel="003730A7">
          <w:rPr>
            <w:rFonts w:ascii="Times New Roman" w:hAnsi="Times New Roman"/>
            <w:sz w:val="21"/>
            <w:szCs w:val="21"/>
            <w:highlight w:val="white"/>
          </w:rPr>
          <w:delText>100 Ma</w:delText>
        </w:r>
        <w:r w:rsidRPr="002F690E" w:rsidDel="003730A7">
          <w:rPr>
            <w:rFonts w:ascii="Times New Roman" w:hAnsi="Times New Roman" w:hint="eastAsia"/>
            <w:sz w:val="21"/>
            <w:szCs w:val="21"/>
            <w:highlight w:val="white"/>
          </w:rPr>
          <w:delText>辉绿岩床</w:delText>
        </w:r>
        <w:r w:rsidR="00CD0D40" w:rsidRPr="00654D5F" w:rsidDel="003730A7">
          <w:rPr>
            <w:rFonts w:ascii="Times New Roman" w:hAnsi="Times New Roman"/>
            <w:noProof/>
            <w:sz w:val="21"/>
            <w:szCs w:val="21"/>
            <w:highlight w:val="yellow"/>
            <w:vertAlign w:val="superscript"/>
          </w:rPr>
          <w:delText>[148]</w:delText>
        </w:r>
        <w:r w:rsidRPr="002F690E" w:rsidDel="003730A7">
          <w:rPr>
            <w:rFonts w:ascii="Times New Roman" w:hAnsi="Times New Roman" w:hint="eastAsia"/>
            <w:sz w:val="21"/>
            <w:szCs w:val="21"/>
            <w:highlight w:val="white"/>
          </w:rPr>
          <w:delText>，盖县组主要岩性为矽</w:delText>
        </w:r>
      </w:del>
      <w:ins w:id="928" w:author="home" w:date="2025-12-08T11:23:00Z">
        <w:del w:id="929" w:author="1001210222 Choi" w:date="2025-12-15T18:18:00Z" w16du:dateUtc="2025-12-15T10:18:00Z">
          <w:r w:rsidR="00685BB7" w:rsidDel="003730A7">
            <w:rPr>
              <w:rFonts w:ascii="Times New Roman" w:hAnsi="Times New Roman" w:hint="eastAsia"/>
              <w:sz w:val="21"/>
              <w:szCs w:val="21"/>
              <w:highlight w:val="white"/>
            </w:rPr>
            <w:delText>夕</w:delText>
          </w:r>
        </w:del>
      </w:ins>
      <w:del w:id="930" w:author="1001210222 Choi" w:date="2025-12-15T18:18:00Z" w16du:dateUtc="2025-12-15T10:18:00Z">
        <w:r w:rsidRPr="002F690E" w:rsidDel="003730A7">
          <w:rPr>
            <w:rFonts w:ascii="Times New Roman" w:hAnsi="Times New Roman" w:hint="eastAsia"/>
            <w:sz w:val="21"/>
            <w:szCs w:val="21"/>
            <w:highlight w:val="white"/>
          </w:rPr>
          <w:delText>线黑云片岩与黑云变粒岩</w:delText>
        </w:r>
        <w:r w:rsidR="009B3407" w:rsidRPr="00654D5F" w:rsidDel="003730A7">
          <w:rPr>
            <w:rFonts w:ascii="Times New Roman" w:hAnsi="Times New Roman"/>
            <w:noProof/>
            <w:sz w:val="21"/>
            <w:szCs w:val="21"/>
            <w:highlight w:val="yellow"/>
            <w:vertAlign w:val="superscript"/>
          </w:rPr>
          <w:delText>[31]</w:delText>
        </w:r>
        <w:r w:rsidR="007E245E" w:rsidRPr="002F690E" w:rsidDel="003730A7">
          <w:rPr>
            <w:rFonts w:ascii="Times New Roman" w:hAnsi="Times New Roman" w:hint="eastAsia"/>
            <w:sz w:val="21"/>
            <w:szCs w:val="21"/>
            <w:highlight w:val="white"/>
          </w:rPr>
          <w:delText>，二者之间呈渐变过渡关系</w:delText>
        </w:r>
        <w:r w:rsidR="00CD0D40" w:rsidRPr="00654D5F" w:rsidDel="003730A7">
          <w:rPr>
            <w:rFonts w:ascii="Times New Roman" w:hAnsi="Times New Roman"/>
            <w:noProof/>
            <w:sz w:val="21"/>
            <w:szCs w:val="21"/>
            <w:highlight w:val="yellow"/>
            <w:vertAlign w:val="superscript"/>
          </w:rPr>
          <w:delText>[147]</w:delText>
        </w:r>
        <w:r w:rsidR="00562D90" w:rsidRPr="002F690E" w:rsidDel="003730A7">
          <w:rPr>
            <w:rFonts w:ascii="Times New Roman" w:hAnsi="Times New Roman" w:hint="eastAsia"/>
            <w:sz w:val="21"/>
            <w:szCs w:val="21"/>
            <w:highlight w:val="white"/>
          </w:rPr>
          <w:delText>。古元古界辽河群变质沉积岩系为区内主要的赋矿围岩，且具有垂向分带特征</w:delText>
        </w:r>
        <w:r w:rsidR="005738D9" w:rsidRPr="00654D5F" w:rsidDel="003730A7">
          <w:rPr>
            <w:rFonts w:ascii="Times New Roman" w:hAnsi="Times New Roman"/>
            <w:noProof/>
            <w:sz w:val="21"/>
            <w:szCs w:val="21"/>
            <w:highlight w:val="yellow"/>
            <w:vertAlign w:val="superscript"/>
          </w:rPr>
          <w:delText>[24]</w:delText>
        </w:r>
        <w:r w:rsidRPr="002F690E" w:rsidDel="003730A7">
          <w:rPr>
            <w:rFonts w:ascii="Times New Roman" w:hAnsi="Times New Roman" w:hint="eastAsia"/>
            <w:sz w:val="21"/>
            <w:szCs w:val="21"/>
            <w:highlight w:val="white"/>
          </w:rPr>
          <w:delText>：辽河群下部赋存铜钴矿，中下部发育铅锌矿，上部盖县组富集金银矿</w:delText>
        </w:r>
        <w:r w:rsidR="00CD0D40" w:rsidRPr="00654D5F" w:rsidDel="003730A7">
          <w:rPr>
            <w:rFonts w:ascii="Times New Roman" w:hAnsi="Times New Roman"/>
            <w:noProof/>
            <w:sz w:val="21"/>
            <w:szCs w:val="21"/>
            <w:highlight w:val="yellow"/>
            <w:vertAlign w:val="superscript"/>
          </w:rPr>
          <w:delText>[149]</w:delText>
        </w:r>
        <w:r w:rsidRPr="002F690E" w:rsidDel="003730A7">
          <w:rPr>
            <w:rFonts w:ascii="Times New Roman" w:hAnsi="Times New Roman" w:hint="eastAsia"/>
            <w:sz w:val="21"/>
            <w:szCs w:val="21"/>
            <w:highlight w:val="white"/>
          </w:rPr>
          <w:delText>。岩浆活动具多期性：古元古代发育幔源花岗岩（大顶子岩体；</w:delText>
        </w:r>
      </w:del>
      <w:commentRangeStart w:id="931"/>
      <w:commentRangeStart w:id="932"/>
      <w:ins w:id="933" w:author="home" w:date="2025-12-08T11:22:00Z">
        <w:del w:id="934" w:author="1001210222 Choi" w:date="2025-12-15T18:18:00Z" w16du:dateUtc="2025-12-15T10:18:00Z">
          <w:r w:rsidR="00752BE0" w:rsidDel="003730A7">
            <w:rPr>
              <w:rFonts w:ascii="Times New Roman" w:hAnsi="Times New Roman" w:hint="eastAsia"/>
              <w:sz w:val="21"/>
              <w:szCs w:val="21"/>
              <w:highlight w:val="white"/>
            </w:rPr>
            <w:delText>（</w:delText>
          </w:r>
        </w:del>
      </w:ins>
      <w:del w:id="935" w:author="1001210222 Choi" w:date="2025-12-15T18:18:00Z" w16du:dateUtc="2025-12-15T10:18:00Z">
        <w:r w:rsidRPr="002F690E" w:rsidDel="003730A7">
          <w:rPr>
            <w:rFonts w:ascii="Times New Roman" w:hAnsi="Times New Roman"/>
            <w:sz w:val="21"/>
            <w:szCs w:val="21"/>
            <w:highlight w:val="white"/>
          </w:rPr>
          <w:delText>1</w:delText>
        </w:r>
      </w:del>
      <w:ins w:id="936" w:author="home" w:date="2025-12-08T11:22:00Z">
        <w:del w:id="937" w:author="1001210222 Choi" w:date="2025-12-15T18:18:00Z" w16du:dateUtc="2025-12-15T10:18:00Z">
          <w:r w:rsidR="00752BE0" w:rsidDel="003730A7">
            <w:rPr>
              <w:rFonts w:ascii="Times New Roman" w:hAnsi="Times New Roman"/>
              <w:sz w:val="21"/>
              <w:szCs w:val="21"/>
              <w:highlight w:val="white"/>
            </w:rPr>
            <w:delText xml:space="preserve"> </w:delText>
          </w:r>
        </w:del>
      </w:ins>
      <w:del w:id="938" w:author="1001210222 Choi" w:date="2025-12-15T18:18:00Z" w16du:dateUtc="2025-12-15T10:18:00Z">
        <w:r w:rsidRPr="002F690E" w:rsidDel="003730A7">
          <w:rPr>
            <w:rFonts w:ascii="Times New Roman" w:hAnsi="Times New Roman"/>
            <w:sz w:val="21"/>
            <w:szCs w:val="21"/>
            <w:highlight w:val="white"/>
          </w:rPr>
          <w:delText>869</w:delText>
        </w:r>
        <w:r w:rsidR="0029319A" w:rsidRPr="002F690E" w:rsidDel="003730A7">
          <w:rPr>
            <w:rFonts w:ascii="Times New Roman" w:hAnsi="Times New Roman" w:cs="Times New Roman"/>
            <w:sz w:val="21"/>
            <w:szCs w:val="21"/>
            <w:highlight w:val="white"/>
          </w:rPr>
          <w:delText xml:space="preserve"> ± </w:delText>
        </w:r>
        <w:r w:rsidR="006418EF" w:rsidRPr="002F690E" w:rsidDel="003730A7">
          <w:rPr>
            <w:rFonts w:ascii="Times New Roman" w:hAnsi="Times New Roman"/>
            <w:sz w:val="21"/>
            <w:szCs w:val="21"/>
            <w:highlight w:val="white"/>
          </w:rPr>
          <w:delText>16</w:delText>
        </w:r>
      </w:del>
      <w:ins w:id="939" w:author="home" w:date="2025-12-08T11:22:00Z">
        <w:del w:id="940" w:author="1001210222 Choi" w:date="2025-12-15T18:18:00Z" w16du:dateUtc="2025-12-15T10:18:00Z">
          <w:r w:rsidR="00752BE0" w:rsidDel="003730A7">
            <w:rPr>
              <w:rFonts w:ascii="Times New Roman" w:hAnsi="Times New Roman" w:hint="eastAsia"/>
              <w:sz w:val="21"/>
              <w:szCs w:val="21"/>
              <w:highlight w:val="white"/>
            </w:rPr>
            <w:delText>）</w:delText>
          </w:r>
        </w:del>
      </w:ins>
      <w:del w:id="941" w:author="1001210222 Choi" w:date="2025-12-15T18:18:00Z" w16du:dateUtc="2025-12-15T10:18:00Z">
        <w:r w:rsidR="006418EF" w:rsidRPr="002F690E" w:rsidDel="003730A7">
          <w:rPr>
            <w:rFonts w:ascii="Times New Roman" w:hAnsi="Times New Roman"/>
            <w:sz w:val="21"/>
            <w:szCs w:val="21"/>
            <w:highlight w:val="white"/>
          </w:rPr>
          <w:delText xml:space="preserve"> Ma</w:delText>
        </w:r>
        <w:commentRangeEnd w:id="931"/>
        <w:r w:rsidR="001E7A73" w:rsidDel="003730A7">
          <w:rPr>
            <w:rStyle w:val="afa"/>
            <w:rFonts w:asciiTheme="minorHAnsi" w:eastAsiaTheme="minorEastAsia" w:hAnsiTheme="minorHAnsi" w:cstheme="minorBidi"/>
            <w:kern w:val="2"/>
            <w14:ligatures w14:val="standardContextual"/>
          </w:rPr>
          <w:commentReference w:id="931"/>
        </w:r>
        <w:commentRangeEnd w:id="932"/>
        <w:r w:rsidR="0058347F" w:rsidDel="003730A7">
          <w:rPr>
            <w:rStyle w:val="afa"/>
            <w:rFonts w:asciiTheme="minorHAnsi" w:eastAsiaTheme="minorEastAsia" w:hAnsiTheme="minorHAnsi" w:cstheme="minorBidi"/>
            <w:kern w:val="2"/>
            <w14:ligatures w14:val="standardContextual"/>
          </w:rPr>
          <w:commentReference w:id="932"/>
        </w:r>
        <w:r w:rsidR="006418EF"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noProof/>
            <w:sz w:val="21"/>
            <w:szCs w:val="21"/>
            <w:highlight w:val="yellow"/>
            <w:vertAlign w:val="superscript"/>
          </w:rPr>
          <w:delText>[131,150]</w:delText>
        </w:r>
        <w:r w:rsidRPr="002F690E" w:rsidDel="003730A7">
          <w:rPr>
            <w:rFonts w:ascii="Times New Roman" w:hAnsi="Times New Roman" w:hint="eastAsia"/>
            <w:sz w:val="21"/>
            <w:szCs w:val="21"/>
            <w:highlight w:val="white"/>
          </w:rPr>
          <w:delText>，中生代印支期（</w:delText>
        </w:r>
        <w:r w:rsidRPr="002F690E" w:rsidDel="003730A7">
          <w:rPr>
            <w:rFonts w:ascii="Times New Roman" w:hAnsi="Times New Roman"/>
            <w:sz w:val="21"/>
            <w:szCs w:val="21"/>
            <w:highlight w:val="white"/>
          </w:rPr>
          <w:delText>257-</w:delText>
        </w:r>
      </w:del>
      <w:ins w:id="942" w:author="home" w:date="2025-12-08T11:22:00Z">
        <w:del w:id="943" w:author="1001210222 Choi" w:date="2025-12-15T18:18:00Z" w16du:dateUtc="2025-12-15T10:18:00Z">
          <w:r w:rsidR="00752BE0" w:rsidDel="003730A7">
            <w:rPr>
              <w:rFonts w:ascii="Times New Roman" w:hAnsi="Times New Roman"/>
              <w:sz w:val="21"/>
              <w:szCs w:val="21"/>
              <w:highlight w:val="white"/>
            </w:rPr>
            <w:delText>~</w:delText>
          </w:r>
        </w:del>
      </w:ins>
      <w:del w:id="944" w:author="1001210222 Choi" w:date="2025-12-15T18:18:00Z" w16du:dateUtc="2025-12-15T10:18:00Z">
        <w:r w:rsidRPr="002F690E" w:rsidDel="003730A7">
          <w:rPr>
            <w:rFonts w:ascii="Times New Roman" w:hAnsi="Times New Roman"/>
            <w:sz w:val="21"/>
            <w:szCs w:val="21"/>
            <w:highlight w:val="white"/>
          </w:rPr>
          <w:delText>205</w:delText>
        </w:r>
      </w:del>
      <w:del w:id="945" w:author="1001210222 Choi" w:date="2025-12-09T16:19:00Z" w16du:dateUtc="2025-12-09T08:19:00Z">
        <w:r w:rsidRPr="002F690E" w:rsidDel="00CB1673">
          <w:rPr>
            <w:rFonts w:ascii="Times New Roman" w:hAnsi="Times New Roman"/>
            <w:sz w:val="21"/>
            <w:szCs w:val="21"/>
            <w:highlight w:val="white"/>
          </w:rPr>
          <w:delText xml:space="preserve"> </w:delText>
        </w:r>
      </w:del>
      <w:del w:id="946"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）至燕山期（</w:delText>
        </w:r>
        <w:r w:rsidRPr="002F690E" w:rsidDel="003730A7">
          <w:rPr>
            <w:rFonts w:ascii="Times New Roman" w:hAnsi="Times New Roman"/>
            <w:sz w:val="21"/>
            <w:szCs w:val="21"/>
            <w:highlight w:val="white"/>
          </w:rPr>
          <w:delText>199.6</w:delText>
        </w:r>
      </w:del>
      <w:ins w:id="947" w:author="home" w:date="2025-12-08T11:22:00Z">
        <w:del w:id="948" w:author="1001210222 Choi" w:date="2025-12-15T18:18:00Z" w16du:dateUtc="2025-12-15T10:18:00Z">
          <w:r w:rsidR="00EA07C5" w:rsidDel="003730A7">
            <w:rPr>
              <w:rFonts w:ascii="Times New Roman" w:hAnsi="Times New Roman"/>
              <w:sz w:val="21"/>
              <w:szCs w:val="21"/>
              <w:highlight w:val="white"/>
            </w:rPr>
            <w:delText>~</w:delText>
          </w:r>
        </w:del>
      </w:ins>
      <w:del w:id="949" w:author="1001210222 Choi" w:date="2025-12-15T18:18:00Z" w16du:dateUtc="2025-12-15T10:18:00Z">
        <w:r w:rsidRPr="002F690E" w:rsidDel="003730A7">
          <w:rPr>
            <w:rFonts w:ascii="Times New Roman" w:hAnsi="Times New Roman"/>
            <w:sz w:val="21"/>
            <w:szCs w:val="21"/>
            <w:highlight w:val="white"/>
          </w:rPr>
          <w:delText>-133.9</w:delText>
        </w:r>
      </w:del>
      <w:del w:id="950" w:author="1001210222 Choi" w:date="2025-12-09T16:19:00Z" w16du:dateUtc="2025-12-09T08:19:00Z">
        <w:r w:rsidRPr="002F690E" w:rsidDel="00CB1673">
          <w:rPr>
            <w:rFonts w:ascii="Times New Roman" w:hAnsi="Times New Roman"/>
            <w:sz w:val="21"/>
            <w:szCs w:val="21"/>
            <w:highlight w:val="white"/>
          </w:rPr>
          <w:delText xml:space="preserve"> </w:delText>
        </w:r>
      </w:del>
      <w:del w:id="951" w:author="1001210222 Choi" w:date="2025-12-15T18:18:00Z" w16du:dateUtc="2025-12-15T10:18:00Z">
        <w:r w:rsidRPr="002F690E" w:rsidDel="003730A7">
          <w:rPr>
            <w:rFonts w:ascii="Times New Roman" w:hAnsi="Times New Roman"/>
            <w:sz w:val="21"/>
            <w:szCs w:val="21"/>
            <w:highlight w:val="white"/>
          </w:rPr>
          <w:delText>Ma</w:delText>
        </w:r>
        <w:r w:rsidRPr="002F690E" w:rsidDel="003730A7">
          <w:rPr>
            <w:rFonts w:ascii="Times New Roman" w:hAnsi="Times New Roman" w:hint="eastAsia"/>
            <w:sz w:val="21"/>
            <w:szCs w:val="21"/>
            <w:highlight w:val="white"/>
          </w:rPr>
          <w:delText>）中酸性岩体（如双顶沟二长花岗岩、姚家沟花岗岩）与脉岩群（花岗斑岩、闪长岩）密集侵位</w:delText>
        </w:r>
        <w:r w:rsidR="00CD0D40" w:rsidRPr="00654D5F" w:rsidDel="003730A7">
          <w:rPr>
            <w:rFonts w:ascii="Times New Roman" w:hAnsi="Times New Roman"/>
            <w:noProof/>
            <w:sz w:val="21"/>
            <w:szCs w:val="21"/>
            <w:highlight w:val="yellow"/>
            <w:vertAlign w:val="superscript"/>
          </w:rPr>
          <w:delText>[28,</w:delText>
        </w:r>
      </w:del>
      <w:ins w:id="952" w:author="home" w:date="2025-12-08T11:24:00Z">
        <w:del w:id="953" w:author="1001210222 Choi" w:date="2025-12-15T18:18:00Z" w16du:dateUtc="2025-12-15T10:18:00Z">
          <w:r w:rsidR="00C93C16" w:rsidDel="003730A7">
            <w:rPr>
              <w:rFonts w:ascii="Times New Roman" w:hAnsi="Times New Roman"/>
              <w:noProof/>
              <w:sz w:val="21"/>
              <w:szCs w:val="21"/>
              <w:highlight w:val="yellow"/>
              <w:vertAlign w:val="superscript"/>
            </w:rPr>
            <w:delText>-</w:delText>
          </w:r>
        </w:del>
      </w:ins>
      <w:del w:id="954" w:author="1001210222 Choi" w:date="2025-12-15T18:18:00Z" w16du:dateUtc="2025-12-15T10:18:00Z">
        <w:r w:rsidR="00CD0D40" w:rsidRPr="00654D5F" w:rsidDel="003730A7">
          <w:rPr>
            <w:rFonts w:ascii="Times New Roman" w:hAnsi="Times New Roman"/>
            <w:noProof/>
            <w:sz w:val="21"/>
            <w:szCs w:val="21"/>
            <w:highlight w:val="yellow"/>
            <w:vertAlign w:val="superscript"/>
          </w:rPr>
          <w:delText>29,123,</w:delText>
        </w:r>
      </w:del>
      <w:ins w:id="955" w:author="home" w:date="2025-12-08T11:24:00Z">
        <w:del w:id="956" w:author="1001210222 Choi" w:date="2025-12-15T18:18:00Z" w16du:dateUtc="2025-12-15T10:18:00Z">
          <w:r w:rsidR="00C93C16" w:rsidDel="003730A7">
            <w:rPr>
              <w:rFonts w:ascii="Times New Roman" w:hAnsi="Times New Roman"/>
              <w:noProof/>
              <w:sz w:val="21"/>
              <w:szCs w:val="21"/>
              <w:highlight w:val="yellow"/>
              <w:vertAlign w:val="superscript"/>
            </w:rPr>
            <w:delText>-</w:delText>
          </w:r>
        </w:del>
      </w:ins>
      <w:del w:id="957" w:author="1001210222 Choi" w:date="2025-12-15T18:18:00Z" w16du:dateUtc="2025-12-15T10:18:00Z">
        <w:r w:rsidR="00CD0D40" w:rsidRPr="00654D5F" w:rsidDel="003730A7">
          <w:rPr>
            <w:rFonts w:ascii="Times New Roman" w:hAnsi="Times New Roman"/>
            <w:noProof/>
            <w:sz w:val="21"/>
            <w:szCs w:val="21"/>
            <w:highlight w:val="yellow"/>
            <w:vertAlign w:val="superscript"/>
          </w:rPr>
          <w:delText>124]</w:delText>
        </w:r>
        <w:r w:rsidRPr="002F690E" w:rsidDel="003730A7">
          <w:rPr>
            <w:rFonts w:ascii="Times New Roman" w:hAnsi="Times New Roman" w:hint="eastAsia"/>
            <w:sz w:val="21"/>
            <w:szCs w:val="21"/>
            <w:highlight w:val="white"/>
          </w:rPr>
          <w:delText>。矿集区构造演化受多期地质事件的叠加控制，发育北东</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北西向断裂系统</w:delText>
        </w:r>
        <w:r w:rsidR="00CD0D40" w:rsidRPr="00654D5F" w:rsidDel="003730A7">
          <w:rPr>
            <w:rFonts w:ascii="Times New Roman" w:hAnsi="Times New Roman"/>
            <w:noProof/>
            <w:sz w:val="21"/>
            <w:szCs w:val="21"/>
            <w:highlight w:val="yellow"/>
            <w:vertAlign w:val="superscript"/>
          </w:rPr>
          <w:delText>[151]</w:delText>
        </w:r>
        <w:r w:rsidRPr="002F690E" w:rsidDel="003730A7">
          <w:rPr>
            <w:rFonts w:ascii="Times New Roman" w:hAnsi="Times New Roman" w:hint="eastAsia"/>
            <w:sz w:val="21"/>
            <w:szCs w:val="21"/>
            <w:highlight w:val="white"/>
          </w:rPr>
          <w:delText>。尖山子断裂（右旋走滑</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正断层复合）与二道沟断裂为区域主控断裂</w:delText>
        </w:r>
      </w:del>
      <w:ins w:id="958" w:author="home" w:date="2025-12-08T11:21:00Z">
        <w:del w:id="959" w:author="1001210222 Choi" w:date="2025-12-15T18:18:00Z" w16du:dateUtc="2025-12-15T10:18:00Z">
          <w:r w:rsidR="006264E1" w:rsidRPr="00654D5F" w:rsidDel="003730A7">
            <w:rPr>
              <w:rFonts w:ascii="Times New Roman" w:hAnsi="Times New Roman"/>
              <w:noProof/>
              <w:sz w:val="21"/>
              <w:szCs w:val="21"/>
              <w:highlight w:val="yellow"/>
              <w:vertAlign w:val="superscript"/>
            </w:rPr>
            <w:delText>[152]</w:delText>
          </w:r>
        </w:del>
      </w:ins>
      <w:del w:id="960" w:author="1001210222 Choi" w:date="2025-12-15T18:18:00Z" w16du:dateUtc="2025-12-15T10:18:00Z">
        <w:r w:rsidRPr="002F690E" w:rsidDel="003730A7">
          <w:rPr>
            <w:rFonts w:ascii="Times New Roman" w:hAnsi="Times New Roman" w:hint="eastAsia"/>
            <w:sz w:val="21"/>
            <w:szCs w:val="21"/>
            <w:highlight w:val="white"/>
          </w:rPr>
          <w:delText>（</w:delText>
        </w:r>
        <w:r w:rsidR="009118DA" w:rsidRPr="002F690E" w:rsidDel="003730A7">
          <w:rPr>
            <w:rFonts w:ascii="Times New Roman" w:hAnsi="Times New Roman" w:hint="eastAsia"/>
            <w:sz w:val="21"/>
            <w:szCs w:val="21"/>
            <w:highlight w:val="white"/>
          </w:rPr>
          <w:delText>图</w:delText>
        </w:r>
        <w:r w:rsidR="009118DA" w:rsidRPr="002F690E" w:rsidDel="003730A7">
          <w:rPr>
            <w:rFonts w:ascii="Times New Roman" w:hAnsi="Times New Roman"/>
            <w:sz w:val="21"/>
            <w:szCs w:val="21"/>
            <w:highlight w:val="white"/>
          </w:rPr>
          <w:delText>4</w:delText>
        </w:r>
      </w:del>
      <w:ins w:id="961" w:author="home" w:date="2025-12-08T11:21:00Z">
        <w:del w:id="962" w:author="1001210222 Choi" w:date="2025-12-15T18:18:00Z" w16du:dateUtc="2025-12-15T10:18:00Z">
          <w:r w:rsidR="006264E1" w:rsidRPr="00654D5F" w:rsidDel="003730A7">
            <w:rPr>
              <w:rFonts w:ascii="Times New Roman" w:hAnsi="Times New Roman"/>
              <w:noProof/>
              <w:sz w:val="21"/>
              <w:szCs w:val="21"/>
              <w:highlight w:val="yellow"/>
              <w:vertAlign w:val="superscript"/>
            </w:rPr>
            <w:delText>[15</w:delText>
          </w:r>
          <w:r w:rsidR="006264E1" w:rsidDel="003730A7">
            <w:rPr>
              <w:rFonts w:ascii="Times New Roman" w:hAnsi="Times New Roman"/>
              <w:noProof/>
              <w:sz w:val="21"/>
              <w:szCs w:val="21"/>
              <w:highlight w:val="yellow"/>
              <w:vertAlign w:val="superscript"/>
            </w:rPr>
            <w:delText>3</w:delText>
          </w:r>
          <w:r w:rsidR="006264E1" w:rsidRPr="00654D5F" w:rsidDel="003730A7">
            <w:rPr>
              <w:rFonts w:ascii="Times New Roman" w:hAnsi="Times New Roman"/>
              <w:noProof/>
              <w:sz w:val="21"/>
              <w:szCs w:val="21"/>
              <w:highlight w:val="yellow"/>
              <w:vertAlign w:val="superscript"/>
            </w:rPr>
            <w:delText>]</w:delText>
          </w:r>
        </w:del>
      </w:ins>
      <w:del w:id="963" w:author="1001210222 Choi" w:date="2025-12-15T18:18:00Z" w16du:dateUtc="2025-12-15T10:18:00Z">
        <w:r w:rsidR="006418EF"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noProof/>
            <w:sz w:val="21"/>
            <w:szCs w:val="21"/>
            <w:highlight w:val="yellow"/>
            <w:vertAlign w:val="superscript"/>
          </w:rPr>
          <w:delText>[152]</w:delText>
        </w:r>
        <w:r w:rsidRPr="002F690E" w:rsidDel="003730A7">
          <w:rPr>
            <w:rFonts w:ascii="Times New Roman" w:hAnsi="Times New Roman" w:hint="eastAsia"/>
            <w:sz w:val="21"/>
            <w:szCs w:val="21"/>
            <w:highlight w:val="white"/>
          </w:rPr>
          <w:delText>，控制白云、林家三道沟等金矿床的空间分布</w:delText>
        </w:r>
        <w:r w:rsidR="00CD0D40" w:rsidRPr="00654D5F" w:rsidDel="003730A7">
          <w:rPr>
            <w:rFonts w:ascii="Times New Roman" w:hAnsi="Times New Roman"/>
            <w:noProof/>
            <w:sz w:val="21"/>
            <w:szCs w:val="21"/>
            <w:highlight w:val="yellow"/>
            <w:vertAlign w:val="superscript"/>
          </w:rPr>
          <w:delText>[149]</w:delText>
        </w:r>
        <w:r w:rsidRPr="002F690E" w:rsidDel="003730A7">
          <w:rPr>
            <w:rFonts w:ascii="Times New Roman" w:hAnsi="Times New Roman" w:hint="eastAsia"/>
            <w:sz w:val="21"/>
            <w:szCs w:val="21"/>
            <w:highlight w:val="white"/>
          </w:rPr>
          <w:delText>，断裂构造的右行走滑作用诱导次级断裂发育，驱动矿体分段富集</w:delText>
        </w:r>
        <w:r w:rsidR="009B3407" w:rsidRPr="00654D5F" w:rsidDel="003730A7">
          <w:rPr>
            <w:rFonts w:ascii="Times New Roman" w:hAnsi="Times New Roman"/>
            <w:noProof/>
            <w:sz w:val="21"/>
            <w:szCs w:val="21"/>
            <w:highlight w:val="yellow"/>
            <w:vertAlign w:val="superscript"/>
          </w:rPr>
          <w:delText>[35,38]</w:delText>
        </w:r>
        <w:r w:rsidRPr="002F690E" w:rsidDel="003730A7">
          <w:rPr>
            <w:rFonts w:ascii="Times New Roman" w:hAnsi="Times New Roman" w:hint="eastAsia"/>
            <w:sz w:val="21"/>
            <w:szCs w:val="21"/>
            <w:highlight w:val="white"/>
          </w:rPr>
          <w:delText>。矿种受地层界面（大理岩</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片岩接触带）控制，区内金矿床多赋存于片岩侧，铅锌矿床则集中于大理岩侧</w:delText>
        </w:r>
        <w:r w:rsidR="00B83096" w:rsidRPr="00654D5F" w:rsidDel="003730A7">
          <w:rPr>
            <w:rFonts w:ascii="Times New Roman" w:hAnsi="Times New Roman"/>
            <w:noProof/>
            <w:sz w:val="21"/>
            <w:szCs w:val="21"/>
            <w:highlight w:val="yellow"/>
            <w:vertAlign w:val="superscript"/>
          </w:rPr>
          <w:delText>[20,50]</w:delText>
        </w:r>
        <w:r w:rsidR="00246442" w:rsidRPr="002F690E" w:rsidDel="003730A7">
          <w:rPr>
            <w:rFonts w:ascii="Times New Roman" w:hAnsi="Times New Roman" w:hint="eastAsia"/>
            <w:sz w:val="21"/>
            <w:szCs w:val="21"/>
            <w:highlight w:val="white"/>
          </w:rPr>
          <w:delText>。</w:delText>
        </w:r>
        <w:bookmarkEnd w:id="911"/>
      </w:del>
    </w:p>
    <w:p w14:paraId="65356FB6" w14:textId="18857008" w:rsidR="00B804E8" w:rsidRPr="00B804E8" w:rsidDel="003730A7" w:rsidRDefault="00654D5F" w:rsidP="008868EF">
      <w:pPr>
        <w:pStyle w:val="TableParagraph"/>
        <w:spacing w:line="276" w:lineRule="auto"/>
        <w:jc w:val="center"/>
        <w:rPr>
          <w:del w:id="964" w:author="1001210222 Choi" w:date="2025-12-15T18:18:00Z" w16du:dateUtc="2025-12-15T10:18:00Z"/>
          <w:rFonts w:ascii="Times New Roman" w:hAnsi="Times New Roman"/>
          <w:sz w:val="21"/>
          <w:szCs w:val="21"/>
        </w:rPr>
      </w:pPr>
      <w:bookmarkStart w:id="965" w:name="嵌入式图形_4"/>
      <w:del w:id="966" w:author="1001210222 Choi" w:date="2025-12-09T10:03:00Z" w16du:dateUtc="2025-12-09T02:03:00Z">
        <w:r w:rsidRPr="00CD4B7C" w:rsidDel="002A6399">
          <w:rPr>
            <w:rFonts w:ascii="Times New Roman" w:hAnsi="Times New Roman"/>
            <w:noProof/>
            <w:color w:val="000000" w:themeColor="text1"/>
            <w:sz w:val="21"/>
            <w:szCs w:val="21"/>
            <w14:ligatures w14:val="standardContextual"/>
          </w:rPr>
          <w:drawing>
            <wp:inline distT="0" distB="0" distL="0" distR="0" wp14:anchorId="05173745" wp14:editId="2564C9EC">
              <wp:extent cx="4319626" cy="4800600"/>
              <wp:effectExtent l="0" t="0" r="5080" b="0"/>
              <wp:docPr id="749784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7596" name="图片 749784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9626" cy="4800600"/>
                      </a:xfrm>
                      <a:prstGeom prst="rect">
                        <a:avLst/>
                      </a:prstGeom>
                    </pic:spPr>
                  </pic:pic>
                </a:graphicData>
              </a:graphic>
            </wp:inline>
          </w:drawing>
        </w:r>
      </w:del>
      <w:bookmarkEnd w:id="965"/>
    </w:p>
    <w:p w14:paraId="2B650EBA" w14:textId="334BBB0D" w:rsidR="00B804E8" w:rsidRPr="00B804E8" w:rsidDel="003730A7" w:rsidRDefault="00654D5F" w:rsidP="008868EF">
      <w:pPr>
        <w:spacing w:after="0" w:line="240" w:lineRule="auto"/>
        <w:ind w:firstLine="420"/>
        <w:jc w:val="both"/>
        <w:rPr>
          <w:del w:id="967" w:author="1001210222 Choi" w:date="2025-12-15T18:18:00Z" w16du:dateUtc="2025-12-15T10:18:00Z"/>
          <w:rFonts w:ascii="Times New Roman" w:eastAsia="仿宋" w:hAnsi="Times New Roman"/>
          <w:sz w:val="18"/>
          <w:szCs w:val="18"/>
        </w:rPr>
      </w:pPr>
      <w:bookmarkStart w:id="968" w:name="中文图序_4"/>
      <w:bookmarkStart w:id="969" w:name="中文图题_4"/>
      <w:commentRangeStart w:id="970"/>
      <w:commentRangeStart w:id="971"/>
      <w:del w:id="972"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4</w:delText>
        </w:r>
        <w:bookmarkEnd w:id="968"/>
        <w:commentRangeEnd w:id="970"/>
        <w:r w:rsidR="002E1C3B" w:rsidDel="003730A7">
          <w:rPr>
            <w:rStyle w:val="afa"/>
          </w:rPr>
          <w:commentReference w:id="970"/>
        </w:r>
        <w:commentRangeEnd w:id="971"/>
        <w:r w:rsidR="0058347F" w:rsidDel="003730A7">
          <w:rPr>
            <w:rStyle w:val="afa"/>
          </w:rPr>
          <w:commentReference w:id="971"/>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青城子矿集区地质图及主要矿床分布；</w:delText>
        </w:r>
      </w:del>
      <w:ins w:id="973" w:author="home" w:date="2025-12-08T11:20:00Z">
        <w:del w:id="974" w:author="1001210222 Choi" w:date="2025-12-15T18:18:00Z" w16du:dateUtc="2025-12-15T10:18:00Z">
          <w:r w:rsidR="00370430" w:rsidDel="003730A7">
            <w:rPr>
              <w:rFonts w:ascii="Times New Roman" w:eastAsia="仿宋" w:hAnsi="Times New Roman" w:hint="eastAsia"/>
              <w:sz w:val="18"/>
              <w:szCs w:val="18"/>
              <w:highlight w:val="white"/>
            </w:rPr>
            <w:delText>（</w:delText>
          </w:r>
        </w:del>
      </w:ins>
      <w:del w:id="975" w:author="1001210222 Choi" w:date="2025-12-15T18:18:00Z" w16du:dateUtc="2025-12-15T10:18:00Z">
        <w:r w:rsidRPr="002F690E" w:rsidDel="003730A7">
          <w:rPr>
            <w:rFonts w:ascii="Times New Roman" w:eastAsia="仿宋" w:hAnsi="Times New Roman" w:hint="eastAsia"/>
            <w:sz w:val="18"/>
            <w:szCs w:val="18"/>
            <w:highlight w:val="white"/>
          </w:rPr>
          <w:delText>据文献</w:delText>
        </w:r>
        <w:r w:rsidR="00F57588" w:rsidRPr="00654D5F" w:rsidDel="003730A7">
          <w:rPr>
            <w:rFonts w:ascii="Times New Roman" w:eastAsia="仿宋" w:hAnsi="Times New Roman"/>
            <w:noProof/>
            <w:sz w:val="18"/>
            <w:szCs w:val="18"/>
            <w:highlight w:val="yellow"/>
          </w:rPr>
          <w:delText>[153]</w:delText>
        </w:r>
        <w:r w:rsidRPr="002F690E" w:rsidDel="003730A7">
          <w:rPr>
            <w:rFonts w:ascii="Times New Roman" w:eastAsia="仿宋" w:hAnsi="Times New Roman" w:hint="eastAsia"/>
            <w:sz w:val="18"/>
            <w:szCs w:val="18"/>
            <w:highlight w:val="white"/>
          </w:rPr>
          <w:delText>修改</w:delText>
        </w:r>
      </w:del>
      <w:bookmarkEnd w:id="969"/>
      <w:ins w:id="976" w:author="home" w:date="2025-12-08T11:20:00Z">
        <w:del w:id="977" w:author="1001210222 Choi" w:date="2025-12-15T18:18:00Z" w16du:dateUtc="2025-12-15T10:18:00Z">
          <w:r w:rsidR="00370430" w:rsidDel="003730A7">
            <w:rPr>
              <w:rFonts w:ascii="Times New Roman" w:eastAsia="仿宋" w:hAnsi="Times New Roman" w:hint="eastAsia"/>
              <w:sz w:val="18"/>
              <w:szCs w:val="18"/>
              <w:highlight w:val="white"/>
            </w:rPr>
            <w:delText>）</w:delText>
          </w:r>
        </w:del>
      </w:ins>
    </w:p>
    <w:p w14:paraId="1F03FAC2" w14:textId="241C9B28" w:rsidR="00B804E8" w:rsidRPr="00B804E8" w:rsidDel="003730A7" w:rsidRDefault="00654D5F" w:rsidP="008868EF">
      <w:pPr>
        <w:spacing w:after="0" w:line="240" w:lineRule="auto"/>
        <w:ind w:firstLine="420"/>
        <w:jc w:val="both"/>
        <w:rPr>
          <w:del w:id="978" w:author="1001210222 Choi" w:date="2025-12-15T18:18:00Z" w16du:dateUtc="2025-12-15T10:18:00Z"/>
          <w:rFonts w:ascii="Times New Roman" w:eastAsia="仿宋" w:hAnsi="Times New Roman"/>
          <w:sz w:val="18"/>
          <w:szCs w:val="18"/>
        </w:rPr>
      </w:pPr>
      <w:bookmarkStart w:id="979" w:name="英文图序_18"/>
      <w:bookmarkStart w:id="980" w:name="英文图题_4"/>
      <w:del w:id="981" w:author="1001210222 Choi" w:date="2025-12-15T18:18:00Z" w16du:dateUtc="2025-12-15T10:18:00Z">
        <w:r w:rsidRPr="002F690E" w:rsidDel="003730A7">
          <w:rPr>
            <w:rFonts w:ascii="Times New Roman" w:eastAsia="仿宋" w:hAnsi="Times New Roman"/>
            <w:sz w:val="18"/>
            <w:szCs w:val="18"/>
            <w:highlight w:val="white"/>
          </w:rPr>
          <w:delText>Fig</w:delText>
        </w:r>
      </w:del>
      <w:ins w:id="982" w:author="home" w:date="2025-12-08T11:20:00Z">
        <w:del w:id="983" w:author="1001210222 Choi" w:date="2025-12-15T18:18:00Z" w16du:dateUtc="2025-12-15T10:18:00Z">
          <w:r w:rsidR="00884C2C" w:rsidDel="003730A7">
            <w:rPr>
              <w:rFonts w:ascii="Times New Roman" w:eastAsia="仿宋" w:hAnsi="Times New Roman"/>
              <w:sz w:val="18"/>
              <w:szCs w:val="18"/>
              <w:highlight w:val="white"/>
            </w:rPr>
            <w:delText>.</w:delText>
          </w:r>
        </w:del>
      </w:ins>
      <w:del w:id="984" w:author="1001210222 Choi" w:date="2025-12-15T18:18:00Z" w16du:dateUtc="2025-12-15T10:18:00Z">
        <w:r w:rsidRPr="002F690E" w:rsidDel="003730A7">
          <w:rPr>
            <w:rFonts w:ascii="Times New Roman" w:eastAsia="仿宋" w:hAnsi="Times New Roman"/>
            <w:sz w:val="18"/>
            <w:szCs w:val="18"/>
            <w:highlight w:val="white"/>
          </w:rPr>
          <w:delText>ure 4.</w:delText>
        </w:r>
        <w:bookmarkEnd w:id="979"/>
        <w:r w:rsidRPr="002F690E" w:rsidDel="003730A7">
          <w:rPr>
            <w:rFonts w:ascii="Times New Roman" w:eastAsia="仿宋" w:hAnsi="Times New Roman"/>
            <w:sz w:val="18"/>
            <w:szCs w:val="18"/>
            <w:highlight w:val="white"/>
          </w:rPr>
          <w:delText xml:space="preserve"> Geological map of the Qingchengzi ore field, showing the major gold deposits in the ore field with the yellow circles. Mod</w:delText>
        </w:r>
        <w:r w:rsidR="00655C74" w:rsidRPr="002F690E" w:rsidDel="003730A7">
          <w:rPr>
            <w:rFonts w:ascii="Times New Roman" w:eastAsia="仿宋" w:hAnsi="Times New Roman"/>
            <w:sz w:val="18"/>
            <w:szCs w:val="18"/>
            <w:highlight w:val="white"/>
          </w:rPr>
          <w:delText xml:space="preserve">ified after reference </w:delText>
        </w:r>
        <w:r w:rsidR="00F57588" w:rsidRPr="00654D5F" w:rsidDel="003730A7">
          <w:rPr>
            <w:rFonts w:ascii="Times New Roman" w:eastAsia="仿宋" w:hAnsi="Times New Roman"/>
            <w:noProof/>
            <w:sz w:val="18"/>
            <w:szCs w:val="18"/>
            <w:highlight w:val="yellow"/>
          </w:rPr>
          <w:delText>[153]</w:delText>
        </w:r>
      </w:del>
      <w:bookmarkEnd w:id="980"/>
      <w:ins w:id="985" w:author="home" w:date="2025-12-08T11:20:00Z">
        <w:del w:id="986" w:author="1001210222 Choi" w:date="2025-12-15T18:18:00Z" w16du:dateUtc="2025-12-15T10:18:00Z">
          <w:r w:rsidR="00370430" w:rsidDel="003730A7">
            <w:rPr>
              <w:rFonts w:ascii="Times New Roman" w:eastAsia="仿宋" w:hAnsi="Times New Roman"/>
              <w:noProof/>
              <w:sz w:val="18"/>
              <w:szCs w:val="18"/>
            </w:rPr>
            <w:delText>.</w:delText>
          </w:r>
        </w:del>
      </w:ins>
    </w:p>
    <w:p w14:paraId="7CF3F5CF" w14:textId="3B4CBE74" w:rsidR="00B804E8" w:rsidRPr="00B804E8" w:rsidDel="003730A7" w:rsidRDefault="00654D5F" w:rsidP="008868EF">
      <w:pPr>
        <w:spacing w:beforeLines="50" w:before="156" w:afterLines="50" w:after="156" w:line="276" w:lineRule="auto"/>
        <w:jc w:val="both"/>
        <w:outlineLvl w:val="2"/>
        <w:rPr>
          <w:del w:id="987" w:author="1001210222 Choi" w:date="2025-12-15T18:18:00Z" w16du:dateUtc="2025-12-15T10:18:00Z"/>
          <w:rFonts w:ascii="黑体" w:eastAsia="黑体" w:hAnsi="黑体" w:hint="eastAsia"/>
          <w:b/>
          <w:bCs/>
          <w:sz w:val="21"/>
          <w:szCs w:val="21"/>
        </w:rPr>
      </w:pPr>
      <w:bookmarkStart w:id="988" w:name="二级标题序号_9"/>
      <w:bookmarkStart w:id="989" w:name="二级标题_8"/>
      <w:del w:id="990" w:author="1001210222 Choi" w:date="2025-12-15T18:18:00Z" w16du:dateUtc="2025-12-15T10:18:00Z">
        <w:r w:rsidRPr="002F690E" w:rsidDel="003730A7">
          <w:rPr>
            <w:rFonts w:ascii="黑体" w:eastAsia="黑体" w:hAnsi="黑体"/>
            <w:b/>
            <w:bCs/>
            <w:sz w:val="21"/>
            <w:szCs w:val="21"/>
            <w:highlight w:val="white"/>
          </w:rPr>
          <w:delText>1.4</w:delText>
        </w:r>
        <w:bookmarkEnd w:id="988"/>
        <w:r w:rsidRPr="002F690E" w:rsidDel="003730A7">
          <w:rPr>
            <w:rFonts w:ascii="黑体" w:eastAsia="黑体" w:hAnsi="黑体" w:hint="eastAsia"/>
            <w:b/>
            <w:bCs/>
            <w:sz w:val="21"/>
            <w:szCs w:val="21"/>
            <w:highlight w:val="white"/>
          </w:rPr>
          <w:delText>辽东半岛岩浆活动</w:delText>
        </w:r>
        <w:bookmarkEnd w:id="989"/>
      </w:del>
    </w:p>
    <w:p w14:paraId="03DFFF35" w14:textId="2DFBB667" w:rsidR="00B804E8" w:rsidRPr="00B804E8" w:rsidDel="003730A7" w:rsidRDefault="00654D5F" w:rsidP="008868EF">
      <w:pPr>
        <w:pStyle w:val="TableParagraph"/>
        <w:spacing w:line="276" w:lineRule="auto"/>
        <w:ind w:firstLine="420"/>
        <w:jc w:val="both"/>
        <w:rPr>
          <w:del w:id="991" w:author="1001210222 Choi" w:date="2025-12-15T18:18:00Z" w16du:dateUtc="2025-12-15T10:18:00Z"/>
          <w:rFonts w:ascii="Times New Roman" w:hAnsi="Times New Roman" w:cs="Times New Roman"/>
          <w:sz w:val="21"/>
          <w:szCs w:val="21"/>
        </w:rPr>
      </w:pPr>
      <w:bookmarkStart w:id="992" w:name="正文段落_34"/>
      <w:del w:id="993" w:author="1001210222 Choi" w:date="2025-12-15T18:18:00Z" w16du:dateUtc="2025-12-15T10:18:00Z">
        <w:r w:rsidRPr="002F690E" w:rsidDel="003730A7">
          <w:rPr>
            <w:rFonts w:ascii="Times New Roman" w:hAnsi="Times New Roman" w:cs="Times New Roman" w:hint="eastAsia"/>
            <w:sz w:val="21"/>
            <w:szCs w:val="21"/>
            <w:highlight w:val="white"/>
          </w:rPr>
          <w:delText>辽东半岛的岩浆活动记录了其多阶段的构造</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热事件，各期岩浆岩组合与区域构造体制转换具有显著</w:delText>
        </w:r>
      </w:del>
      <w:ins w:id="994" w:author="home" w:date="2025-12-08T13:42:00Z">
        <w:del w:id="995" w:author="1001210222 Choi" w:date="2025-12-15T18:18:00Z" w16du:dateUtc="2025-12-15T10:18:00Z">
          <w:r w:rsidR="00ED5C88" w:rsidDel="003730A7">
            <w:rPr>
              <w:rFonts w:ascii="Times New Roman" w:hAnsi="Times New Roman" w:cs="Times New Roman" w:hint="eastAsia"/>
              <w:sz w:val="21"/>
              <w:szCs w:val="21"/>
              <w:highlight w:val="white"/>
            </w:rPr>
            <w:delText>的</w:delText>
          </w:r>
        </w:del>
      </w:ins>
      <w:del w:id="996" w:author="1001210222 Choi" w:date="2025-12-15T18:18:00Z" w16du:dateUtc="2025-12-15T10:18:00Z">
        <w:r w:rsidRPr="002F690E" w:rsidDel="003730A7">
          <w:rPr>
            <w:rFonts w:ascii="Times New Roman" w:hAnsi="Times New Roman" w:cs="Times New Roman" w:hint="eastAsia"/>
            <w:sz w:val="21"/>
            <w:szCs w:val="21"/>
            <w:highlight w:val="white"/>
          </w:rPr>
          <w:delText>时间耦合关系。古元古代以条痕状角闪二长花岗岩与斑状花岗岩为特征</w:delText>
        </w:r>
        <w:r w:rsidR="00CD0D40" w:rsidRPr="00654D5F" w:rsidDel="003730A7">
          <w:rPr>
            <w:rFonts w:ascii="Times New Roman" w:hAnsi="Times New Roman" w:cs="Times New Roman"/>
            <w:noProof/>
            <w:sz w:val="21"/>
            <w:szCs w:val="21"/>
            <w:highlight w:val="yellow"/>
            <w:vertAlign w:val="superscript"/>
          </w:rPr>
          <w:delText>[139]</w:delText>
        </w:r>
        <w:r w:rsidRPr="002F690E" w:rsidDel="003730A7">
          <w:rPr>
            <w:rFonts w:ascii="Times New Roman" w:hAnsi="Times New Roman" w:cs="Times New Roman" w:hint="eastAsia"/>
            <w:sz w:val="21"/>
            <w:szCs w:val="21"/>
            <w:highlight w:val="white"/>
          </w:rPr>
          <w:delText>，可能响应胶</w:delText>
        </w:r>
        <w:r w:rsidRPr="002F690E" w:rsidDel="003730A7">
          <w:rPr>
            <w:rFonts w:ascii="Times New Roman" w:hAnsi="Times New Roman" w:cs="Times New Roman" w:hint="eastAsia"/>
            <w:sz w:val="21"/>
            <w:szCs w:val="21"/>
            <w:highlight w:val="white"/>
          </w:rPr>
          <w:delText>-</w:delText>
        </w:r>
      </w:del>
      <w:ins w:id="997" w:author="home" w:date="2025-12-08T13:42:00Z">
        <w:del w:id="998" w:author="1001210222 Choi" w:date="2025-12-15T18:18:00Z" w16du:dateUtc="2025-12-15T10:18:00Z">
          <w:r w:rsidR="004F7E56" w:rsidDel="003730A7">
            <w:rPr>
              <w:rFonts w:ascii="Times New Roman" w:hAnsi="Times New Roman" w:cs="Times New Roman" w:hint="eastAsia"/>
              <w:sz w:val="21"/>
              <w:szCs w:val="21"/>
              <w:highlight w:val="white"/>
            </w:rPr>
            <w:delText>—</w:delText>
          </w:r>
        </w:del>
      </w:ins>
      <w:del w:id="999" w:author="1001210222 Choi" w:date="2025-12-15T18:18:00Z" w16du:dateUtc="2025-12-15T10:18:00Z">
        <w:r w:rsidRPr="002F690E" w:rsidDel="003730A7">
          <w:rPr>
            <w:rFonts w:ascii="Times New Roman" w:hAnsi="Times New Roman" w:cs="Times New Roman" w:hint="eastAsia"/>
            <w:sz w:val="21"/>
            <w:szCs w:val="21"/>
            <w:highlight w:val="white"/>
          </w:rPr>
          <w:delText>辽</w:delText>
        </w:r>
      </w:del>
      <w:ins w:id="1000" w:author="home" w:date="2025-12-08T13:42:00Z">
        <w:del w:id="1001" w:author="1001210222 Choi" w:date="2025-12-15T18:18:00Z" w16du:dateUtc="2025-12-15T10:18:00Z">
          <w:r w:rsidR="004F7E56" w:rsidDel="003730A7">
            <w:rPr>
              <w:rFonts w:ascii="Times New Roman" w:hAnsi="Times New Roman" w:cs="Times New Roman" w:hint="eastAsia"/>
              <w:sz w:val="21"/>
              <w:szCs w:val="21"/>
              <w:highlight w:val="white"/>
            </w:rPr>
            <w:delText>—</w:delText>
          </w:r>
        </w:del>
      </w:ins>
      <w:del w:id="1002" w:author="1001210222 Choi" w:date="2025-12-15T18:18:00Z" w16du:dateUtc="2025-12-15T10:18:00Z">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吉造山带的裂谷</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碰撞过程。晚古生代，伴随古亚洲洋与古特提斯洋闭合及扬子板块俯冲碰撞</w:delText>
        </w:r>
        <w:r w:rsidRPr="00654D5F" w:rsidDel="003730A7">
          <w:rPr>
            <w:rFonts w:ascii="Times New Roman" w:hAnsi="Times New Roman" w:cs="Times New Roman"/>
            <w:noProof/>
            <w:sz w:val="21"/>
            <w:szCs w:val="21"/>
            <w:highlight w:val="yellow"/>
            <w:vertAlign w:val="superscript"/>
          </w:rPr>
          <w:delText>[28]</w:delText>
        </w:r>
        <w:r w:rsidRPr="002F690E" w:rsidDel="003730A7">
          <w:rPr>
            <w:rFonts w:ascii="Times New Roman" w:hAnsi="Times New Roman" w:cs="Times New Roman" w:hint="eastAsia"/>
            <w:sz w:val="21"/>
            <w:szCs w:val="21"/>
            <w:highlight w:val="white"/>
          </w:rPr>
          <w:delText>，发育二长花岗岩、花岗闪长岩及辉绿岩等岩株</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岩基</w:delText>
        </w:r>
        <w:r w:rsidR="00CD0D40" w:rsidRPr="00654D5F" w:rsidDel="003730A7">
          <w:rPr>
            <w:rFonts w:ascii="Times New Roman" w:hAnsi="Times New Roman" w:cs="Times New Roman"/>
            <w:noProof/>
            <w:sz w:val="21"/>
            <w:szCs w:val="21"/>
            <w:highlight w:val="yellow"/>
            <w:vertAlign w:val="superscript"/>
          </w:rPr>
          <w:delText>[140,</w:delText>
        </w:r>
      </w:del>
      <w:ins w:id="1003" w:author="home" w:date="2025-12-08T13:42:00Z">
        <w:del w:id="1004" w:author="1001210222 Choi" w:date="2025-12-15T18:18:00Z" w16du:dateUtc="2025-12-15T10:18:00Z">
          <w:r w:rsidR="00C24A38" w:rsidDel="003730A7">
            <w:rPr>
              <w:rFonts w:ascii="Times New Roman" w:hAnsi="Times New Roman" w:cs="Times New Roman"/>
              <w:noProof/>
              <w:sz w:val="21"/>
              <w:szCs w:val="21"/>
              <w:highlight w:val="yellow"/>
              <w:vertAlign w:val="superscript"/>
            </w:rPr>
            <w:delText>-</w:delText>
          </w:r>
        </w:del>
      </w:ins>
      <w:del w:id="1005"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141]</w:delText>
        </w:r>
        <w:r w:rsidRPr="002F690E" w:rsidDel="003730A7">
          <w:rPr>
            <w:rFonts w:ascii="Times New Roman" w:hAnsi="Times New Roman" w:cs="Times New Roman" w:hint="eastAsia"/>
            <w:sz w:val="21"/>
            <w:szCs w:val="21"/>
            <w:highlight w:val="white"/>
          </w:rPr>
          <w:delText>，标志着造山后岩浆活动的启动。晚三叠世至</w:delText>
        </w:r>
      </w:del>
      <w:ins w:id="1006" w:author="home" w:date="2025-12-08T13:43:00Z">
        <w:del w:id="1007" w:author="1001210222 Choi" w:date="2025-12-15T18:18:00Z" w16du:dateUtc="2025-12-15T10:18:00Z">
          <w:r w:rsidR="004F7E56" w:rsidDel="003730A7">
            <w:rPr>
              <w:rFonts w:ascii="Times New Roman" w:hAnsi="Times New Roman" w:cs="Times New Roman" w:hint="eastAsia"/>
              <w:sz w:val="21"/>
              <w:szCs w:val="21"/>
              <w:highlight w:val="white"/>
            </w:rPr>
            <w:delText>—</w:delText>
          </w:r>
        </w:del>
      </w:ins>
      <w:del w:id="1008" w:author="1001210222 Choi" w:date="2025-12-15T18:18:00Z" w16du:dateUtc="2025-12-15T10:18:00Z">
        <w:r w:rsidRPr="002F690E" w:rsidDel="003730A7">
          <w:rPr>
            <w:rFonts w:ascii="Times New Roman" w:hAnsi="Times New Roman" w:cs="Times New Roman" w:hint="eastAsia"/>
            <w:sz w:val="21"/>
            <w:szCs w:val="21"/>
            <w:highlight w:val="white"/>
          </w:rPr>
          <w:delText>侏罗纪，古太平洋板块向西俯冲引发下地壳熔融</w:delText>
        </w:r>
        <w:r w:rsidR="00CD0D40" w:rsidRPr="00654D5F" w:rsidDel="003730A7">
          <w:rPr>
            <w:rFonts w:ascii="Times New Roman" w:hAnsi="Times New Roman" w:cs="Times New Roman"/>
            <w:noProof/>
            <w:sz w:val="21"/>
            <w:szCs w:val="21"/>
            <w:highlight w:val="yellow"/>
            <w:vertAlign w:val="superscript"/>
          </w:rPr>
          <w:delText>[106]</w:delText>
        </w:r>
        <w:r w:rsidRPr="002F690E" w:rsidDel="003730A7">
          <w:rPr>
            <w:rFonts w:ascii="Times New Roman" w:hAnsi="Times New Roman" w:cs="Times New Roman" w:hint="eastAsia"/>
            <w:sz w:val="21"/>
            <w:szCs w:val="21"/>
            <w:highlight w:val="white"/>
          </w:rPr>
          <w:delText>，诱发小黑山石英闪长岩（</w:delText>
        </w:r>
        <w:commentRangeStart w:id="1009"/>
        <w:commentRangeStart w:id="1010"/>
        <w:r w:rsidRPr="002F690E" w:rsidDel="003730A7">
          <w:rPr>
            <w:rFonts w:ascii="Times New Roman" w:hAnsi="Times New Roman" w:cs="Times New Roman"/>
            <w:sz w:val="21"/>
            <w:szCs w:val="21"/>
            <w:highlight w:val="white"/>
          </w:rPr>
          <w:delText>175-</w:delText>
        </w:r>
      </w:del>
      <w:ins w:id="1011" w:author="home" w:date="2025-12-08T13:42:00Z">
        <w:del w:id="1012" w:author="1001210222 Choi" w:date="2025-12-15T18:18:00Z" w16du:dateUtc="2025-12-15T10:18:00Z">
          <w:r w:rsidR="00C24A38" w:rsidDel="003730A7">
            <w:rPr>
              <w:rFonts w:ascii="Times New Roman" w:hAnsi="Times New Roman" w:cs="Times New Roman"/>
              <w:sz w:val="21"/>
              <w:szCs w:val="21"/>
              <w:highlight w:val="white"/>
            </w:rPr>
            <w:delText>~</w:delText>
          </w:r>
        </w:del>
      </w:ins>
      <w:del w:id="1013" w:author="1001210222 Choi" w:date="2025-12-15T18:18:00Z" w16du:dateUtc="2025-12-15T10:18:00Z">
        <w:r w:rsidRPr="002F690E" w:rsidDel="003730A7">
          <w:rPr>
            <w:rFonts w:ascii="Times New Roman" w:hAnsi="Times New Roman" w:cs="Times New Roman"/>
            <w:sz w:val="21"/>
            <w:szCs w:val="21"/>
            <w:highlight w:val="white"/>
          </w:rPr>
          <w:delText>173</w:delText>
        </w:r>
      </w:del>
      <w:del w:id="1014" w:author="1001210222 Choi" w:date="2025-12-09T16:20:00Z" w16du:dateUtc="2025-12-09T08:20:00Z">
        <w:r w:rsidRPr="002F690E" w:rsidDel="00CB1673">
          <w:rPr>
            <w:rFonts w:ascii="Times New Roman" w:hAnsi="Times New Roman" w:cs="Times New Roman"/>
            <w:sz w:val="21"/>
            <w:szCs w:val="21"/>
            <w:highlight w:val="white"/>
          </w:rPr>
          <w:delText xml:space="preserve"> </w:delText>
        </w:r>
      </w:del>
      <w:del w:id="1015" w:author="1001210222 Choi" w:date="2025-12-15T18:18:00Z" w16du:dateUtc="2025-12-15T10:18:00Z">
        <w:r w:rsidRPr="002F690E" w:rsidDel="003730A7">
          <w:rPr>
            <w:rFonts w:ascii="Times New Roman" w:hAnsi="Times New Roman" w:cs="Times New Roman"/>
            <w:sz w:val="21"/>
            <w:szCs w:val="21"/>
            <w:highlight w:val="white"/>
          </w:rPr>
          <w:delText>Ma</w:delText>
        </w:r>
        <w:commentRangeEnd w:id="1009"/>
        <w:r w:rsidR="00AA2E2D" w:rsidDel="003730A7">
          <w:rPr>
            <w:rStyle w:val="afa"/>
            <w:rFonts w:asciiTheme="minorHAnsi" w:eastAsiaTheme="minorEastAsia" w:hAnsiTheme="minorHAnsi" w:cstheme="minorBidi"/>
            <w:kern w:val="2"/>
            <w14:ligatures w14:val="standardContextual"/>
          </w:rPr>
          <w:commentReference w:id="1009"/>
        </w:r>
        <w:commentRangeEnd w:id="1010"/>
        <w:r w:rsidR="0058347F" w:rsidDel="003730A7">
          <w:rPr>
            <w:rStyle w:val="afa"/>
            <w:rFonts w:asciiTheme="minorHAnsi" w:eastAsiaTheme="minorEastAsia" w:hAnsiTheme="minorHAnsi" w:cstheme="minorBidi"/>
            <w:kern w:val="2"/>
            <w14:ligatures w14:val="standardContextual"/>
          </w:rPr>
          <w:commentReference w:id="1010"/>
        </w:r>
        <w:r w:rsidRPr="002F690E" w:rsidDel="003730A7">
          <w:rPr>
            <w:rFonts w:ascii="Times New Roman" w:hAnsi="Times New Roman" w:cs="Times New Roman" w:hint="eastAsia"/>
            <w:sz w:val="21"/>
            <w:szCs w:val="21"/>
            <w:highlight w:val="white"/>
          </w:rPr>
          <w:delText>）、韩家岭二长花岗岩（</w:delText>
        </w:r>
        <w:r w:rsidRPr="002F690E" w:rsidDel="003730A7">
          <w:rPr>
            <w:rFonts w:ascii="Times New Roman" w:hAnsi="Times New Roman" w:cs="Times New Roman"/>
            <w:sz w:val="21"/>
            <w:szCs w:val="21"/>
            <w:highlight w:val="white"/>
          </w:rPr>
          <w:delText>180-</w:delText>
        </w:r>
      </w:del>
      <w:ins w:id="1016" w:author="home" w:date="2025-12-08T13:42:00Z">
        <w:del w:id="1017" w:author="1001210222 Choi" w:date="2025-12-15T18:18:00Z" w16du:dateUtc="2025-12-15T10:18:00Z">
          <w:r w:rsidR="00C24A38" w:rsidDel="003730A7">
            <w:rPr>
              <w:rFonts w:ascii="Times New Roman" w:hAnsi="Times New Roman" w:cs="Times New Roman"/>
              <w:sz w:val="21"/>
              <w:szCs w:val="21"/>
              <w:highlight w:val="white"/>
            </w:rPr>
            <w:delText>~</w:delText>
          </w:r>
        </w:del>
      </w:ins>
      <w:del w:id="1018" w:author="1001210222 Choi" w:date="2025-12-15T18:18:00Z" w16du:dateUtc="2025-12-15T10:18:00Z">
        <w:r w:rsidRPr="002F690E" w:rsidDel="003730A7">
          <w:rPr>
            <w:rFonts w:ascii="Times New Roman" w:hAnsi="Times New Roman" w:cs="Times New Roman"/>
            <w:sz w:val="21"/>
            <w:szCs w:val="21"/>
            <w:highlight w:val="white"/>
          </w:rPr>
          <w:delText>160</w:delText>
        </w:r>
      </w:del>
      <w:del w:id="1019" w:author="1001210222 Choi" w:date="2025-12-09T16:20:00Z" w16du:dateUtc="2025-12-09T08:20:00Z">
        <w:r w:rsidRPr="002F690E" w:rsidDel="00CB1673">
          <w:rPr>
            <w:rFonts w:ascii="Times New Roman" w:hAnsi="Times New Roman" w:cs="Times New Roman"/>
            <w:sz w:val="21"/>
            <w:szCs w:val="21"/>
            <w:highlight w:val="white"/>
          </w:rPr>
          <w:delText xml:space="preserve"> </w:delText>
        </w:r>
      </w:del>
      <w:del w:id="1020" w:author="1001210222 Choi" w:date="2025-12-15T18:18:00Z" w16du:dateUtc="2025-12-15T10:18:00Z">
        <w:r w:rsidRPr="002F690E" w:rsidDel="003730A7">
          <w:rPr>
            <w:rFonts w:ascii="Times New Roman" w:hAnsi="Times New Roman" w:cs="Times New Roman"/>
            <w:sz w:val="21"/>
            <w:szCs w:val="21"/>
            <w:highlight w:val="white"/>
          </w:rPr>
          <w:delText>Ma</w:delText>
        </w:r>
        <w:r w:rsidRPr="002F690E" w:rsidDel="003730A7">
          <w:rPr>
            <w:rFonts w:ascii="Times New Roman" w:hAnsi="Times New Roman" w:cs="Times New Roman" w:hint="eastAsia"/>
            <w:sz w:val="21"/>
            <w:szCs w:val="21"/>
            <w:highlight w:val="white"/>
          </w:rPr>
          <w:delText>）及高丽墩台花岗岩（</w:delText>
        </w:r>
      </w:del>
      <w:ins w:id="1021" w:author="home" w:date="2025-12-08T13:42:00Z">
        <w:del w:id="1022" w:author="1001210222 Choi" w:date="2025-12-15T18:18:00Z" w16du:dateUtc="2025-12-15T10:18:00Z">
          <w:r w:rsidR="00C24A38" w:rsidDel="003730A7">
            <w:rPr>
              <w:rFonts w:ascii="Times New Roman" w:hAnsi="Times New Roman" w:cs="Times New Roman" w:hint="eastAsia"/>
              <w:sz w:val="21"/>
              <w:szCs w:val="21"/>
              <w:highlight w:val="white"/>
            </w:rPr>
            <w:delText>（</w:delText>
          </w:r>
        </w:del>
      </w:ins>
      <w:del w:id="1023" w:author="1001210222 Choi" w:date="2025-12-15T18:18:00Z" w16du:dateUtc="2025-12-15T10:18:00Z">
        <w:r w:rsidRPr="002F690E" w:rsidDel="003730A7">
          <w:rPr>
            <w:rFonts w:ascii="Times New Roman" w:hAnsi="Times New Roman" w:cs="Times New Roman"/>
            <w:sz w:val="21"/>
            <w:szCs w:val="21"/>
            <w:highlight w:val="white"/>
          </w:rPr>
          <w:delText>156</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5</w:delText>
        </w:r>
      </w:del>
      <w:ins w:id="1024" w:author="home" w:date="2025-12-08T13:42:00Z">
        <w:del w:id="1025" w:author="1001210222 Choi" w:date="2025-12-15T18:18:00Z" w16du:dateUtc="2025-12-15T10:18:00Z">
          <w:r w:rsidR="00C24A38" w:rsidDel="003730A7">
            <w:rPr>
              <w:rFonts w:ascii="Times New Roman" w:hAnsi="Times New Roman" w:cs="Times New Roman" w:hint="eastAsia"/>
              <w:sz w:val="21"/>
              <w:szCs w:val="21"/>
              <w:highlight w:val="white"/>
            </w:rPr>
            <w:delText>）</w:delText>
          </w:r>
        </w:del>
      </w:ins>
      <w:del w:id="1026"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）侵位</w:delText>
        </w:r>
        <w:r w:rsidR="00CD0D40" w:rsidRPr="00654D5F" w:rsidDel="003730A7">
          <w:rPr>
            <w:rFonts w:ascii="Times New Roman" w:hAnsi="Times New Roman" w:cs="Times New Roman"/>
            <w:noProof/>
            <w:sz w:val="21"/>
            <w:szCs w:val="21"/>
            <w:highlight w:val="yellow"/>
            <w:vertAlign w:val="superscript"/>
          </w:rPr>
          <w:delText>[140,142]</w:delText>
        </w:r>
        <w:r w:rsidRPr="002F690E" w:rsidDel="003730A7">
          <w:rPr>
            <w:rFonts w:ascii="Times New Roman" w:hAnsi="Times New Roman" w:cs="Times New Roman" w:hint="eastAsia"/>
            <w:sz w:val="21"/>
            <w:szCs w:val="21"/>
            <w:highlight w:val="white"/>
          </w:rPr>
          <w:delText>，反映板块俯冲对岩浆活动的影响。早白垩世，古太平洋板块俯冲挤压引发地壳增厚与软流圈底侵</w:delText>
        </w:r>
        <w:r w:rsidR="00CD0D40" w:rsidRPr="00654D5F" w:rsidDel="003730A7">
          <w:rPr>
            <w:rFonts w:ascii="Times New Roman" w:hAnsi="Times New Roman" w:cs="Times New Roman"/>
            <w:noProof/>
            <w:sz w:val="21"/>
            <w:szCs w:val="21"/>
            <w:highlight w:val="yellow"/>
            <w:vertAlign w:val="superscript"/>
          </w:rPr>
          <w:delText>[143]</w:delText>
        </w:r>
        <w:r w:rsidRPr="002F690E" w:rsidDel="003730A7">
          <w:rPr>
            <w:rFonts w:ascii="Times New Roman" w:hAnsi="Times New Roman" w:cs="Times New Roman" w:hint="eastAsia"/>
            <w:sz w:val="21"/>
            <w:szCs w:val="21"/>
            <w:highlight w:val="white"/>
          </w:rPr>
          <w:delText>，之后强烈的伸展作用导致华北克拉通破坏达到高峰</w:delText>
        </w:r>
        <w:r w:rsidR="00CD0D40" w:rsidRPr="00654D5F" w:rsidDel="003730A7">
          <w:rPr>
            <w:rFonts w:ascii="Times New Roman" w:hAnsi="Times New Roman" w:cs="Times New Roman"/>
            <w:noProof/>
            <w:sz w:val="21"/>
            <w:szCs w:val="21"/>
            <w:highlight w:val="yellow"/>
            <w:vertAlign w:val="superscript"/>
          </w:rPr>
          <w:delText>[9,16,106,144,</w:delText>
        </w:r>
      </w:del>
      <w:ins w:id="1027" w:author="home" w:date="2025-12-08T13:42:00Z">
        <w:del w:id="1028" w:author="1001210222 Choi" w:date="2025-12-15T18:18:00Z" w16du:dateUtc="2025-12-15T10:18:00Z">
          <w:r w:rsidR="00C24A38" w:rsidDel="003730A7">
            <w:rPr>
              <w:rFonts w:ascii="Times New Roman" w:hAnsi="Times New Roman" w:cs="Times New Roman"/>
              <w:noProof/>
              <w:sz w:val="21"/>
              <w:szCs w:val="21"/>
              <w:highlight w:val="yellow"/>
              <w:vertAlign w:val="superscript"/>
            </w:rPr>
            <w:delText>-</w:delText>
          </w:r>
        </w:del>
      </w:ins>
      <w:del w:id="1029"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145]</w:delText>
        </w:r>
        <w:r w:rsidRPr="002F690E" w:rsidDel="003730A7">
          <w:rPr>
            <w:rFonts w:ascii="Times New Roman" w:hAnsi="Times New Roman" w:cs="Times New Roman" w:hint="eastAsia"/>
            <w:sz w:val="21"/>
            <w:szCs w:val="21"/>
            <w:highlight w:val="white"/>
          </w:rPr>
          <w:delText>，形成大规模岩浆事件，该时期铝质</w:delText>
        </w:r>
        <w:r w:rsidRPr="002F690E" w:rsidDel="003730A7">
          <w:rPr>
            <w:rFonts w:ascii="Times New Roman" w:hAnsi="Times New Roman" w:cs="Times New Roman"/>
            <w:sz w:val="21"/>
            <w:szCs w:val="21"/>
            <w:highlight w:val="white"/>
          </w:rPr>
          <w:delText>A</w:delText>
        </w:r>
        <w:r w:rsidRPr="002F690E" w:rsidDel="003730A7">
          <w:rPr>
            <w:rFonts w:ascii="Times New Roman" w:hAnsi="Times New Roman" w:cs="Times New Roman" w:hint="eastAsia"/>
            <w:sz w:val="21"/>
            <w:szCs w:val="21"/>
            <w:highlight w:val="white"/>
          </w:rPr>
          <w:delText>型及</w:delText>
        </w:r>
        <w:r w:rsidRPr="002F690E" w:rsidDel="003730A7">
          <w:rPr>
            <w:rFonts w:ascii="Times New Roman" w:hAnsi="Times New Roman" w:cs="Times New Roman"/>
            <w:sz w:val="21"/>
            <w:szCs w:val="21"/>
            <w:highlight w:val="white"/>
          </w:rPr>
          <w:delText>I</w:delText>
        </w:r>
        <w:r w:rsidRPr="002F690E" w:rsidDel="003730A7">
          <w:rPr>
            <w:rFonts w:ascii="Times New Roman" w:hAnsi="Times New Roman" w:cs="Times New Roman" w:hint="eastAsia"/>
            <w:sz w:val="21"/>
            <w:szCs w:val="21"/>
            <w:highlight w:val="white"/>
          </w:rPr>
          <w:delText>型花岗岩（饮马湾山、五龙背、三股流岩体）与镁铁质</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超镁铁质岩体广泛发育</w:delText>
        </w:r>
        <w:r w:rsidR="00CD0D40" w:rsidRPr="00654D5F" w:rsidDel="003730A7">
          <w:rPr>
            <w:rFonts w:ascii="Times New Roman" w:hAnsi="Times New Roman" w:cs="Times New Roman"/>
            <w:noProof/>
            <w:sz w:val="21"/>
            <w:szCs w:val="21"/>
            <w:highlight w:val="yellow"/>
            <w:vertAlign w:val="superscript"/>
          </w:rPr>
          <w:delText>[63,143]</w:delText>
        </w:r>
        <w:r w:rsidRPr="002F690E" w:rsidDel="003730A7">
          <w:rPr>
            <w:rFonts w:ascii="Times New Roman" w:hAnsi="Times New Roman" w:cs="Times New Roman" w:hint="eastAsia"/>
            <w:sz w:val="21"/>
            <w:szCs w:val="21"/>
            <w:highlight w:val="white"/>
          </w:rPr>
          <w:delText>，同时西北部甜水</w:delText>
        </w:r>
        <w:r w:rsidRPr="002F690E" w:rsidDel="003730A7">
          <w:rPr>
            <w:rFonts w:ascii="Times New Roman" w:hAnsi="Times New Roman" w:cs="Times New Roman" w:hint="eastAsia"/>
            <w:sz w:val="21"/>
            <w:szCs w:val="21"/>
            <w:highlight w:val="white"/>
          </w:rPr>
          <w:delText>-</w:delText>
        </w:r>
      </w:del>
      <w:ins w:id="1030" w:author="home" w:date="2025-12-08T13:44:00Z">
        <w:del w:id="1031" w:author="1001210222 Choi" w:date="2025-12-15T18:18:00Z" w16du:dateUtc="2025-12-15T10:18:00Z">
          <w:r w:rsidR="007A36F7" w:rsidDel="003730A7">
            <w:rPr>
              <w:rFonts w:ascii="Times New Roman" w:hAnsi="Times New Roman" w:cs="Times New Roman" w:hint="eastAsia"/>
              <w:sz w:val="21"/>
              <w:szCs w:val="21"/>
              <w:highlight w:val="white"/>
            </w:rPr>
            <w:delText>—</w:delText>
          </w:r>
        </w:del>
      </w:ins>
      <w:del w:id="1032" w:author="1001210222 Choi" w:date="2025-12-15T18:18:00Z" w16du:dateUtc="2025-12-15T10:18:00Z">
        <w:r w:rsidRPr="002F690E" w:rsidDel="003730A7">
          <w:rPr>
            <w:rFonts w:ascii="Times New Roman" w:hAnsi="Times New Roman" w:cs="Times New Roman" w:hint="eastAsia"/>
            <w:sz w:val="21"/>
            <w:szCs w:val="21"/>
            <w:highlight w:val="white"/>
          </w:rPr>
          <w:delText>白云一带近东西向基性脉岩群密集侵位</w:delText>
        </w:r>
        <w:r w:rsidR="00CD0D40" w:rsidRPr="00654D5F" w:rsidDel="003730A7">
          <w:rPr>
            <w:rFonts w:ascii="Times New Roman" w:hAnsi="Times New Roman" w:cs="Times New Roman"/>
            <w:noProof/>
            <w:sz w:val="21"/>
            <w:szCs w:val="21"/>
            <w:highlight w:val="yellow"/>
            <w:vertAlign w:val="superscript"/>
          </w:rPr>
          <w:delText>[139]</w:delText>
        </w:r>
        <w:r w:rsidRPr="002F690E" w:rsidDel="003730A7">
          <w:rPr>
            <w:rFonts w:ascii="Times New Roman" w:hAnsi="Times New Roman" w:cs="Times New Roman" w:hint="eastAsia"/>
            <w:sz w:val="21"/>
            <w:szCs w:val="21"/>
            <w:highlight w:val="white"/>
          </w:rPr>
          <w:delText>。</w:delText>
        </w:r>
        <w:bookmarkEnd w:id="992"/>
      </w:del>
    </w:p>
    <w:p w14:paraId="2A34645C" w14:textId="6F396D3C" w:rsidR="00B804E8" w:rsidRPr="00B804E8" w:rsidDel="003730A7" w:rsidRDefault="00654D5F" w:rsidP="008868EF">
      <w:pPr>
        <w:pStyle w:val="TableParagraph"/>
        <w:spacing w:line="276" w:lineRule="auto"/>
        <w:ind w:firstLine="420"/>
        <w:jc w:val="both"/>
        <w:rPr>
          <w:del w:id="1033" w:author="1001210222 Choi" w:date="2025-12-15T18:18:00Z" w16du:dateUtc="2025-12-15T10:18:00Z"/>
          <w:rFonts w:ascii="Times New Roman" w:hAnsi="Times New Roman" w:cs="Times New Roman"/>
          <w:sz w:val="21"/>
          <w:szCs w:val="21"/>
        </w:rPr>
      </w:pPr>
      <w:bookmarkStart w:id="1034" w:name="正文段落_36"/>
      <w:del w:id="1035" w:author="1001210222 Choi" w:date="2025-12-15T18:18:00Z" w16du:dateUtc="2025-12-15T10:18:00Z">
        <w:r w:rsidRPr="002F690E" w:rsidDel="003730A7">
          <w:rPr>
            <w:rFonts w:ascii="Times New Roman" w:hAnsi="Times New Roman" w:cs="Times New Roman" w:hint="eastAsia"/>
            <w:sz w:val="21"/>
            <w:szCs w:val="21"/>
            <w:highlight w:val="white"/>
          </w:rPr>
          <w:delText>青城子矿集区与白云金矿床广泛发育基性至酸性脉岩</w:delText>
        </w:r>
        <w:r w:rsidR="00F57588" w:rsidRPr="00654D5F" w:rsidDel="003730A7">
          <w:rPr>
            <w:rFonts w:ascii="Times New Roman" w:hAnsi="Times New Roman" w:cs="Times New Roman"/>
            <w:noProof/>
            <w:sz w:val="21"/>
            <w:szCs w:val="21"/>
            <w:highlight w:val="yellow"/>
            <w:vertAlign w:val="superscript"/>
          </w:rPr>
          <w:delText>[154]</w:delText>
        </w:r>
        <w:r w:rsidRPr="002F690E" w:rsidDel="003730A7">
          <w:rPr>
            <w:rFonts w:ascii="Times New Roman" w:hAnsi="Times New Roman" w:cs="Times New Roman" w:hint="eastAsia"/>
            <w:sz w:val="21"/>
            <w:szCs w:val="21"/>
            <w:highlight w:val="white"/>
          </w:rPr>
          <w:delText>，主要侵入于辽河群大石桥组大理岩及盖县组片岩中</w:delText>
        </w:r>
        <w:r w:rsidRPr="00654D5F" w:rsidDel="003730A7">
          <w:rPr>
            <w:rFonts w:ascii="Times New Roman" w:hAnsi="Times New Roman" w:cs="Times New Roman"/>
            <w:noProof/>
            <w:sz w:val="21"/>
            <w:szCs w:val="21"/>
            <w:highlight w:val="yellow"/>
            <w:vertAlign w:val="superscript"/>
          </w:rPr>
          <w:delText>[13,31]</w:delText>
        </w:r>
        <w:r w:rsidRPr="002F690E" w:rsidDel="003730A7">
          <w:rPr>
            <w:rFonts w:ascii="Times New Roman" w:hAnsi="Times New Roman" w:cs="Times New Roman" w:hint="eastAsia"/>
            <w:sz w:val="21"/>
            <w:szCs w:val="21"/>
            <w:highlight w:val="white"/>
          </w:rPr>
          <w:delText>。通过整理前人研究中岩浆活动的年龄数据，可知青城子矿集区内的中生代岩浆活动存在晚三叠世与早白垩世两个峰期（</w:delText>
        </w:r>
        <w:r w:rsidR="008E316A" w:rsidRPr="002F690E" w:rsidDel="003730A7">
          <w:rPr>
            <w:rFonts w:ascii="Times New Roman" w:hAnsi="Times New Roman" w:cs="Times New Roman" w:hint="eastAsia"/>
            <w:sz w:val="21"/>
            <w:szCs w:val="21"/>
            <w:highlight w:val="white"/>
          </w:rPr>
          <w:delText>图</w:delText>
        </w:r>
        <w:r w:rsidR="008E316A" w:rsidRPr="002F690E" w:rsidDel="003730A7">
          <w:rPr>
            <w:rFonts w:ascii="Times New Roman" w:hAnsi="Times New Roman" w:cs="Times New Roman"/>
            <w:sz w:val="21"/>
            <w:szCs w:val="21"/>
            <w:highlight w:val="white"/>
          </w:rPr>
          <w:delText>2D</w:delText>
        </w:r>
      </w:del>
      <w:ins w:id="1036" w:author="home" w:date="2025-12-08T10:42:00Z">
        <w:del w:id="1037" w:author="1001210222 Choi" w:date="2025-12-15T18:18:00Z" w16du:dateUtc="2025-12-15T10:18:00Z">
          <w:r w:rsidR="00014057" w:rsidRPr="002A5C53" w:rsidDel="003730A7">
            <w:rPr>
              <w:rFonts w:ascii="Times New Roman" w:eastAsia="仿宋" w:hAnsi="Times New Roman"/>
              <w:noProof/>
              <w:sz w:val="18"/>
              <w:szCs w:val="18"/>
              <w:highlight w:val="yellow"/>
              <w:vertAlign w:val="superscript"/>
            </w:rPr>
            <w:delText>[10,22,24-26,28,30-33,53,81-124]</w:delText>
          </w:r>
        </w:del>
      </w:ins>
      <w:del w:id="1038" w:author="1001210222 Choi" w:date="2025-12-15T18:18:00Z" w16du:dateUtc="2025-12-15T10:18:00Z">
        <w:r w:rsidR="00BF5508" w:rsidRPr="002F690E" w:rsidDel="003730A7">
          <w:rPr>
            <w:rFonts w:ascii="Times New Roman" w:hAnsi="Times New Roman" w:cs="Times New Roman" w:hint="eastAsia"/>
            <w:sz w:val="21"/>
            <w:szCs w:val="21"/>
            <w:highlight w:val="white"/>
          </w:rPr>
          <w:delText>）。早期研究集中于三叠纪岩浆事件，</w:delText>
        </w:r>
        <w:r w:rsidR="00BF5508" w:rsidRPr="00654D5F" w:rsidDel="003730A7">
          <w:rPr>
            <w:rFonts w:ascii="Times New Roman" w:hAnsi="Times New Roman" w:cs="Times New Roman"/>
            <w:sz w:val="21"/>
            <w:szCs w:val="21"/>
            <w:highlight w:val="cyan"/>
          </w:rPr>
          <w:delText>Duan</w:delText>
        </w:r>
        <w:r w:rsidR="00BF5508" w:rsidRPr="002F690E" w:rsidDel="003730A7">
          <w:rPr>
            <w:rFonts w:ascii="Times New Roman" w:hAnsi="Times New Roman" w:cs="Times New Roman" w:hint="eastAsia"/>
            <w:sz w:val="21"/>
            <w:szCs w:val="21"/>
            <w:highlight w:val="white"/>
          </w:rPr>
          <w:delText xml:space="preserve"> et al. (2014) </w:delText>
        </w:r>
      </w:del>
      <w:ins w:id="1039" w:author="home" w:date="2025-12-08T13:45:00Z">
        <w:del w:id="1040" w:author="1001210222 Choi" w:date="2025-12-15T18:18:00Z" w16du:dateUtc="2025-12-15T10:18:00Z">
          <w:r w:rsidR="00427FC2" w:rsidDel="003730A7">
            <w:rPr>
              <w:rFonts w:ascii="Times New Roman" w:hAnsi="Times New Roman" w:cs="Times New Roman" w:hint="eastAsia"/>
              <w:sz w:val="21"/>
              <w:szCs w:val="21"/>
              <w:highlight w:val="white"/>
            </w:rPr>
            <w:delText>等</w:delText>
          </w:r>
        </w:del>
      </w:ins>
      <w:del w:id="1041"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[28]</w:delText>
        </w:r>
        <w:r w:rsidRPr="002F690E" w:rsidDel="003730A7">
          <w:rPr>
            <w:rFonts w:ascii="Times New Roman" w:hAnsi="Times New Roman" w:cs="Times New Roman" w:hint="eastAsia"/>
            <w:sz w:val="21"/>
            <w:szCs w:val="21"/>
            <w:highlight w:val="white"/>
          </w:rPr>
          <w:delText>测得青城子矿集区煌斑岩（</w:delText>
        </w:r>
        <w:commentRangeStart w:id="1042"/>
        <w:commentRangeStart w:id="1043"/>
        <w:r w:rsidRPr="002F690E" w:rsidDel="003730A7">
          <w:rPr>
            <w:rFonts w:ascii="Times New Roman" w:hAnsi="Times New Roman" w:cs="Times New Roman"/>
            <w:sz w:val="21"/>
            <w:szCs w:val="21"/>
            <w:highlight w:val="white"/>
          </w:rPr>
          <w:delText>2</w:delText>
        </w:r>
        <w:r w:rsidRPr="008868EF" w:rsidDel="003730A7">
          <w:rPr>
            <w:rFonts w:ascii="Times New Roman" w:hAnsi="Times New Roman" w:cs="Times New Roman" w:hint="eastAsia"/>
            <w:sz w:val="21"/>
            <w:szCs w:val="21"/>
            <w:highlight w:val="white"/>
          </w:rPr>
          <w:delText>10-</w:delText>
        </w:r>
      </w:del>
      <w:ins w:id="1044" w:author="home" w:date="2025-12-08T13:45:00Z">
        <w:del w:id="1045" w:author="1001210222 Choi" w:date="2025-12-15T18:18:00Z" w16du:dateUtc="2025-12-15T10:18:00Z">
          <w:r w:rsidR="00427FC2" w:rsidDel="003730A7">
            <w:rPr>
              <w:rFonts w:ascii="Times New Roman" w:hAnsi="Times New Roman" w:cs="Times New Roman"/>
              <w:sz w:val="21"/>
              <w:szCs w:val="21"/>
              <w:highlight w:val="white"/>
            </w:rPr>
            <w:delText>~</w:delText>
          </w:r>
        </w:del>
      </w:ins>
      <w:del w:id="1046" w:author="1001210222 Choi" w:date="2025-12-15T18:18:00Z" w16du:dateUtc="2025-12-15T10:18:00Z">
        <w:r w:rsidRPr="008868EF" w:rsidDel="003730A7">
          <w:rPr>
            <w:rFonts w:ascii="Times New Roman" w:hAnsi="Times New Roman" w:cs="Times New Roman" w:hint="eastAsia"/>
            <w:sz w:val="21"/>
            <w:szCs w:val="21"/>
            <w:highlight w:val="white"/>
          </w:rPr>
          <w:delText>227</w:delText>
        </w:r>
      </w:del>
      <w:del w:id="1047" w:author="1001210222 Choi" w:date="2025-12-09T16:20:00Z" w16du:dateUtc="2025-12-09T08:20:00Z">
        <w:r w:rsidRPr="008868EF" w:rsidDel="00CB1673">
          <w:rPr>
            <w:rFonts w:ascii="Times New Roman" w:hAnsi="Times New Roman" w:cs="Times New Roman" w:hint="eastAsia"/>
            <w:sz w:val="21"/>
            <w:szCs w:val="21"/>
            <w:highlight w:val="white"/>
          </w:rPr>
          <w:delText xml:space="preserve"> </w:delText>
        </w:r>
      </w:del>
      <w:del w:id="1048" w:author="1001210222 Choi" w:date="2025-12-15T18:18:00Z" w16du:dateUtc="2025-12-15T10:18:00Z">
        <w:r w:rsidRPr="008868EF" w:rsidDel="003730A7">
          <w:rPr>
            <w:rFonts w:ascii="Times New Roman" w:hAnsi="Times New Roman" w:cs="Times New Roman" w:hint="eastAsia"/>
            <w:sz w:val="21"/>
            <w:szCs w:val="21"/>
            <w:highlight w:val="white"/>
          </w:rPr>
          <w:delText>Ma</w:delText>
        </w:r>
        <w:commentRangeEnd w:id="1042"/>
        <w:r w:rsidR="00427FC2" w:rsidDel="003730A7">
          <w:rPr>
            <w:rStyle w:val="afa"/>
            <w:rFonts w:asciiTheme="minorHAnsi" w:eastAsiaTheme="minorEastAsia" w:hAnsiTheme="minorHAnsi" w:cstheme="minorBidi"/>
            <w:kern w:val="2"/>
            <w14:ligatures w14:val="standardContextual"/>
          </w:rPr>
          <w:commentReference w:id="1042"/>
        </w:r>
        <w:commentRangeEnd w:id="1043"/>
        <w:r w:rsidR="0058347F" w:rsidDel="003730A7">
          <w:rPr>
            <w:rStyle w:val="afa"/>
            <w:rFonts w:asciiTheme="minorHAnsi" w:eastAsiaTheme="minorEastAsia" w:hAnsiTheme="minorHAnsi" w:cstheme="minorBidi"/>
            <w:kern w:val="2"/>
            <w14:ligatures w14:val="standardContextual"/>
          </w:rPr>
          <w:commentReference w:id="1043"/>
        </w:r>
        <w:r w:rsidRPr="008868EF" w:rsidDel="003730A7">
          <w:rPr>
            <w:rFonts w:ascii="Times New Roman" w:hAnsi="Times New Roman" w:cs="Times New Roman" w:hint="eastAsia"/>
            <w:sz w:val="21"/>
            <w:szCs w:val="21"/>
            <w:highlight w:val="white"/>
          </w:rPr>
          <w:delText>）和黑云二长花岗岩（</w:delText>
        </w:r>
        <w:r w:rsidRPr="008868EF" w:rsidDel="003730A7">
          <w:rPr>
            <w:rFonts w:ascii="Times New Roman" w:hAnsi="Times New Roman" w:cs="Times New Roman" w:hint="eastAsia"/>
            <w:sz w:val="21"/>
            <w:szCs w:val="21"/>
            <w:highlight w:val="white"/>
          </w:rPr>
          <w:delText>224 Ma</w:delText>
        </w:r>
        <w:r w:rsidRPr="008868EF" w:rsidDel="003730A7">
          <w:rPr>
            <w:rFonts w:ascii="Times New Roman" w:hAnsi="Times New Roman" w:cs="Times New Roman" w:hint="eastAsia"/>
            <w:sz w:val="21"/>
            <w:szCs w:val="21"/>
            <w:highlight w:val="white"/>
          </w:rPr>
          <w:delText>）的成岩</w:delText>
        </w:r>
        <w:r w:rsidRPr="002F690E" w:rsidDel="003730A7">
          <w:rPr>
            <w:rFonts w:ascii="Times New Roman" w:hAnsi="Times New Roman" w:cs="Times New Roman" w:hint="eastAsia"/>
            <w:sz w:val="21"/>
            <w:szCs w:val="21"/>
            <w:highlight w:val="white"/>
          </w:rPr>
          <w:delText>年龄，与</w:delText>
        </w:r>
        <w:r w:rsidRPr="00654D5F" w:rsidDel="003730A7">
          <w:rPr>
            <w:rFonts w:ascii="Times New Roman" w:hAnsi="Times New Roman" w:cs="Times New Roman" w:hint="eastAsia"/>
            <w:sz w:val="21"/>
            <w:szCs w:val="21"/>
            <w:highlight w:val="cyan"/>
          </w:rPr>
          <w:delText>张朋</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2016</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[29]</w:delText>
        </w:r>
        <w:r w:rsidRPr="002F690E" w:rsidDel="003730A7">
          <w:rPr>
            <w:rFonts w:ascii="Times New Roman" w:hAnsi="Times New Roman" w:cs="Times New Roman" w:hint="eastAsia"/>
            <w:sz w:val="21"/>
            <w:szCs w:val="21"/>
            <w:highlight w:val="white"/>
          </w:rPr>
          <w:delText>报道的</w:delText>
        </w:r>
        <w:r w:rsidRPr="008868EF" w:rsidDel="003730A7">
          <w:rPr>
            <w:rFonts w:ascii="Times New Roman" w:hAnsi="Times New Roman" w:cs="Times New Roman" w:hint="eastAsia"/>
            <w:sz w:val="21"/>
            <w:szCs w:val="21"/>
            <w:highlight w:val="white"/>
          </w:rPr>
          <w:delText>小佟家堡子（</w:delText>
        </w:r>
      </w:del>
      <w:ins w:id="1049" w:author="home" w:date="2025-12-08T13:45:00Z">
        <w:del w:id="1050"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51" w:author="1001210222 Choi" w:date="2025-12-15T18:18:00Z" w16du:dateUtc="2025-12-15T10:18:00Z">
        <w:r w:rsidRPr="008868EF" w:rsidDel="003730A7">
          <w:rPr>
            <w:rFonts w:ascii="Times New Roman" w:hAnsi="Times New Roman" w:cs="Times New Roman" w:hint="eastAsia"/>
            <w:sz w:val="21"/>
            <w:szCs w:val="21"/>
            <w:highlight w:val="white"/>
          </w:rPr>
          <w:delText>226.0</w:delText>
        </w:r>
        <w:r w:rsidR="0029319A"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1.0</w:delText>
        </w:r>
      </w:del>
      <w:ins w:id="1052" w:author="home" w:date="2025-12-08T13:46:00Z">
        <w:del w:id="1053"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54"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）、甸南（</w:delText>
        </w:r>
      </w:del>
      <w:ins w:id="1055" w:author="home" w:date="2025-12-08T13:46:00Z">
        <w:del w:id="1056"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57" w:author="1001210222 Choi" w:date="2025-12-15T18:18:00Z" w16du:dateUtc="2025-12-15T10:18:00Z">
        <w:r w:rsidRPr="008868EF" w:rsidDel="003730A7">
          <w:rPr>
            <w:rFonts w:ascii="Times New Roman" w:hAnsi="Times New Roman" w:cs="Times New Roman" w:hint="eastAsia"/>
            <w:sz w:val="21"/>
            <w:szCs w:val="21"/>
            <w:highlight w:val="white"/>
          </w:rPr>
          <w:delText>227.3</w:delText>
        </w:r>
        <w:r w:rsidR="0029319A"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2.1</w:delText>
        </w:r>
      </w:del>
      <w:ins w:id="1058" w:author="home" w:date="2025-12-08T13:46:00Z">
        <w:del w:id="1059"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60"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）及榛子沟（</w:delText>
        </w:r>
      </w:del>
      <w:ins w:id="1061" w:author="home" w:date="2025-12-08T13:46:00Z">
        <w:del w:id="1062"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63" w:author="1001210222 Choi" w:date="2025-12-15T18:18:00Z" w16du:dateUtc="2025-12-15T10:18:00Z">
        <w:r w:rsidRPr="008868EF" w:rsidDel="003730A7">
          <w:rPr>
            <w:rFonts w:ascii="Times New Roman" w:hAnsi="Times New Roman" w:cs="Times New Roman" w:hint="eastAsia"/>
            <w:sz w:val="21"/>
            <w:szCs w:val="21"/>
            <w:highlight w:val="white"/>
          </w:rPr>
          <w:delText>227.7</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1.3</w:delText>
        </w:r>
      </w:del>
      <w:ins w:id="1064" w:author="home" w:date="2025-12-08T13:46:00Z">
        <w:del w:id="1065" w:author="1001210222 Choi" w:date="2025-12-15T18:18:00Z" w16du:dateUtc="2025-12-15T10:18:00Z">
          <w:r w:rsidR="005F418E" w:rsidDel="003730A7">
            <w:rPr>
              <w:rFonts w:ascii="Times New Roman" w:hAnsi="Times New Roman" w:cs="Times New Roman" w:hint="eastAsia"/>
              <w:sz w:val="21"/>
              <w:szCs w:val="21"/>
              <w:highlight w:val="white"/>
            </w:rPr>
            <w:delText>）</w:delText>
          </w:r>
        </w:del>
      </w:ins>
      <w:del w:id="1066"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）煌斑岩</w:delText>
        </w:r>
        <w:r w:rsidR="00BF5508" w:rsidRPr="002F690E" w:rsidDel="003730A7">
          <w:rPr>
            <w:rFonts w:ascii="Times New Roman" w:hAnsi="Times New Roman" w:cs="Times New Roman" w:hint="eastAsia"/>
            <w:sz w:val="21"/>
            <w:szCs w:val="21"/>
            <w:highlight w:val="white"/>
          </w:rPr>
          <w:delText>年龄几乎一致，共同指示晚三叠世岩浆活动的普遍性。</w:delText>
        </w:r>
        <w:r w:rsidR="00BF5508" w:rsidRPr="00654D5F" w:rsidDel="003730A7">
          <w:rPr>
            <w:rFonts w:ascii="Times New Roman" w:hAnsi="Times New Roman" w:cs="Times New Roman"/>
            <w:sz w:val="21"/>
            <w:szCs w:val="21"/>
            <w:highlight w:val="cyan"/>
          </w:rPr>
          <w:delText>Liu</w:delText>
        </w:r>
        <w:r w:rsidR="00BF5508" w:rsidRPr="002F690E" w:rsidDel="003730A7">
          <w:rPr>
            <w:rFonts w:ascii="Times New Roman" w:hAnsi="Times New Roman" w:cs="Times New Roman"/>
            <w:sz w:val="21"/>
            <w:szCs w:val="21"/>
            <w:highlight w:val="white"/>
          </w:rPr>
          <w:delText xml:space="preserve"> et al. (2020b) </w:delText>
        </w:r>
      </w:del>
      <w:ins w:id="1067" w:author="home" w:date="2025-12-08T13:46:00Z">
        <w:del w:id="1068" w:author="1001210222 Choi" w:date="2025-12-15T18:18:00Z" w16du:dateUtc="2025-12-15T10:18:00Z">
          <w:r w:rsidR="005D6EF4" w:rsidDel="003730A7">
            <w:rPr>
              <w:rFonts w:ascii="Times New Roman" w:hAnsi="Times New Roman" w:cs="Times New Roman" w:hint="eastAsia"/>
              <w:sz w:val="21"/>
              <w:szCs w:val="21"/>
              <w:highlight w:val="white"/>
            </w:rPr>
            <w:delText>等</w:delText>
          </w:r>
        </w:del>
      </w:ins>
      <w:del w:id="1069"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[30]</w:delText>
        </w:r>
        <w:r w:rsidRPr="002F690E" w:rsidDel="003730A7">
          <w:rPr>
            <w:rFonts w:ascii="Times New Roman" w:hAnsi="Times New Roman" w:cs="Times New Roman" w:hint="eastAsia"/>
            <w:sz w:val="21"/>
            <w:szCs w:val="21"/>
            <w:highlight w:val="white"/>
          </w:rPr>
          <w:delText>进一步细化该期次，提出花岗斑岩（</w:delText>
        </w:r>
      </w:del>
      <w:ins w:id="1070" w:author="home" w:date="2025-12-08T13:46:00Z">
        <w:del w:id="1071"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72" w:author="1001210222 Choi" w:date="2025-12-15T18:18:00Z" w16du:dateUtc="2025-12-15T10:18:00Z">
        <w:r w:rsidRPr="002F690E" w:rsidDel="003730A7">
          <w:rPr>
            <w:rFonts w:ascii="Times New Roman" w:hAnsi="Times New Roman" w:cs="Times New Roman"/>
            <w:sz w:val="21"/>
            <w:szCs w:val="21"/>
            <w:highlight w:val="white"/>
          </w:rPr>
          <w:delText>212.9</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1.9</w:delText>
        </w:r>
      </w:del>
      <w:ins w:id="1073" w:author="home" w:date="2025-12-08T13:46:00Z">
        <w:del w:id="1074"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75" w:author="1001210222 Choi" w:date="2025-12-15T18:18:00Z" w16du:dateUtc="2025-12-15T10:18:00Z">
        <w:r w:rsidRPr="002F690E" w:rsidDel="003730A7">
          <w:rPr>
            <w:rFonts w:ascii="Times New Roman" w:hAnsi="Times New Roman" w:cs="Times New Roman"/>
            <w:sz w:val="21"/>
            <w:szCs w:val="21"/>
            <w:highlight w:val="white"/>
          </w:rPr>
          <w:delText>-</w:delText>
        </w:r>
      </w:del>
      <w:ins w:id="1076" w:author="home" w:date="2025-12-08T13:46:00Z">
        <w:del w:id="1077" w:author="1001210222 Choi" w:date="2025-12-15T18:18:00Z" w16du:dateUtc="2025-12-15T10:18:00Z">
          <w:r w:rsidR="001A3C1C" w:rsidDel="003730A7">
            <w:rPr>
              <w:rFonts w:ascii="Times New Roman" w:hAnsi="Times New Roman" w:cs="Times New Roman"/>
              <w:sz w:val="21"/>
              <w:szCs w:val="21"/>
              <w:highlight w:val="white"/>
            </w:rPr>
            <w:delText>~</w:delText>
          </w:r>
          <w:r w:rsidR="001A3C1C" w:rsidDel="003730A7">
            <w:rPr>
              <w:rFonts w:ascii="Times New Roman" w:hAnsi="Times New Roman" w:cs="Times New Roman" w:hint="eastAsia"/>
              <w:sz w:val="21"/>
              <w:szCs w:val="21"/>
              <w:highlight w:val="white"/>
            </w:rPr>
            <w:delText>（</w:delText>
          </w:r>
        </w:del>
      </w:ins>
      <w:del w:id="1078" w:author="1001210222 Choi" w:date="2025-12-15T18:18:00Z" w16du:dateUtc="2025-12-15T10:18:00Z">
        <w:r w:rsidRPr="002F690E" w:rsidDel="003730A7">
          <w:rPr>
            <w:rFonts w:ascii="Times New Roman" w:hAnsi="Times New Roman" w:cs="Times New Roman"/>
            <w:sz w:val="21"/>
            <w:szCs w:val="21"/>
            <w:highlight w:val="white"/>
          </w:rPr>
          <w:delText>207.3</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1.</w:delText>
        </w:r>
        <w:r w:rsidRPr="008868EF" w:rsidDel="003730A7">
          <w:rPr>
            <w:rFonts w:ascii="Times New Roman" w:hAnsi="Times New Roman" w:cs="Times New Roman" w:hint="eastAsia"/>
            <w:sz w:val="21"/>
            <w:szCs w:val="21"/>
            <w:highlight w:val="white"/>
          </w:rPr>
          <w:delText xml:space="preserve">5 </w:delText>
        </w:r>
      </w:del>
      <w:ins w:id="1079" w:author="home" w:date="2025-12-08T13:46:00Z">
        <w:del w:id="1080"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81"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）与煌斑岩（</w:delText>
        </w:r>
      </w:del>
      <w:ins w:id="1082" w:author="home" w:date="2025-12-08T13:46:00Z">
        <w:del w:id="1083"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84" w:author="1001210222 Choi" w:date="2025-12-15T18:18:00Z" w16du:dateUtc="2025-12-15T10:18:00Z">
        <w:r w:rsidRPr="008868EF" w:rsidDel="003730A7">
          <w:rPr>
            <w:rFonts w:ascii="Times New Roman" w:hAnsi="Times New Roman" w:cs="Times New Roman" w:hint="eastAsia"/>
            <w:sz w:val="21"/>
            <w:szCs w:val="21"/>
            <w:highlight w:val="white"/>
          </w:rPr>
          <w:delText>215.6</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1.1</w:delText>
        </w:r>
      </w:del>
      <w:ins w:id="1085" w:author="home" w:date="2025-12-08T13:46:00Z">
        <w:del w:id="1086"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87" w:author="1001210222 Choi" w:date="2025-12-15T18:18:00Z" w16du:dateUtc="2025-12-15T10:18:00Z">
        <w:r w:rsidRPr="008868EF" w:rsidDel="003730A7">
          <w:rPr>
            <w:rFonts w:ascii="Times New Roman" w:hAnsi="Times New Roman" w:cs="Times New Roman" w:hint="eastAsia"/>
            <w:sz w:val="21"/>
            <w:szCs w:val="21"/>
            <w:highlight w:val="white"/>
          </w:rPr>
          <w:delText>-</w:delText>
        </w:r>
      </w:del>
      <w:ins w:id="1088" w:author="home" w:date="2025-12-08T13:46:00Z">
        <w:del w:id="1089" w:author="1001210222 Choi" w:date="2025-12-15T18:18:00Z" w16du:dateUtc="2025-12-15T10:18:00Z">
          <w:r w:rsidR="001A3C1C" w:rsidDel="003730A7">
            <w:rPr>
              <w:rFonts w:ascii="Times New Roman" w:hAnsi="Times New Roman" w:cs="Times New Roman"/>
              <w:sz w:val="21"/>
              <w:szCs w:val="21"/>
              <w:highlight w:val="white"/>
            </w:rPr>
            <w:delText>~</w:delText>
          </w:r>
          <w:r w:rsidR="001A3C1C" w:rsidDel="003730A7">
            <w:rPr>
              <w:rFonts w:ascii="Times New Roman" w:hAnsi="Times New Roman" w:cs="Times New Roman" w:hint="eastAsia"/>
              <w:sz w:val="21"/>
              <w:szCs w:val="21"/>
              <w:highlight w:val="white"/>
            </w:rPr>
            <w:delText>（</w:delText>
          </w:r>
        </w:del>
      </w:ins>
      <w:del w:id="1090" w:author="1001210222 Choi" w:date="2025-12-15T18:18:00Z" w16du:dateUtc="2025-12-15T10:18:00Z">
        <w:r w:rsidRPr="008868EF" w:rsidDel="003730A7">
          <w:rPr>
            <w:rFonts w:ascii="Times New Roman" w:hAnsi="Times New Roman" w:cs="Times New Roman" w:hint="eastAsia"/>
            <w:sz w:val="21"/>
            <w:szCs w:val="21"/>
            <w:highlight w:val="white"/>
          </w:rPr>
          <w:delText>214.1</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1.9</w:delText>
        </w:r>
      </w:del>
      <w:ins w:id="1091" w:author="home" w:date="2025-12-08T13:47:00Z">
        <w:del w:id="1092" w:author="1001210222 Choi" w:date="2025-12-15T18:18:00Z" w16du:dateUtc="2025-12-15T10:18:00Z">
          <w:r w:rsidR="001A3C1C" w:rsidDel="003730A7">
            <w:rPr>
              <w:rFonts w:ascii="Times New Roman" w:hAnsi="Times New Roman" w:cs="Times New Roman" w:hint="eastAsia"/>
              <w:sz w:val="21"/>
              <w:szCs w:val="21"/>
              <w:highlight w:val="white"/>
            </w:rPr>
            <w:delText>）</w:delText>
          </w:r>
        </w:del>
      </w:ins>
      <w:del w:id="1093"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）的</w:delText>
        </w:r>
        <w:r w:rsidR="00BF5508" w:rsidRPr="002F690E" w:rsidDel="003730A7">
          <w:rPr>
            <w:rFonts w:ascii="Times New Roman" w:hAnsi="Times New Roman" w:cs="Times New Roman" w:hint="eastAsia"/>
            <w:sz w:val="21"/>
            <w:szCs w:val="21"/>
            <w:highlight w:val="white"/>
          </w:rPr>
          <w:delText>成岩年代范围，</w:delText>
        </w:r>
        <w:r w:rsidR="00BF5508" w:rsidRPr="00654D5F" w:rsidDel="003730A7">
          <w:rPr>
            <w:rFonts w:ascii="Times New Roman" w:hAnsi="Times New Roman" w:cs="Times New Roman"/>
            <w:sz w:val="21"/>
            <w:szCs w:val="21"/>
            <w:highlight w:val="cyan"/>
          </w:rPr>
          <w:delText>Hao</w:delText>
        </w:r>
        <w:r w:rsidR="00BF5508" w:rsidRPr="002F690E" w:rsidDel="003730A7">
          <w:rPr>
            <w:rFonts w:ascii="Times New Roman" w:hAnsi="Times New Roman" w:cs="Times New Roman"/>
            <w:sz w:val="21"/>
            <w:szCs w:val="21"/>
            <w:highlight w:val="white"/>
          </w:rPr>
          <w:delText xml:space="preserve"> et al. (2012) </w:delText>
        </w:r>
      </w:del>
      <w:ins w:id="1094" w:author="home" w:date="2025-12-08T13:47:00Z">
        <w:del w:id="1095" w:author="1001210222 Choi" w:date="2025-12-15T18:18:00Z" w16du:dateUtc="2025-12-15T10:18:00Z">
          <w:r w:rsidR="008F0D3A" w:rsidDel="003730A7">
            <w:rPr>
              <w:rFonts w:ascii="Times New Roman" w:hAnsi="Times New Roman" w:cs="Times New Roman" w:hint="eastAsia"/>
              <w:sz w:val="21"/>
              <w:szCs w:val="21"/>
              <w:highlight w:val="white"/>
            </w:rPr>
            <w:delText>等</w:delText>
          </w:r>
        </w:del>
      </w:ins>
      <w:del w:id="1096"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[32]</w:delText>
        </w:r>
        <w:r w:rsidRPr="002F690E" w:rsidDel="003730A7">
          <w:rPr>
            <w:rFonts w:ascii="Times New Roman" w:hAnsi="Times New Roman" w:cs="Times New Roman" w:hint="eastAsia"/>
            <w:sz w:val="21"/>
            <w:szCs w:val="21"/>
            <w:highlight w:val="white"/>
          </w:rPr>
          <w:delText>则补充闪长玢岩的</w:delText>
        </w:r>
      </w:del>
      <w:ins w:id="1097" w:author="home" w:date="2025-12-08T13:47:00Z">
        <w:del w:id="1098" w:author="1001210222 Choi" w:date="2025-12-09T16:21:00Z" w16du:dateUtc="2025-12-09T08:21:00Z">
          <w:r w:rsidR="00084FDA" w:rsidDel="00CB1673">
            <w:rPr>
              <w:rFonts w:ascii="Times New Roman" w:hAnsi="Times New Roman" w:cs="Times New Roman" w:hint="eastAsia"/>
              <w:sz w:val="21"/>
              <w:szCs w:val="21"/>
              <w:highlight w:val="white"/>
            </w:rPr>
            <w:delText>（</w:delText>
          </w:r>
        </w:del>
      </w:ins>
      <w:del w:id="1099" w:author="1001210222 Choi" w:date="2025-12-15T18:18:00Z" w16du:dateUtc="2025-12-15T10:18:00Z">
        <w:r w:rsidRPr="002F690E" w:rsidDel="003730A7">
          <w:rPr>
            <w:rFonts w:ascii="Times New Roman" w:hAnsi="Times New Roman" w:cs="Times New Roman"/>
            <w:sz w:val="21"/>
            <w:szCs w:val="21"/>
            <w:highlight w:val="white"/>
          </w:rPr>
          <w:delText>228.9</w:delText>
        </w:r>
        <w:r w:rsidRPr="008868EF" w:rsidDel="003730A7">
          <w:rPr>
            <w:rFonts w:ascii="Times New Roman" w:hAnsi="Times New Roman" w:cs="Times New Roman" w:hint="eastAsia"/>
            <w:sz w:val="21"/>
            <w:szCs w:val="21"/>
            <w:highlight w:val="white"/>
          </w:rPr>
          <w:delText>6</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0.97 </w:delText>
        </w:r>
      </w:del>
      <w:ins w:id="1100" w:author="home" w:date="2025-12-08T13:47:00Z">
        <w:del w:id="1101" w:author="1001210222 Choi" w:date="2025-12-15T18:18:00Z" w16du:dateUtc="2025-12-15T10:18:00Z">
          <w:r w:rsidR="00084FDA" w:rsidDel="003730A7">
            <w:rPr>
              <w:rFonts w:ascii="Times New Roman" w:hAnsi="Times New Roman" w:cs="Times New Roman" w:hint="eastAsia"/>
              <w:sz w:val="21"/>
              <w:szCs w:val="21"/>
              <w:highlight w:val="white"/>
            </w:rPr>
            <w:delText>）</w:delText>
          </w:r>
        </w:del>
      </w:ins>
      <w:del w:id="1102" w:author="1001210222 Choi" w:date="2025-12-15T18:18:00Z" w16du:dateUtc="2025-12-15T10:18:00Z">
        <w:r w:rsidRPr="008868EF" w:rsidDel="003730A7">
          <w:rPr>
            <w:rFonts w:ascii="Times New Roman" w:hAnsi="Times New Roman" w:cs="Times New Roman" w:hint="eastAsia"/>
            <w:sz w:val="21"/>
            <w:szCs w:val="21"/>
            <w:highlight w:val="white"/>
          </w:rPr>
          <w:delText>Ma</w:delText>
        </w:r>
      </w:del>
      <w:del w:id="1103" w:author="1001210222 Choi" w:date="2025-12-09T16:21:00Z" w16du:dateUtc="2025-12-09T08:21:00Z">
        <w:r w:rsidRPr="008868EF" w:rsidDel="00CB1673">
          <w:rPr>
            <w:rFonts w:ascii="Times New Roman" w:hAnsi="Times New Roman" w:cs="Times New Roman" w:hint="eastAsia"/>
            <w:sz w:val="21"/>
            <w:szCs w:val="21"/>
            <w:highlight w:val="white"/>
          </w:rPr>
          <w:delText>数据</w:delText>
        </w:r>
      </w:del>
      <w:del w:id="1104" w:author="1001210222 Choi" w:date="2025-12-15T18:18:00Z" w16du:dateUtc="2025-12-15T10:18:00Z">
        <w:r w:rsidRPr="008868EF" w:rsidDel="003730A7">
          <w:rPr>
            <w:rFonts w:ascii="Times New Roman" w:hAnsi="Times New Roman" w:cs="Times New Roman" w:hint="eastAsia"/>
            <w:sz w:val="21"/>
            <w:szCs w:val="21"/>
            <w:highlight w:val="white"/>
          </w:rPr>
          <w:delText>，佐</w:delText>
        </w:r>
        <w:r w:rsidR="00BF5508" w:rsidRPr="002F690E" w:rsidDel="003730A7">
          <w:rPr>
            <w:rFonts w:ascii="Times New Roman" w:hAnsi="Times New Roman" w:cs="Times New Roman" w:hint="eastAsia"/>
            <w:sz w:val="21"/>
            <w:szCs w:val="21"/>
            <w:highlight w:val="white"/>
          </w:rPr>
          <w:delText>证三叠纪岩浆活动的延续性。此外，</w:delText>
        </w:r>
        <w:r w:rsidR="00BF5508" w:rsidRPr="00654D5F" w:rsidDel="003730A7">
          <w:rPr>
            <w:rFonts w:ascii="Times New Roman" w:hAnsi="Times New Roman" w:cs="Times New Roman"/>
            <w:sz w:val="21"/>
            <w:szCs w:val="21"/>
            <w:highlight w:val="cyan"/>
          </w:rPr>
          <w:delText>Liu</w:delText>
        </w:r>
        <w:r w:rsidR="00BF5508" w:rsidRPr="002F690E" w:rsidDel="003730A7">
          <w:rPr>
            <w:rFonts w:ascii="Times New Roman" w:hAnsi="Times New Roman" w:cs="Times New Roman"/>
            <w:sz w:val="21"/>
            <w:szCs w:val="21"/>
            <w:highlight w:val="white"/>
          </w:rPr>
          <w:delText xml:space="preserve"> et al. (2019)</w:delText>
        </w:r>
      </w:del>
      <w:ins w:id="1105" w:author="home" w:date="2025-12-08T13:47:00Z">
        <w:del w:id="1106" w:author="1001210222 Choi" w:date="2025-12-15T18:18:00Z" w16du:dateUtc="2025-12-15T10:18:00Z">
          <w:r w:rsidR="000A2DBC" w:rsidDel="003730A7">
            <w:rPr>
              <w:rFonts w:ascii="Times New Roman" w:hAnsi="Times New Roman" w:cs="Times New Roman" w:hint="eastAsia"/>
              <w:sz w:val="21"/>
              <w:szCs w:val="21"/>
              <w:highlight w:val="white"/>
            </w:rPr>
            <w:delText>等</w:delText>
          </w:r>
        </w:del>
      </w:ins>
      <w:del w:id="1107" w:author="1001210222 Choi" w:date="2025-12-15T18:18:00Z" w16du:dateUtc="2025-12-15T10:18:00Z">
        <w:r w:rsidR="00BF5508" w:rsidRPr="002F690E" w:rsidDel="003730A7">
          <w:rPr>
            <w:rFonts w:ascii="Times New Roman" w:hAnsi="Times New Roman" w:cs="Times New Roman"/>
            <w:sz w:val="21"/>
            <w:szCs w:val="21"/>
            <w:highlight w:val="white"/>
          </w:rPr>
          <w:delText xml:space="preserve"> </w:delText>
        </w:r>
        <w:r w:rsidR="00CD0D40" w:rsidRPr="00654D5F" w:rsidDel="003730A7">
          <w:rPr>
            <w:rFonts w:ascii="Times New Roman" w:hAnsi="Times New Roman" w:cs="Times New Roman"/>
            <w:noProof/>
            <w:sz w:val="21"/>
            <w:szCs w:val="21"/>
            <w:highlight w:val="yellow"/>
            <w:vertAlign w:val="superscript"/>
          </w:rPr>
          <w:delText>[82]</w:delText>
        </w:r>
        <w:r w:rsidRPr="002F690E" w:rsidDel="003730A7">
          <w:rPr>
            <w:rFonts w:ascii="Times New Roman" w:hAnsi="Times New Roman" w:cs="Times New Roman" w:hint="eastAsia"/>
            <w:sz w:val="21"/>
            <w:szCs w:val="21"/>
            <w:highlight w:val="white"/>
          </w:rPr>
          <w:delText>对白云金矿床</w:delText>
        </w:r>
        <w:r w:rsidRPr="002F690E" w:rsidDel="003730A7">
          <w:rPr>
            <w:rFonts w:ascii="Times New Roman" w:hAnsi="Times New Roman" w:cs="Times New Roman"/>
            <w:sz w:val="21"/>
            <w:szCs w:val="21"/>
            <w:highlight w:val="white"/>
          </w:rPr>
          <w:delText>2</w:delText>
        </w:r>
        <w:r w:rsidRPr="002F690E" w:rsidDel="003730A7">
          <w:rPr>
            <w:rFonts w:ascii="Times New Roman" w:hAnsi="Times New Roman" w:cs="Times New Roman" w:hint="eastAsia"/>
            <w:sz w:val="21"/>
            <w:szCs w:val="21"/>
            <w:highlight w:val="white"/>
          </w:rPr>
          <w:delText>号矿体附</w:delText>
        </w:r>
        <w:r w:rsidRPr="008868EF" w:rsidDel="003730A7">
          <w:rPr>
            <w:rFonts w:ascii="Times New Roman" w:hAnsi="Times New Roman" w:cs="Times New Roman" w:hint="eastAsia"/>
            <w:sz w:val="21"/>
            <w:szCs w:val="21"/>
            <w:highlight w:val="white"/>
          </w:rPr>
          <w:delText>近二长斑岩（</w:delText>
        </w:r>
      </w:del>
      <w:ins w:id="1108" w:author="home" w:date="2025-12-08T13:47:00Z">
        <w:del w:id="1109"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10" w:author="1001210222 Choi" w:date="2025-12-15T18:18:00Z" w16du:dateUtc="2025-12-15T10:18:00Z">
        <w:r w:rsidRPr="008868EF" w:rsidDel="003730A7">
          <w:rPr>
            <w:rFonts w:ascii="Times New Roman" w:hAnsi="Times New Roman" w:cs="Times New Roman" w:hint="eastAsia"/>
            <w:sz w:val="21"/>
            <w:szCs w:val="21"/>
            <w:highlight w:val="white"/>
          </w:rPr>
          <w:delText>224.2</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1.3 </w:delText>
        </w:r>
      </w:del>
      <w:ins w:id="1111" w:author="home" w:date="2025-12-08T13:47:00Z">
        <w:del w:id="1112"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13"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）、石英斑岩（</w:delText>
        </w:r>
      </w:del>
      <w:ins w:id="1114" w:author="home" w:date="2025-12-08T13:47:00Z">
        <w:del w:id="1115"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16" w:author="1001210222 Choi" w:date="2025-12-15T18:18:00Z" w16du:dateUtc="2025-12-15T10:18:00Z">
        <w:r w:rsidRPr="008868EF" w:rsidDel="003730A7">
          <w:rPr>
            <w:rFonts w:ascii="Times New Roman" w:hAnsi="Times New Roman" w:cs="Times New Roman" w:hint="eastAsia"/>
            <w:sz w:val="21"/>
            <w:szCs w:val="21"/>
            <w:highlight w:val="white"/>
          </w:rPr>
          <w:delText>221.4</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1.2 </w:delText>
        </w:r>
      </w:del>
      <w:ins w:id="1117" w:author="home" w:date="2025-12-08T13:47:00Z">
        <w:del w:id="1118"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19"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）及闪长斑岩（</w:delText>
        </w:r>
      </w:del>
      <w:ins w:id="1120" w:author="home" w:date="2025-12-08T13:47:00Z">
        <w:del w:id="1121"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22" w:author="1001210222 Choi" w:date="2025-12-15T18:18:00Z" w16du:dateUtc="2025-12-15T10:18:00Z">
        <w:r w:rsidRPr="008868EF" w:rsidDel="003730A7">
          <w:rPr>
            <w:rFonts w:ascii="Times New Roman" w:hAnsi="Times New Roman" w:cs="Times New Roman" w:hint="eastAsia"/>
            <w:sz w:val="21"/>
            <w:szCs w:val="21"/>
            <w:highlight w:val="white"/>
          </w:rPr>
          <w:delText>221.8</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1.2 </w:delText>
        </w:r>
      </w:del>
      <w:ins w:id="1123" w:author="home" w:date="2025-12-08T13:47:00Z">
        <w:del w:id="1124"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25"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）的定</w:delText>
        </w:r>
        <w:r w:rsidRPr="002F690E" w:rsidDel="003730A7">
          <w:rPr>
            <w:rFonts w:ascii="Times New Roman" w:hAnsi="Times New Roman" w:cs="Times New Roman" w:hint="eastAsia"/>
            <w:sz w:val="21"/>
            <w:szCs w:val="21"/>
            <w:highlight w:val="white"/>
          </w:rPr>
          <w:delText>年结果，与</w:delText>
        </w:r>
        <w:r w:rsidRPr="00654D5F" w:rsidDel="003730A7">
          <w:rPr>
            <w:rFonts w:ascii="Times New Roman" w:hAnsi="Times New Roman" w:cs="Times New Roman" w:hint="eastAsia"/>
            <w:sz w:val="21"/>
            <w:szCs w:val="21"/>
            <w:highlight w:val="cyan"/>
          </w:rPr>
          <w:delText>周国超</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2017</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[33]</w:delText>
        </w:r>
        <w:r w:rsidRPr="002F690E" w:rsidDel="003730A7">
          <w:rPr>
            <w:rFonts w:ascii="Times New Roman" w:hAnsi="Times New Roman" w:cs="Times New Roman" w:hint="eastAsia"/>
            <w:sz w:val="21"/>
            <w:szCs w:val="21"/>
            <w:highlight w:val="white"/>
          </w:rPr>
          <w:delText>报道的白云矿区花</w:delText>
        </w:r>
        <w:r w:rsidRPr="008868EF" w:rsidDel="003730A7">
          <w:rPr>
            <w:rFonts w:ascii="Times New Roman" w:hAnsi="Times New Roman" w:cs="Times New Roman" w:hint="eastAsia"/>
            <w:sz w:val="21"/>
            <w:szCs w:val="21"/>
            <w:highlight w:val="white"/>
          </w:rPr>
          <w:delText>岗斑岩（</w:delText>
        </w:r>
      </w:del>
      <w:ins w:id="1126" w:author="home" w:date="2025-12-08T13:48:00Z">
        <w:del w:id="1127"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28" w:author="1001210222 Choi" w:date="2025-12-15T18:18:00Z" w16du:dateUtc="2025-12-15T10:18:00Z">
        <w:r w:rsidRPr="008868EF" w:rsidDel="003730A7">
          <w:rPr>
            <w:rFonts w:ascii="Times New Roman" w:hAnsi="Times New Roman" w:cs="Times New Roman" w:hint="eastAsia"/>
            <w:sz w:val="21"/>
            <w:szCs w:val="21"/>
            <w:highlight w:val="white"/>
          </w:rPr>
          <w:delText>218.56</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0.37 </w:delText>
        </w:r>
      </w:del>
      <w:ins w:id="1129" w:author="home" w:date="2025-12-08T13:48:00Z">
        <w:del w:id="1130"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31"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）、石英斑岩（</w:delText>
        </w:r>
      </w:del>
      <w:ins w:id="1132" w:author="home" w:date="2025-12-08T13:48:00Z">
        <w:del w:id="1133"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34" w:author="1001210222 Choi" w:date="2025-12-15T18:18:00Z" w16du:dateUtc="2025-12-15T10:18:00Z">
        <w:r w:rsidRPr="008868EF" w:rsidDel="003730A7">
          <w:rPr>
            <w:rFonts w:ascii="Times New Roman" w:hAnsi="Times New Roman" w:cs="Times New Roman" w:hint="eastAsia"/>
            <w:sz w:val="21"/>
            <w:szCs w:val="21"/>
            <w:highlight w:val="white"/>
          </w:rPr>
          <w:delText>218.5</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2.9 </w:delText>
        </w:r>
      </w:del>
      <w:ins w:id="1135" w:author="home" w:date="2025-12-08T13:48:00Z">
        <w:del w:id="1136"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37"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）年龄共同构成中</w:delText>
        </w:r>
        <w:r w:rsidRPr="008868EF" w:rsidDel="003730A7">
          <w:rPr>
            <w:rFonts w:ascii="Times New Roman" w:hAnsi="Times New Roman" w:cs="Times New Roman" w:hint="eastAsia"/>
            <w:sz w:val="21"/>
            <w:szCs w:val="21"/>
            <w:highlight w:val="white"/>
          </w:rPr>
          <w:delText>-</w:delText>
        </w:r>
      </w:del>
      <w:ins w:id="1138" w:author="home" w:date="2025-12-08T13:48:00Z">
        <w:del w:id="1139" w:author="1001210222 Choi" w:date="2025-12-15T18:18:00Z" w16du:dateUtc="2025-12-15T10:18:00Z">
          <w:r w:rsidR="00B550DD" w:rsidDel="003730A7">
            <w:rPr>
              <w:rFonts w:ascii="Times New Roman" w:hAnsi="Times New Roman" w:cs="Times New Roman" w:hint="eastAsia"/>
              <w:sz w:val="21"/>
              <w:szCs w:val="21"/>
              <w:highlight w:val="white"/>
            </w:rPr>
            <w:delText>—</w:delText>
          </w:r>
        </w:del>
      </w:ins>
      <w:del w:id="1140" w:author="1001210222 Choi" w:date="2025-12-15T18:18:00Z" w16du:dateUtc="2025-12-15T10:18:00Z">
        <w:r w:rsidRPr="008868EF" w:rsidDel="003730A7">
          <w:rPr>
            <w:rFonts w:ascii="Times New Roman" w:hAnsi="Times New Roman" w:cs="Times New Roman" w:hint="eastAsia"/>
            <w:sz w:val="21"/>
            <w:szCs w:val="21"/>
            <w:highlight w:val="white"/>
          </w:rPr>
          <w:delText>晚三叠世岩浆活动的时间标尺</w:delText>
        </w:r>
        <w:r w:rsidRPr="002F690E" w:rsidDel="003730A7">
          <w:rPr>
            <w:rFonts w:ascii="Times New Roman" w:hAnsi="Times New Roman" w:cs="Times New Roman" w:hint="eastAsia"/>
            <w:sz w:val="21"/>
            <w:szCs w:val="21"/>
            <w:highlight w:val="white"/>
          </w:rPr>
          <w:delText>。然而，近年研究揭示矿区存在显著的中生代晚期岩浆活动。</w:delText>
        </w:r>
        <w:r w:rsidRPr="00654D5F" w:rsidDel="003730A7">
          <w:rPr>
            <w:rFonts w:ascii="Times New Roman" w:hAnsi="Times New Roman" w:cs="Times New Roman" w:hint="eastAsia"/>
            <w:sz w:val="21"/>
            <w:szCs w:val="21"/>
            <w:highlight w:val="cyan"/>
          </w:rPr>
          <w:delText>贾宏翔</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2022b</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[31]</w:delText>
        </w:r>
        <w:r w:rsidRPr="002F690E" w:rsidDel="003730A7">
          <w:rPr>
            <w:rFonts w:ascii="Times New Roman" w:hAnsi="Times New Roman" w:cs="Times New Roman" w:hint="eastAsia"/>
            <w:sz w:val="21"/>
            <w:szCs w:val="21"/>
            <w:highlight w:val="white"/>
          </w:rPr>
          <w:delText>在白云金矿床二道沟矿区</w:delText>
        </w:r>
        <w:r w:rsidRPr="008868EF" w:rsidDel="003730A7">
          <w:rPr>
            <w:rFonts w:ascii="Times New Roman" w:hAnsi="Times New Roman" w:cs="Times New Roman" w:hint="eastAsia"/>
            <w:sz w:val="21"/>
            <w:szCs w:val="21"/>
            <w:highlight w:val="white"/>
          </w:rPr>
          <w:delText>320 m</w:delText>
        </w:r>
        <w:r w:rsidRPr="008868EF" w:rsidDel="003730A7">
          <w:rPr>
            <w:rFonts w:ascii="Times New Roman" w:hAnsi="Times New Roman" w:cs="Times New Roman" w:hint="eastAsia"/>
            <w:sz w:val="21"/>
            <w:szCs w:val="21"/>
            <w:highlight w:val="white"/>
          </w:rPr>
          <w:delText>中段煌斑岩中获得</w:delText>
        </w:r>
      </w:del>
      <w:ins w:id="1141" w:author="home" w:date="2025-12-08T13:48:00Z">
        <w:del w:id="1142" w:author="1001210222 Choi" w:date="2025-12-15T18:18:00Z" w16du:dateUtc="2025-12-15T10:18:00Z">
          <w:r w:rsidR="00873FA2" w:rsidDel="003730A7">
            <w:rPr>
              <w:rFonts w:ascii="Times New Roman" w:hAnsi="Times New Roman" w:cs="Times New Roman" w:hint="eastAsia"/>
              <w:sz w:val="21"/>
              <w:szCs w:val="21"/>
              <w:highlight w:val="white"/>
            </w:rPr>
            <w:delText>（</w:delText>
          </w:r>
        </w:del>
      </w:ins>
      <w:del w:id="1143" w:author="1001210222 Choi" w:date="2025-12-15T18:18:00Z" w16du:dateUtc="2025-12-15T10:18:00Z">
        <w:r w:rsidRPr="008868EF" w:rsidDel="003730A7">
          <w:rPr>
            <w:rFonts w:ascii="Times New Roman" w:hAnsi="Times New Roman" w:cs="Times New Roman" w:hint="eastAsia"/>
            <w:sz w:val="21"/>
            <w:szCs w:val="21"/>
            <w:highlight w:val="white"/>
          </w:rPr>
          <w:delText>127.71</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0.86 </w:delText>
        </w:r>
      </w:del>
      <w:ins w:id="1144" w:author="home" w:date="2025-12-08T13:48:00Z">
        <w:del w:id="1145" w:author="1001210222 Choi" w:date="2025-12-15T18:18:00Z" w16du:dateUtc="2025-12-15T10:18:00Z">
          <w:r w:rsidR="00873FA2" w:rsidDel="003730A7">
            <w:rPr>
              <w:rFonts w:ascii="Times New Roman" w:hAnsi="Times New Roman" w:cs="Times New Roman" w:hint="eastAsia"/>
              <w:sz w:val="21"/>
              <w:szCs w:val="21"/>
              <w:highlight w:val="white"/>
            </w:rPr>
            <w:delText>）</w:delText>
          </w:r>
        </w:del>
      </w:ins>
      <w:del w:id="1146"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（谐和年龄）与</w:delText>
        </w:r>
      </w:del>
      <w:ins w:id="1147" w:author="home" w:date="2025-12-08T13:48:00Z">
        <w:del w:id="1148" w:author="1001210222 Choi" w:date="2025-12-15T18:18:00Z" w16du:dateUtc="2025-12-15T10:18:00Z">
          <w:r w:rsidR="00873FA2" w:rsidDel="003730A7">
            <w:rPr>
              <w:rFonts w:ascii="Times New Roman" w:hAnsi="Times New Roman" w:cs="Times New Roman" w:hint="eastAsia"/>
              <w:sz w:val="21"/>
              <w:szCs w:val="21"/>
              <w:highlight w:val="white"/>
            </w:rPr>
            <w:delText>（</w:delText>
          </w:r>
        </w:del>
      </w:ins>
      <w:del w:id="1149" w:author="1001210222 Choi" w:date="2025-12-15T18:18:00Z" w16du:dateUtc="2025-12-15T10:18:00Z">
        <w:r w:rsidRPr="008868EF" w:rsidDel="003730A7">
          <w:rPr>
            <w:rFonts w:ascii="Times New Roman" w:hAnsi="Times New Roman" w:cs="Times New Roman" w:hint="eastAsia"/>
            <w:sz w:val="21"/>
            <w:szCs w:val="21"/>
            <w:highlight w:val="white"/>
          </w:rPr>
          <w:delText>126.81</w:delText>
        </w:r>
        <w:r w:rsidR="00F717E4" w:rsidRPr="008868EF" w:rsidDel="003730A7">
          <w:rPr>
            <w:rFonts w:ascii="Times New Roman" w:hAnsi="Times New Roman" w:cs="Times New Roman"/>
            <w:sz w:val="21"/>
            <w:szCs w:val="21"/>
            <w:highlight w:val="white"/>
          </w:rPr>
          <w:delText xml:space="preserve"> ± </w:delText>
        </w:r>
        <w:r w:rsidR="00BF5508" w:rsidRPr="008868EF" w:rsidDel="003730A7">
          <w:rPr>
            <w:rFonts w:ascii="Times New Roman" w:hAnsi="Times New Roman" w:cs="Times New Roman" w:hint="eastAsia"/>
            <w:sz w:val="21"/>
            <w:szCs w:val="21"/>
            <w:highlight w:val="white"/>
          </w:rPr>
          <w:delText xml:space="preserve">0.65 </w:delText>
        </w:r>
      </w:del>
      <w:ins w:id="1150" w:author="home" w:date="2025-12-08T13:49:00Z">
        <w:del w:id="1151" w:author="1001210222 Choi" w:date="2025-12-15T18:18:00Z" w16du:dateUtc="2025-12-15T10:18:00Z">
          <w:r w:rsidR="00873FA2" w:rsidDel="003730A7">
            <w:rPr>
              <w:rFonts w:ascii="Times New Roman" w:hAnsi="Times New Roman" w:cs="Times New Roman" w:hint="eastAsia"/>
              <w:sz w:val="21"/>
              <w:szCs w:val="21"/>
              <w:highlight w:val="white"/>
            </w:rPr>
            <w:delText>）</w:delText>
          </w:r>
        </w:del>
      </w:ins>
      <w:del w:id="1152" w:author="1001210222 Choi" w:date="2025-12-15T18:18:00Z" w16du:dateUtc="2025-12-15T10:18:00Z">
        <w:r w:rsidR="00BF5508" w:rsidRPr="008868EF" w:rsidDel="003730A7">
          <w:rPr>
            <w:rFonts w:ascii="Times New Roman" w:hAnsi="Times New Roman" w:cs="Times New Roman" w:hint="eastAsia"/>
            <w:sz w:val="21"/>
            <w:szCs w:val="21"/>
            <w:highlight w:val="white"/>
          </w:rPr>
          <w:delText>Ma</w:delText>
        </w:r>
        <w:r w:rsidR="00BF5508" w:rsidRPr="008868EF" w:rsidDel="003730A7">
          <w:rPr>
            <w:rFonts w:ascii="Times New Roman" w:hAnsi="Times New Roman" w:cs="Times New Roman" w:hint="eastAsia"/>
            <w:sz w:val="21"/>
            <w:szCs w:val="21"/>
            <w:highlight w:val="white"/>
          </w:rPr>
          <w:delText>（加权平均年龄），</w:delText>
        </w:r>
        <w:r w:rsidR="00BF5508" w:rsidRPr="00654D5F" w:rsidDel="003730A7">
          <w:rPr>
            <w:rFonts w:ascii="Times New Roman" w:hAnsi="Times New Roman" w:cs="Times New Roman" w:hint="eastAsia"/>
            <w:sz w:val="21"/>
            <w:szCs w:val="21"/>
            <w:highlight w:val="cyan"/>
          </w:rPr>
          <w:delText>Sun</w:delText>
        </w:r>
        <w:r w:rsidR="00BF5508" w:rsidRPr="008868EF" w:rsidDel="003730A7">
          <w:rPr>
            <w:rFonts w:ascii="Times New Roman" w:hAnsi="Times New Roman" w:cs="Times New Roman" w:hint="eastAsia"/>
            <w:sz w:val="21"/>
            <w:szCs w:val="21"/>
            <w:highlight w:val="white"/>
          </w:rPr>
          <w:delText xml:space="preserve"> et al. (2019) </w:delText>
        </w:r>
      </w:del>
      <w:ins w:id="1153" w:author="home" w:date="2025-12-08T13:49:00Z">
        <w:del w:id="1154" w:author="1001210222 Choi" w:date="2025-12-15T18:18:00Z" w16du:dateUtc="2025-12-15T10:18:00Z">
          <w:r w:rsidR="00873FA2" w:rsidDel="003730A7">
            <w:rPr>
              <w:rFonts w:ascii="Times New Roman" w:hAnsi="Times New Roman" w:cs="Times New Roman" w:hint="eastAsia"/>
              <w:sz w:val="21"/>
              <w:szCs w:val="21"/>
              <w:highlight w:val="white"/>
            </w:rPr>
            <w:delText>等</w:delText>
          </w:r>
        </w:del>
      </w:ins>
      <w:del w:id="1155"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[24]</w:delText>
        </w:r>
        <w:r w:rsidRPr="008868EF" w:rsidDel="003730A7">
          <w:rPr>
            <w:rFonts w:ascii="Times New Roman" w:hAnsi="Times New Roman" w:cs="Times New Roman" w:hint="eastAsia"/>
            <w:sz w:val="21"/>
            <w:szCs w:val="21"/>
            <w:highlight w:val="white"/>
          </w:rPr>
          <w:delText>亦测得白云成矿前石英斑岩</w:delText>
        </w:r>
      </w:del>
      <w:ins w:id="1156" w:author="home" w:date="2025-12-08T13:49:00Z">
        <w:del w:id="1157" w:author="1001210222 Choi" w:date="2025-12-09T10:25:00Z" w16du:dateUtc="2025-12-09T02:25:00Z">
          <w:r w:rsidR="005E6E93" w:rsidDel="00EB5DD5">
            <w:rPr>
              <w:rFonts w:ascii="Times New Roman" w:hAnsi="Times New Roman" w:cs="Times New Roman" w:hint="eastAsia"/>
              <w:sz w:val="21"/>
              <w:szCs w:val="21"/>
              <w:highlight w:val="white"/>
            </w:rPr>
            <w:delText>年龄</w:delText>
          </w:r>
        </w:del>
      </w:ins>
      <w:del w:id="1158" w:author="1001210222 Choi" w:date="2025-12-15T18:18:00Z" w16du:dateUtc="2025-12-15T10:18:00Z">
        <w:r w:rsidRPr="008868EF" w:rsidDel="003730A7">
          <w:rPr>
            <w:rFonts w:ascii="Times New Roman" w:hAnsi="Times New Roman" w:cs="Times New Roman" w:hint="eastAsia"/>
            <w:sz w:val="21"/>
            <w:szCs w:val="21"/>
            <w:highlight w:val="white"/>
          </w:rPr>
          <w:delText>（</w:delText>
        </w:r>
      </w:del>
      <w:ins w:id="1159" w:author="home" w:date="2025-12-08T13:49:00Z">
        <w:del w:id="1160" w:author="1001210222 Choi" w:date="2025-12-15T18:18:00Z" w16du:dateUtc="2025-12-15T10:18:00Z">
          <w:r w:rsidR="00861D07" w:rsidDel="003730A7">
            <w:rPr>
              <w:rFonts w:ascii="Times New Roman" w:hAnsi="Times New Roman" w:cs="Times New Roman" w:hint="eastAsia"/>
              <w:sz w:val="21"/>
              <w:szCs w:val="21"/>
              <w:highlight w:val="white"/>
            </w:rPr>
            <w:delText>（</w:delText>
          </w:r>
        </w:del>
      </w:ins>
      <w:del w:id="1161" w:author="1001210222 Choi" w:date="2025-12-15T18:18:00Z" w16du:dateUtc="2025-12-15T10:18:00Z">
        <w:r w:rsidRPr="008868EF" w:rsidDel="003730A7">
          <w:rPr>
            <w:rFonts w:ascii="Times New Roman" w:hAnsi="Times New Roman" w:cs="Times New Roman" w:hint="eastAsia"/>
            <w:sz w:val="21"/>
            <w:szCs w:val="21"/>
            <w:highlight w:val="white"/>
          </w:rPr>
          <w:delText>127.8</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0.8</w:delText>
        </w:r>
      </w:del>
      <w:ins w:id="1162" w:author="home" w:date="2025-12-08T13:49:00Z">
        <w:del w:id="1163" w:author="1001210222 Choi" w:date="2025-12-15T18:18:00Z" w16du:dateUtc="2025-12-15T10:18:00Z">
          <w:r w:rsidR="00861D07" w:rsidDel="003730A7">
            <w:rPr>
              <w:rFonts w:ascii="Times New Roman" w:hAnsi="Times New Roman" w:cs="Times New Roman" w:hint="eastAsia"/>
              <w:sz w:val="21"/>
              <w:szCs w:val="21"/>
              <w:highlight w:val="white"/>
            </w:rPr>
            <w:delText>）</w:delText>
          </w:r>
        </w:del>
      </w:ins>
      <w:del w:id="1164"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）与成矿后微晶闪长岩</w:delText>
        </w:r>
      </w:del>
      <w:ins w:id="1165" w:author="home" w:date="2025-12-08T13:49:00Z">
        <w:del w:id="1166" w:author="1001210222 Choi" w:date="2025-12-09T10:25:00Z" w16du:dateUtc="2025-12-09T02:25:00Z">
          <w:r w:rsidR="005E6E93" w:rsidDel="00EB5DD5">
            <w:rPr>
              <w:rFonts w:ascii="Times New Roman" w:hAnsi="Times New Roman" w:cs="Times New Roman" w:hint="eastAsia"/>
              <w:sz w:val="21"/>
              <w:szCs w:val="21"/>
              <w:highlight w:val="white"/>
            </w:rPr>
            <w:delText>年龄</w:delText>
          </w:r>
        </w:del>
      </w:ins>
      <w:del w:id="1167" w:author="1001210222 Choi" w:date="2025-12-15T18:18:00Z" w16du:dateUtc="2025-12-15T10:18:00Z">
        <w:r w:rsidRPr="008868EF" w:rsidDel="003730A7">
          <w:rPr>
            <w:rFonts w:ascii="Times New Roman" w:hAnsi="Times New Roman" w:cs="Times New Roman" w:hint="eastAsia"/>
            <w:sz w:val="21"/>
            <w:szCs w:val="21"/>
            <w:highlight w:val="white"/>
          </w:rPr>
          <w:delText>（</w:delText>
        </w:r>
      </w:del>
      <w:ins w:id="1168" w:author="home" w:date="2025-12-08T13:49:00Z">
        <w:del w:id="1169" w:author="1001210222 Choi" w:date="2025-12-15T18:18:00Z" w16du:dateUtc="2025-12-15T10:18:00Z">
          <w:r w:rsidR="00861D07" w:rsidDel="003730A7">
            <w:rPr>
              <w:rFonts w:ascii="Times New Roman" w:hAnsi="Times New Roman" w:cs="Times New Roman" w:hint="eastAsia"/>
              <w:sz w:val="21"/>
              <w:szCs w:val="21"/>
              <w:highlight w:val="white"/>
            </w:rPr>
            <w:delText>（</w:delText>
          </w:r>
        </w:del>
      </w:ins>
      <w:del w:id="1170" w:author="1001210222 Choi" w:date="2025-12-15T18:18:00Z" w16du:dateUtc="2025-12-15T10:18:00Z">
        <w:r w:rsidRPr="008868EF" w:rsidDel="003730A7">
          <w:rPr>
            <w:rFonts w:ascii="Times New Roman" w:hAnsi="Times New Roman" w:cs="Times New Roman" w:hint="eastAsia"/>
            <w:sz w:val="21"/>
            <w:szCs w:val="21"/>
            <w:highlight w:val="white"/>
          </w:rPr>
          <w:delText>125.6</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 xml:space="preserve">1.3 </w:delText>
        </w:r>
      </w:del>
      <w:ins w:id="1171" w:author="home" w:date="2025-12-08T13:49:00Z">
        <w:del w:id="1172" w:author="1001210222 Choi" w:date="2025-12-15T18:18:00Z" w16du:dateUtc="2025-12-15T10:18:00Z">
          <w:r w:rsidR="00861D07" w:rsidDel="003730A7">
            <w:rPr>
              <w:rFonts w:ascii="Times New Roman" w:hAnsi="Times New Roman" w:cs="Times New Roman" w:hint="eastAsia"/>
              <w:sz w:val="21"/>
              <w:szCs w:val="21"/>
              <w:highlight w:val="white"/>
            </w:rPr>
            <w:delText>）</w:delText>
          </w:r>
        </w:del>
      </w:ins>
      <w:del w:id="1173" w:author="1001210222 Choi" w:date="2025-12-15T18:18:00Z" w16du:dateUtc="2025-12-15T10:18:00Z">
        <w:r w:rsidRPr="008868EF" w:rsidDel="003730A7">
          <w:rPr>
            <w:rFonts w:ascii="Times New Roman" w:hAnsi="Times New Roman" w:cs="Times New Roman" w:hint="eastAsia"/>
            <w:sz w:val="21"/>
            <w:szCs w:val="21"/>
            <w:highlight w:val="white"/>
          </w:rPr>
          <w:delText>Ma</w:delText>
        </w:r>
        <w:r w:rsidRPr="008868EF" w:rsidDel="003730A7">
          <w:rPr>
            <w:rFonts w:ascii="Times New Roman" w:hAnsi="Times New Roman" w:cs="Times New Roman" w:hint="eastAsia"/>
            <w:sz w:val="21"/>
            <w:szCs w:val="21"/>
            <w:highlight w:val="white"/>
          </w:rPr>
          <w:delText>）的年龄</w:delText>
        </w:r>
        <w:r w:rsidRPr="002F690E" w:rsidDel="003730A7">
          <w:rPr>
            <w:rFonts w:ascii="Times New Roman" w:hAnsi="Times New Roman" w:cs="Times New Roman" w:hint="eastAsia"/>
            <w:sz w:val="21"/>
            <w:szCs w:val="21"/>
            <w:highlight w:val="white"/>
          </w:rPr>
          <w:delText>，明确白云金矿床早白垩世岩浆活动的存在。此外，</w:delText>
        </w:r>
        <w:r w:rsidRPr="00654D5F" w:rsidDel="003730A7">
          <w:rPr>
            <w:rFonts w:ascii="Times New Roman" w:hAnsi="Times New Roman" w:cs="Times New Roman" w:hint="eastAsia"/>
            <w:sz w:val="21"/>
            <w:szCs w:val="21"/>
            <w:highlight w:val="cyan"/>
          </w:rPr>
          <w:delText>周国超</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2017</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[33]</w:delText>
        </w:r>
        <w:r w:rsidRPr="002F690E" w:rsidDel="003730A7">
          <w:rPr>
            <w:rFonts w:ascii="Times New Roman" w:hAnsi="Times New Roman" w:cs="Times New Roman" w:hint="eastAsia"/>
            <w:sz w:val="21"/>
            <w:szCs w:val="21"/>
            <w:highlight w:val="white"/>
          </w:rPr>
          <w:delText>在白云发现的二长斑岩</w:delText>
        </w:r>
      </w:del>
      <w:del w:id="1174" w:author="1001210222 Choi" w:date="2025-12-09T10:25:00Z" w16du:dateUtc="2025-12-09T02:25:00Z">
        <w:r w:rsidRPr="002F690E" w:rsidDel="00EB5DD5">
          <w:rPr>
            <w:rFonts w:ascii="Times New Roman" w:hAnsi="Times New Roman" w:cs="Times New Roman" w:hint="eastAsia"/>
            <w:sz w:val="21"/>
            <w:szCs w:val="21"/>
            <w:highlight w:val="white"/>
          </w:rPr>
          <w:delText>年龄</w:delText>
        </w:r>
      </w:del>
      <w:del w:id="1175" w:author="1001210222 Choi" w:date="2025-12-15T18:18:00Z" w16du:dateUtc="2025-12-15T10:18:00Z">
        <w:r w:rsidRPr="008868EF" w:rsidDel="003730A7">
          <w:rPr>
            <w:rFonts w:ascii="Times New Roman" w:hAnsi="Times New Roman" w:cs="Times New Roman" w:hint="eastAsia"/>
            <w:sz w:val="21"/>
            <w:szCs w:val="21"/>
            <w:highlight w:val="white"/>
          </w:rPr>
          <w:delText>（</w:delText>
        </w:r>
      </w:del>
      <w:ins w:id="1176" w:author="home" w:date="2025-12-08T13:49:00Z">
        <w:del w:id="1177" w:author="1001210222 Choi" w:date="2025-12-15T18:18:00Z" w16du:dateUtc="2025-12-15T10:18:00Z">
          <w:r w:rsidR="00CC5B67" w:rsidDel="003730A7">
            <w:rPr>
              <w:rFonts w:ascii="Times New Roman" w:hAnsi="Times New Roman" w:cs="Times New Roman" w:hint="eastAsia"/>
              <w:sz w:val="21"/>
              <w:szCs w:val="21"/>
              <w:highlight w:val="white"/>
            </w:rPr>
            <w:delText>（</w:delText>
          </w:r>
        </w:del>
      </w:ins>
      <w:del w:id="1178" w:author="1001210222 Choi" w:date="2025-12-15T18:18:00Z" w16du:dateUtc="2025-12-15T10:18:00Z">
        <w:r w:rsidRPr="008868EF" w:rsidDel="003730A7">
          <w:rPr>
            <w:rFonts w:ascii="Times New Roman" w:hAnsi="Times New Roman" w:cs="Times New Roman" w:hint="eastAsia"/>
            <w:sz w:val="21"/>
            <w:szCs w:val="21"/>
            <w:highlight w:val="white"/>
          </w:rPr>
          <w:delText>166.44</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hAnsi="Times New Roman" w:cs="Times New Roman" w:hint="eastAsia"/>
            <w:sz w:val="21"/>
            <w:szCs w:val="21"/>
            <w:highlight w:val="white"/>
          </w:rPr>
          <w:delText>0.38</w:delText>
        </w:r>
      </w:del>
      <w:ins w:id="1179" w:author="home" w:date="2025-12-08T13:49:00Z">
        <w:del w:id="1180" w:author="1001210222 Choi" w:date="2025-12-15T18:18:00Z" w16du:dateUtc="2025-12-15T10:18:00Z">
          <w:r w:rsidR="00CC5B67" w:rsidDel="003730A7">
            <w:rPr>
              <w:rFonts w:ascii="Times New Roman" w:hAnsi="Times New Roman" w:cs="Times New Roman" w:hint="eastAsia"/>
              <w:sz w:val="21"/>
              <w:szCs w:val="21"/>
              <w:highlight w:val="white"/>
            </w:rPr>
            <w:delText>）</w:delText>
          </w:r>
        </w:del>
      </w:ins>
      <w:del w:id="1181" w:author="1001210222 Choi" w:date="2025-12-15T18:18:00Z" w16du:dateUtc="2025-12-15T10:18:00Z">
        <w:r w:rsidRPr="008868EF" w:rsidDel="003730A7">
          <w:rPr>
            <w:rFonts w:ascii="Times New Roman" w:hAnsi="Times New Roman" w:cs="Times New Roman" w:hint="eastAsia"/>
            <w:sz w:val="21"/>
            <w:szCs w:val="21"/>
            <w:highlight w:val="white"/>
          </w:rPr>
          <w:delText xml:space="preserve"> Ma</w:delText>
        </w:r>
        <w:r w:rsidRPr="008868EF" w:rsidDel="003730A7">
          <w:rPr>
            <w:rFonts w:ascii="Times New Roman" w:hAnsi="Times New Roman" w:cs="Times New Roman" w:hint="eastAsia"/>
            <w:sz w:val="21"/>
            <w:szCs w:val="21"/>
            <w:highlight w:val="white"/>
          </w:rPr>
          <w:delText>）暗示中侏罗世可能存在独立岩浆事件。结合区域大地构造环境演化年代学格架（</w:delText>
        </w:r>
        <w:r w:rsidR="008E316A" w:rsidRPr="002F690E" w:rsidDel="003730A7">
          <w:rPr>
            <w:rFonts w:ascii="Times New Roman" w:hAnsi="Times New Roman" w:cs="Times New Roman" w:hint="eastAsia"/>
            <w:sz w:val="21"/>
            <w:szCs w:val="21"/>
            <w:highlight w:val="white"/>
          </w:rPr>
          <w:delText>图</w:delText>
        </w:r>
        <w:r w:rsidR="008E316A" w:rsidRPr="002F690E" w:rsidDel="003730A7">
          <w:rPr>
            <w:rFonts w:ascii="Times New Roman" w:hAnsi="Times New Roman" w:cs="Times New Roman"/>
            <w:sz w:val="21"/>
            <w:szCs w:val="21"/>
            <w:highlight w:val="white"/>
          </w:rPr>
          <w:delText>2A-2C</w:delText>
        </w:r>
      </w:del>
      <w:ins w:id="1182" w:author="home" w:date="2025-12-08T10:42:00Z">
        <w:del w:id="1183" w:author="1001210222 Choi" w:date="2025-12-15T18:18:00Z" w16du:dateUtc="2025-12-15T10:18:00Z">
          <w:r w:rsidR="00014057" w:rsidRPr="002A5C53" w:rsidDel="003730A7">
            <w:rPr>
              <w:rFonts w:ascii="Times New Roman" w:eastAsia="仿宋" w:hAnsi="Times New Roman"/>
              <w:noProof/>
              <w:sz w:val="18"/>
              <w:szCs w:val="18"/>
              <w:highlight w:val="yellow"/>
              <w:vertAlign w:val="superscript"/>
            </w:rPr>
            <w:delText>[10,22,24-26,28,30-33,53,81-124]</w:delText>
          </w:r>
        </w:del>
      </w:ins>
      <w:del w:id="1184" w:author="1001210222 Choi" w:date="2025-12-15T18:18:00Z" w16du:dateUtc="2025-12-15T10:18:00Z">
        <w:r w:rsidRPr="008868EF" w:rsidDel="003730A7">
          <w:rPr>
            <w:rFonts w:ascii="Times New Roman" w:hAnsi="Times New Roman" w:cs="Times New Roman" w:hint="eastAsia"/>
            <w:sz w:val="21"/>
            <w:szCs w:val="21"/>
            <w:highlight w:val="white"/>
          </w:rPr>
          <w:delText>），晚三叠世岩浆活动峰期可能响应古亚洲洋闭合，而早白垩世峰期则反映古太平洋板块回撤引发剧烈伸展环境中的岩浆活动，中侏罗世独立岩浆活动则可能是构造环境由挤压向伸展转换过程中的产物。</w:delText>
        </w:r>
        <w:bookmarkEnd w:id="1034"/>
      </w:del>
    </w:p>
    <w:p w14:paraId="5511F554" w14:textId="5F8F1D9F" w:rsidR="00B804E8" w:rsidRPr="00B804E8" w:rsidDel="003730A7" w:rsidRDefault="00654D5F" w:rsidP="008868EF">
      <w:pPr>
        <w:spacing w:before="260" w:after="260" w:line="415" w:lineRule="auto"/>
        <w:jc w:val="both"/>
        <w:outlineLvl w:val="1"/>
        <w:rPr>
          <w:del w:id="1185" w:author="1001210222 Choi" w:date="2025-12-15T18:18:00Z" w16du:dateUtc="2025-12-15T10:18:00Z"/>
          <w:rFonts w:ascii="Times New Roman" w:eastAsia="宋体" w:hAnsi="Times New Roman"/>
          <w:sz w:val="28"/>
          <w:szCs w:val="28"/>
        </w:rPr>
      </w:pPr>
      <w:bookmarkStart w:id="1186" w:name="一级标题序号_10"/>
      <w:bookmarkStart w:id="1187" w:name="一级标题_6"/>
      <w:del w:id="1188" w:author="1001210222 Choi" w:date="2025-12-15T18:18:00Z" w16du:dateUtc="2025-12-15T10:18:00Z">
        <w:r w:rsidRPr="002F690E" w:rsidDel="003730A7">
          <w:rPr>
            <w:rFonts w:ascii="Times New Roman" w:eastAsia="宋体" w:hAnsi="Times New Roman"/>
            <w:sz w:val="28"/>
            <w:szCs w:val="28"/>
            <w:highlight w:val="white"/>
          </w:rPr>
          <w:delText>2</w:delText>
        </w:r>
        <w:bookmarkEnd w:id="1186"/>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矿床地质特征</w:delText>
        </w:r>
        <w:bookmarkEnd w:id="1187"/>
      </w:del>
    </w:p>
    <w:p w14:paraId="15597A8C" w14:textId="223F7D32" w:rsidR="00B804E8" w:rsidRPr="00B804E8" w:rsidDel="003730A7" w:rsidRDefault="00654D5F" w:rsidP="008868EF">
      <w:pPr>
        <w:pStyle w:val="TableParagraph"/>
        <w:spacing w:line="276" w:lineRule="auto"/>
        <w:ind w:firstLine="420"/>
        <w:jc w:val="both"/>
        <w:rPr>
          <w:del w:id="1189" w:author="1001210222 Choi" w:date="2025-12-15T18:18:00Z" w16du:dateUtc="2025-12-15T10:18:00Z"/>
          <w:rFonts w:ascii="Times New Roman" w:hAnsi="Times New Roman" w:cs="Times New Roman"/>
          <w:sz w:val="21"/>
          <w:szCs w:val="21"/>
        </w:rPr>
      </w:pPr>
      <w:bookmarkStart w:id="1190" w:name="正文段落_38"/>
      <w:del w:id="1191" w:author="1001210222 Choi" w:date="2025-12-15T18:18:00Z" w16du:dateUtc="2025-12-15T10:18:00Z">
        <w:r w:rsidRPr="002F690E" w:rsidDel="003730A7">
          <w:rPr>
            <w:rFonts w:ascii="Times New Roman" w:hAnsi="Times New Roman" w:cs="Times New Roman" w:hint="eastAsia"/>
            <w:sz w:val="21"/>
            <w:szCs w:val="21"/>
            <w:highlight w:val="white"/>
          </w:rPr>
          <w:delText>白云金矿床位于青城子矿集区西北部</w:delText>
        </w:r>
      </w:del>
      <w:ins w:id="1192" w:author="home" w:date="2025-12-08T11:29:00Z">
        <w:del w:id="1193" w:author="1001210222 Choi" w:date="2025-12-15T18:18:00Z" w16du:dateUtc="2025-12-15T10:18:00Z">
          <w:r w:rsidR="00C76DEF" w:rsidRPr="00654D5F" w:rsidDel="003730A7">
            <w:rPr>
              <w:rFonts w:ascii="Times New Roman" w:hAnsi="Times New Roman" w:cs="Times New Roman"/>
              <w:noProof/>
              <w:sz w:val="21"/>
              <w:szCs w:val="21"/>
              <w:highlight w:val="yellow"/>
              <w:vertAlign w:val="superscript"/>
            </w:rPr>
            <w:delText>[63,155</w:delText>
          </w:r>
          <w:r w:rsidR="00C76DEF" w:rsidDel="003730A7">
            <w:rPr>
              <w:rFonts w:ascii="Times New Roman" w:hAnsi="Times New Roman" w:cs="Times New Roman"/>
              <w:noProof/>
              <w:sz w:val="21"/>
              <w:szCs w:val="21"/>
              <w:highlight w:val="yellow"/>
              <w:vertAlign w:val="superscript"/>
            </w:rPr>
            <w:delText>-</w:delText>
          </w:r>
          <w:r w:rsidR="00C76DEF" w:rsidRPr="00654D5F" w:rsidDel="003730A7">
            <w:rPr>
              <w:rFonts w:ascii="Times New Roman" w:hAnsi="Times New Roman" w:cs="Times New Roman"/>
              <w:noProof/>
              <w:sz w:val="21"/>
              <w:szCs w:val="21"/>
              <w:highlight w:val="yellow"/>
              <w:vertAlign w:val="superscript"/>
            </w:rPr>
            <w:delText>156]</w:delText>
          </w:r>
        </w:del>
      </w:ins>
      <w:del w:id="1194" w:author="1001210222 Choi" w:date="2025-12-15T18:18:00Z" w16du:dateUtc="2025-12-15T10:18:00Z">
        <w:r w:rsidRPr="002F690E" w:rsidDel="003730A7">
          <w:rPr>
            <w:rFonts w:ascii="Times New Roman" w:hAnsi="Times New Roman" w:cs="Times New Roman" w:hint="eastAsia"/>
            <w:sz w:val="21"/>
            <w:szCs w:val="21"/>
            <w:highlight w:val="white"/>
          </w:rPr>
          <w:delText>（</w:delText>
        </w:r>
        <w:r w:rsidR="009118DA" w:rsidRPr="002F690E" w:rsidDel="003730A7">
          <w:rPr>
            <w:rFonts w:ascii="Times New Roman" w:hAnsi="Times New Roman" w:cs="Times New Roman" w:hint="eastAsia"/>
            <w:sz w:val="21"/>
            <w:szCs w:val="21"/>
            <w:highlight w:val="white"/>
          </w:rPr>
          <w:delText>图</w:delText>
        </w:r>
        <w:r w:rsidR="009118DA" w:rsidRPr="002F690E" w:rsidDel="003730A7">
          <w:rPr>
            <w:rFonts w:ascii="Times New Roman" w:hAnsi="Times New Roman" w:cs="Times New Roman"/>
            <w:sz w:val="21"/>
            <w:szCs w:val="21"/>
            <w:highlight w:val="white"/>
          </w:rPr>
          <w:delText>4</w:delText>
        </w:r>
      </w:del>
      <w:ins w:id="1195" w:author="home" w:date="2025-12-08T11:29:00Z">
        <w:del w:id="1196" w:author="1001210222 Choi" w:date="2025-12-15T18:18:00Z" w16du:dateUtc="2025-12-15T10:18:00Z">
          <w:r w:rsidR="00C76DEF" w:rsidRPr="00654D5F" w:rsidDel="003730A7">
            <w:rPr>
              <w:rFonts w:ascii="Times New Roman" w:hAnsi="Times New Roman"/>
              <w:noProof/>
              <w:sz w:val="21"/>
              <w:szCs w:val="21"/>
              <w:highlight w:val="yellow"/>
              <w:vertAlign w:val="superscript"/>
            </w:rPr>
            <w:delText>[15</w:delText>
          </w:r>
          <w:r w:rsidR="00C76DEF" w:rsidDel="003730A7">
            <w:rPr>
              <w:rFonts w:ascii="Times New Roman" w:hAnsi="Times New Roman"/>
              <w:noProof/>
              <w:sz w:val="21"/>
              <w:szCs w:val="21"/>
              <w:highlight w:val="yellow"/>
              <w:vertAlign w:val="superscript"/>
            </w:rPr>
            <w:delText>3</w:delText>
          </w:r>
          <w:r w:rsidR="00C76DEF" w:rsidRPr="00654D5F" w:rsidDel="003730A7">
            <w:rPr>
              <w:rFonts w:ascii="Times New Roman" w:hAnsi="Times New Roman"/>
              <w:noProof/>
              <w:sz w:val="21"/>
              <w:szCs w:val="21"/>
              <w:highlight w:val="yellow"/>
              <w:vertAlign w:val="superscript"/>
            </w:rPr>
            <w:delText>]</w:delText>
          </w:r>
        </w:del>
      </w:ins>
      <w:del w:id="1197" w:author="1001210222 Choi" w:date="2025-12-15T18:18:00Z" w16du:dateUtc="2025-12-15T10:18:00Z">
        <w:r w:rsidR="006418EF"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[63,155,156]</w:delText>
        </w:r>
        <w:r w:rsidRPr="002F690E" w:rsidDel="003730A7">
          <w:rPr>
            <w:rFonts w:ascii="Times New Roman" w:hAnsi="Times New Roman" w:cs="Times New Roman" w:hint="eastAsia"/>
            <w:sz w:val="21"/>
            <w:szCs w:val="21"/>
            <w:highlight w:val="white"/>
          </w:rPr>
          <w:delText>，黄金总储量约</w:delText>
        </w:r>
        <w:r w:rsidRPr="002F690E" w:rsidDel="003730A7">
          <w:rPr>
            <w:rFonts w:ascii="Times New Roman" w:hAnsi="Times New Roman" w:cs="Times New Roman"/>
            <w:sz w:val="21"/>
            <w:szCs w:val="21"/>
            <w:highlight w:val="white"/>
          </w:rPr>
          <w:delText>120 t</w:delText>
        </w:r>
        <w:r w:rsidRPr="002F690E" w:rsidDel="003730A7">
          <w:rPr>
            <w:rFonts w:ascii="Times New Roman" w:hAnsi="Times New Roman" w:cs="Times New Roman" w:hint="eastAsia"/>
            <w:sz w:val="21"/>
            <w:szCs w:val="21"/>
            <w:highlight w:val="white"/>
          </w:rPr>
          <w:delText>，平均金品位</w:delText>
        </w:r>
      </w:del>
      <w:ins w:id="1198" w:author="home" w:date="2025-12-08T11:38:00Z">
        <w:del w:id="1199" w:author="1001210222 Choi" w:date="2025-12-15T18:18:00Z" w16du:dateUtc="2025-12-15T10:18:00Z">
          <w:r w:rsidR="002516C8" w:rsidDel="003730A7">
            <w:rPr>
              <w:rFonts w:ascii="Times New Roman" w:hAnsi="Times New Roman" w:cs="Times New Roman" w:hint="eastAsia"/>
              <w:sz w:val="21"/>
              <w:szCs w:val="21"/>
              <w:highlight w:val="white"/>
            </w:rPr>
            <w:delText>为</w:delText>
          </w:r>
        </w:del>
      </w:ins>
      <w:del w:id="1200" w:author="1001210222 Choi" w:date="2025-12-15T18:18:00Z" w16du:dateUtc="2025-12-15T10:18:00Z">
        <w:r w:rsidRPr="002F690E" w:rsidDel="003730A7">
          <w:rPr>
            <w:rFonts w:ascii="Times New Roman" w:hAnsi="Times New Roman" w:cs="Times New Roman"/>
            <w:sz w:val="21"/>
            <w:szCs w:val="21"/>
            <w:highlight w:val="white"/>
          </w:rPr>
          <w:delText>3.38 g</w:delText>
        </w:r>
        <w:r w:rsidR="006D0B57" w:rsidRPr="002F690E" w:rsidDel="003730A7">
          <w:rPr>
            <w:sz w:val="21"/>
            <w:szCs w:val="21"/>
            <w:highlight w:val="white"/>
          </w:rPr>
          <w:delText>/</w:delText>
        </w:r>
        <w:r w:rsidRPr="002F690E" w:rsidDel="003730A7">
          <w:rPr>
            <w:rFonts w:ascii="Times New Roman" w:hAnsi="Times New Roman" w:cs="Times New Roman"/>
            <w:sz w:val="21"/>
            <w:szCs w:val="21"/>
            <w:highlight w:val="white"/>
          </w:rPr>
          <w:delText>t</w:delText>
        </w:r>
        <w:r w:rsidR="005738D9" w:rsidRPr="00654D5F" w:rsidDel="003730A7">
          <w:rPr>
            <w:rFonts w:ascii="Times New Roman" w:hAnsi="Times New Roman" w:cs="Times New Roman"/>
            <w:noProof/>
            <w:sz w:val="21"/>
            <w:szCs w:val="21"/>
            <w:highlight w:val="yellow"/>
            <w:vertAlign w:val="superscript"/>
          </w:rPr>
          <w:delText>[21]</w:delText>
        </w:r>
        <w:r w:rsidRPr="002F690E" w:rsidDel="003730A7">
          <w:rPr>
            <w:rFonts w:ascii="Times New Roman" w:hAnsi="Times New Roman" w:cs="Times New Roman" w:hint="eastAsia"/>
            <w:sz w:val="21"/>
            <w:szCs w:val="21"/>
            <w:highlight w:val="white"/>
          </w:rPr>
          <w:delText>。金矿体主要赋存于辽河群盖县组矽</w:delText>
        </w:r>
      </w:del>
      <w:ins w:id="1201" w:author="home" w:date="2025-12-08T11:38:00Z">
        <w:del w:id="1202" w:author="1001210222 Choi" w:date="2025-12-15T18:18:00Z" w16du:dateUtc="2025-12-15T10:18:00Z">
          <w:r w:rsidR="0026503F" w:rsidDel="003730A7">
            <w:rPr>
              <w:rFonts w:ascii="Times New Roman" w:hAnsi="Times New Roman" w:cs="Times New Roman" w:hint="eastAsia"/>
              <w:sz w:val="21"/>
              <w:szCs w:val="21"/>
              <w:highlight w:val="white"/>
            </w:rPr>
            <w:delText>夕</w:delText>
          </w:r>
        </w:del>
      </w:ins>
      <w:del w:id="1203" w:author="1001210222 Choi" w:date="2025-12-15T18:18:00Z" w16du:dateUtc="2025-12-15T10:18:00Z">
        <w:r w:rsidRPr="002F690E" w:rsidDel="003730A7">
          <w:rPr>
            <w:rFonts w:ascii="Times New Roman" w:hAnsi="Times New Roman" w:cs="Times New Roman" w:hint="eastAsia"/>
            <w:sz w:val="21"/>
            <w:szCs w:val="21"/>
            <w:highlight w:val="white"/>
          </w:rPr>
          <w:delText>线黑云片岩与大石桥组白云质大理岩中</w:delText>
        </w:r>
      </w:del>
      <w:ins w:id="1204" w:author="home" w:date="2025-12-08T11:35:00Z">
        <w:del w:id="1205" w:author="1001210222 Choi" w:date="2025-12-15T18:18:00Z" w16du:dateUtc="2025-12-15T10:18:00Z">
          <w:r w:rsidR="0099413C" w:rsidRPr="00654D5F" w:rsidDel="003730A7">
            <w:rPr>
              <w:rFonts w:ascii="Times New Roman" w:hAnsi="Times New Roman" w:cs="Times New Roman"/>
              <w:noProof/>
              <w:sz w:val="21"/>
              <w:szCs w:val="21"/>
              <w:highlight w:val="yellow"/>
              <w:vertAlign w:val="superscript"/>
            </w:rPr>
            <w:delText>[78</w:delText>
          </w:r>
          <w:r w:rsidR="0099413C" w:rsidDel="003730A7">
            <w:rPr>
              <w:rFonts w:ascii="Times New Roman" w:hAnsi="Times New Roman" w:cs="Times New Roman"/>
              <w:noProof/>
              <w:sz w:val="21"/>
              <w:szCs w:val="21"/>
              <w:highlight w:val="yellow"/>
              <w:vertAlign w:val="superscript"/>
            </w:rPr>
            <w:delText>-</w:delText>
          </w:r>
          <w:r w:rsidR="0099413C" w:rsidRPr="00654D5F" w:rsidDel="003730A7">
            <w:rPr>
              <w:rFonts w:ascii="Times New Roman" w:hAnsi="Times New Roman" w:cs="Times New Roman"/>
              <w:noProof/>
              <w:sz w:val="21"/>
              <w:szCs w:val="21"/>
              <w:highlight w:val="yellow"/>
              <w:vertAlign w:val="superscript"/>
            </w:rPr>
            <w:delText>79]</w:delText>
          </w:r>
        </w:del>
      </w:ins>
      <w:del w:id="1206" w:author="1001210222 Choi" w:date="2025-12-15T18:18:00Z" w16du:dateUtc="2025-12-15T10:18:00Z">
        <w:r w:rsidRPr="002F690E" w:rsidDel="003730A7">
          <w:rPr>
            <w:rFonts w:ascii="Times New Roman" w:hAnsi="Times New Roman" w:cs="Times New Roman" w:hint="eastAsia"/>
            <w:sz w:val="21"/>
            <w:szCs w:val="21"/>
            <w:highlight w:val="white"/>
          </w:rPr>
          <w:delText>（</w:delText>
        </w:r>
        <w:r w:rsidR="00C17168" w:rsidRPr="002F690E" w:rsidDel="003730A7">
          <w:rPr>
            <w:rFonts w:ascii="Times New Roman" w:hAnsi="Times New Roman" w:cs="Times New Roman" w:hint="eastAsia"/>
            <w:sz w:val="21"/>
            <w:szCs w:val="21"/>
            <w:highlight w:val="white"/>
          </w:rPr>
          <w:delText>图</w:delText>
        </w:r>
        <w:r w:rsidR="00C17168" w:rsidRPr="002F690E" w:rsidDel="003730A7">
          <w:rPr>
            <w:rFonts w:ascii="Times New Roman" w:hAnsi="Times New Roman" w:cs="Times New Roman"/>
            <w:sz w:val="21"/>
            <w:szCs w:val="21"/>
            <w:highlight w:val="white"/>
          </w:rPr>
          <w:delText>5</w:delText>
        </w:r>
      </w:del>
      <w:ins w:id="1207" w:author="home" w:date="2025-12-08T11:35:00Z">
        <w:del w:id="1208" w:author="1001210222 Choi" w:date="2025-12-15T18:18:00Z" w16du:dateUtc="2025-12-15T10:18:00Z">
          <w:r w:rsidR="003D717A" w:rsidDel="003730A7">
            <w:rPr>
              <w:rFonts w:ascii="Times New Roman" w:hAnsi="Times New Roman" w:cs="Times New Roman"/>
              <w:noProof/>
              <w:sz w:val="21"/>
              <w:szCs w:val="21"/>
              <w:highlight w:val="yellow"/>
              <w:vertAlign w:val="superscript"/>
            </w:rPr>
            <w:delText>[31,36</w:delText>
          </w:r>
          <w:r w:rsidR="003D717A" w:rsidRPr="00654D5F" w:rsidDel="003730A7">
            <w:rPr>
              <w:rFonts w:ascii="Times New Roman" w:hAnsi="Times New Roman" w:cs="Times New Roman"/>
              <w:noProof/>
              <w:sz w:val="21"/>
              <w:szCs w:val="21"/>
              <w:highlight w:val="yellow"/>
              <w:vertAlign w:val="superscript"/>
            </w:rPr>
            <w:delText>]</w:delText>
          </w:r>
        </w:del>
      </w:ins>
      <w:del w:id="1209" w:author="1001210222 Choi" w:date="2025-12-15T18:18:00Z" w16du:dateUtc="2025-12-15T10:18:00Z">
        <w:r w:rsidR="006418EF"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cs="Times New Roman"/>
            <w:noProof/>
            <w:sz w:val="21"/>
            <w:szCs w:val="21"/>
            <w:highlight w:val="yellow"/>
            <w:vertAlign w:val="superscript"/>
          </w:rPr>
          <w:delText>[78,79]</w:delText>
        </w:r>
        <w:r w:rsidR="00512822"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金矿体主要呈现似层状、脉状和扁豆状，普遍具有分枝复合的构造特征，走向近东西（</w:delText>
        </w:r>
        <w:r w:rsidRPr="002F690E" w:rsidDel="003730A7">
          <w:rPr>
            <w:rFonts w:ascii="Times New Roman" w:hAnsi="Times New Roman" w:cs="Times New Roman"/>
            <w:sz w:val="21"/>
            <w:szCs w:val="21"/>
            <w:highlight w:val="white"/>
          </w:rPr>
          <w:delText>110</w:delText>
        </w:r>
        <w:r w:rsidR="008868EF"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w:delText>
        </w:r>
      </w:del>
      <w:ins w:id="1210" w:author="home" w:date="2025-12-08T11:40:00Z">
        <w:del w:id="1211" w:author="1001210222 Choi" w:date="2025-12-15T18:18:00Z" w16du:dateUtc="2025-12-15T10:18:00Z">
          <w:r w:rsidR="00CD7958" w:rsidDel="003730A7">
            <w:rPr>
              <w:rFonts w:ascii="Times New Roman" w:hAnsi="Times New Roman" w:cs="Times New Roman"/>
              <w:sz w:val="21"/>
              <w:szCs w:val="21"/>
              <w:highlight w:val="white"/>
            </w:rPr>
            <w:delText>~</w:delText>
          </w:r>
        </w:del>
      </w:ins>
      <w:del w:id="1212" w:author="1001210222 Choi" w:date="2025-12-15T18:18:00Z" w16du:dateUtc="2025-12-15T10:18:00Z">
        <w:r w:rsidRPr="002F690E" w:rsidDel="003730A7">
          <w:rPr>
            <w:rFonts w:ascii="Times New Roman" w:hAnsi="Times New Roman" w:cs="Times New Roman"/>
            <w:sz w:val="21"/>
            <w:szCs w:val="21"/>
            <w:highlight w:val="white"/>
          </w:rPr>
          <w:delText>290</w:delText>
        </w:r>
        <w:r w:rsidRPr="002F690E" w:rsidDel="003730A7">
          <w:rPr>
            <w:rFonts w:ascii="Times New Roman" w:hAnsi="Times New Roman" w:cs="Times New Roman" w:hint="eastAsia"/>
            <w:sz w:val="21"/>
            <w:szCs w:val="21"/>
            <w:highlight w:val="white"/>
          </w:rPr>
          <w:delText>°），倾向近南（倾角</w:delText>
        </w:r>
      </w:del>
      <w:ins w:id="1213" w:author="home" w:date="2025-12-08T11:40:00Z">
        <w:del w:id="1214" w:author="1001210222 Choi" w:date="2025-12-15T18:18:00Z" w16du:dateUtc="2025-12-15T10:18:00Z">
          <w:r w:rsidR="00CD7958" w:rsidDel="003730A7">
            <w:rPr>
              <w:rFonts w:ascii="Times New Roman" w:hAnsi="Times New Roman" w:cs="Times New Roman" w:hint="eastAsia"/>
              <w:sz w:val="21"/>
              <w:szCs w:val="21"/>
              <w:highlight w:val="white"/>
            </w:rPr>
            <w:delText>为</w:delText>
          </w:r>
        </w:del>
      </w:ins>
      <w:del w:id="1215" w:author="1001210222 Choi" w:date="2025-12-15T18:18:00Z" w16du:dateUtc="2025-12-15T10:18:00Z">
        <w:r w:rsidRPr="002F690E" w:rsidDel="003730A7">
          <w:rPr>
            <w:rFonts w:ascii="Times New Roman" w:hAnsi="Times New Roman" w:cs="Times New Roman"/>
            <w:sz w:val="21"/>
            <w:szCs w:val="21"/>
            <w:highlight w:val="white"/>
          </w:rPr>
          <w:delText>20</w:delText>
        </w:r>
        <w:r w:rsidR="008868EF"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w:delText>
        </w:r>
      </w:del>
      <w:ins w:id="1216" w:author="home" w:date="2025-12-08T11:40:00Z">
        <w:del w:id="1217" w:author="1001210222 Choi" w:date="2025-12-15T18:18:00Z" w16du:dateUtc="2025-12-15T10:18:00Z">
          <w:r w:rsidR="00CD7958" w:rsidDel="003730A7">
            <w:rPr>
              <w:rFonts w:ascii="Times New Roman" w:hAnsi="Times New Roman" w:cs="Times New Roman"/>
              <w:sz w:val="21"/>
              <w:szCs w:val="21"/>
              <w:highlight w:val="white"/>
            </w:rPr>
            <w:delText>~</w:delText>
          </w:r>
        </w:del>
      </w:ins>
      <w:del w:id="1218" w:author="1001210222 Choi" w:date="2025-12-15T18:18:00Z" w16du:dateUtc="2025-12-15T10:18:00Z">
        <w:r w:rsidRPr="002F690E" w:rsidDel="003730A7">
          <w:rPr>
            <w:rFonts w:ascii="Times New Roman" w:hAnsi="Times New Roman" w:cs="Times New Roman"/>
            <w:sz w:val="21"/>
            <w:szCs w:val="21"/>
            <w:highlight w:val="white"/>
          </w:rPr>
          <w:delText>45</w:delText>
        </w:r>
        <w:r w:rsidRPr="002F690E" w:rsidDel="003730A7">
          <w:rPr>
            <w:rFonts w:ascii="Times New Roman" w:hAnsi="Times New Roman" w:cs="Times New Roman" w:hint="eastAsia"/>
            <w:sz w:val="21"/>
            <w:szCs w:val="21"/>
            <w:highlight w:val="white"/>
          </w:rPr>
          <w:delText>°），</w:delText>
        </w:r>
        <w:r w:rsidR="00403B16" w:rsidRPr="002F690E" w:rsidDel="003730A7">
          <w:rPr>
            <w:rFonts w:ascii="Times New Roman" w:hAnsi="Times New Roman" w:cs="Times New Roman" w:hint="eastAsia"/>
            <w:sz w:val="21"/>
            <w:szCs w:val="21"/>
            <w:highlight w:val="white"/>
          </w:rPr>
          <w:delText>并以</w:delText>
        </w:r>
        <w:r w:rsidR="00403B16" w:rsidRPr="002F690E" w:rsidDel="003730A7">
          <w:rPr>
            <w:rFonts w:ascii="Times New Roman" w:hAnsi="Times New Roman" w:cs="Times New Roman"/>
            <w:sz w:val="21"/>
            <w:szCs w:val="21"/>
            <w:highlight w:val="white"/>
          </w:rPr>
          <w:delText>30</w:delText>
        </w:r>
        <w:r w:rsidR="008868EF" w:rsidRPr="002F690E" w:rsidDel="003730A7">
          <w:rPr>
            <w:rFonts w:ascii="Times New Roman" w:hAnsi="Times New Roman" w:cs="Times New Roman" w:hint="eastAsia"/>
            <w:sz w:val="21"/>
            <w:szCs w:val="21"/>
            <w:highlight w:val="white"/>
          </w:rPr>
          <w:delText>°</w:delText>
        </w:r>
        <w:r w:rsidR="00403B16" w:rsidRPr="002F690E" w:rsidDel="003730A7">
          <w:rPr>
            <w:rFonts w:ascii="Times New Roman" w:hAnsi="Times New Roman" w:cs="Times New Roman"/>
            <w:sz w:val="21"/>
            <w:szCs w:val="21"/>
            <w:highlight w:val="white"/>
          </w:rPr>
          <w:delText>-</w:delText>
        </w:r>
      </w:del>
      <w:ins w:id="1219" w:author="home" w:date="2025-12-08T11:40:00Z">
        <w:del w:id="1220" w:author="1001210222 Choi" w:date="2025-12-15T18:18:00Z" w16du:dateUtc="2025-12-15T10:18:00Z">
          <w:r w:rsidR="00E81E6E" w:rsidDel="003730A7">
            <w:rPr>
              <w:rFonts w:ascii="Times New Roman" w:hAnsi="Times New Roman" w:cs="Times New Roman"/>
              <w:sz w:val="21"/>
              <w:szCs w:val="21"/>
              <w:highlight w:val="white"/>
            </w:rPr>
            <w:delText>~</w:delText>
          </w:r>
        </w:del>
      </w:ins>
      <w:del w:id="1221" w:author="1001210222 Choi" w:date="2025-12-15T18:18:00Z" w16du:dateUtc="2025-12-15T10:18:00Z">
        <w:r w:rsidR="00403B16" w:rsidRPr="002F690E" w:rsidDel="003730A7">
          <w:rPr>
            <w:rFonts w:ascii="Times New Roman" w:hAnsi="Times New Roman" w:cs="Times New Roman"/>
            <w:sz w:val="21"/>
            <w:szCs w:val="21"/>
            <w:highlight w:val="white"/>
          </w:rPr>
          <w:delText>70</w:delText>
        </w:r>
        <w:r w:rsidR="00403B16" w:rsidRPr="002F690E" w:rsidDel="003730A7">
          <w:rPr>
            <w:rFonts w:ascii="Times New Roman" w:hAnsi="Times New Roman" w:cs="Times New Roman" w:hint="eastAsia"/>
            <w:sz w:val="21"/>
            <w:szCs w:val="21"/>
            <w:highlight w:val="white"/>
          </w:rPr>
          <w:delText>°的倾角发生侧伏</w:delText>
        </w:r>
        <w:r w:rsidR="009B3407" w:rsidRPr="00654D5F" w:rsidDel="003730A7">
          <w:rPr>
            <w:rFonts w:ascii="Times New Roman" w:hAnsi="Times New Roman" w:cs="Times New Roman"/>
            <w:noProof/>
            <w:sz w:val="21"/>
            <w:szCs w:val="21"/>
            <w:highlight w:val="yellow"/>
            <w:vertAlign w:val="superscript"/>
          </w:rPr>
          <w:delText>[31,34]</w:delText>
        </w:r>
        <w:r w:rsidR="00A61163" w:rsidRPr="002F690E" w:rsidDel="003730A7">
          <w:rPr>
            <w:rFonts w:ascii="Times New Roman" w:hAnsi="Times New Roman" w:cs="Times New Roman" w:hint="eastAsia"/>
            <w:sz w:val="21"/>
            <w:szCs w:val="21"/>
            <w:highlight w:val="white"/>
          </w:rPr>
          <w:delText>。矿区共圈定</w:delText>
        </w:r>
        <w:r w:rsidR="00A61163" w:rsidRPr="002F690E" w:rsidDel="003730A7">
          <w:rPr>
            <w:rFonts w:ascii="Times New Roman" w:hAnsi="Times New Roman" w:cs="Times New Roman"/>
            <w:sz w:val="21"/>
            <w:szCs w:val="21"/>
            <w:highlight w:val="white"/>
          </w:rPr>
          <w:delText>76</w:delText>
        </w:r>
        <w:r w:rsidR="00A61163" w:rsidRPr="002F690E" w:rsidDel="003730A7">
          <w:rPr>
            <w:rFonts w:ascii="Times New Roman" w:hAnsi="Times New Roman" w:cs="Times New Roman" w:hint="eastAsia"/>
            <w:sz w:val="21"/>
            <w:szCs w:val="21"/>
            <w:highlight w:val="white"/>
          </w:rPr>
          <w:delText>条矿体，规模较大者包括</w:delText>
        </w:r>
        <w:r w:rsidR="00A61163" w:rsidRPr="002F690E" w:rsidDel="003730A7">
          <w:rPr>
            <w:rFonts w:ascii="Times New Roman" w:hAnsi="Times New Roman" w:cs="Times New Roman"/>
            <w:sz w:val="21"/>
            <w:szCs w:val="21"/>
            <w:highlight w:val="white"/>
          </w:rPr>
          <w:delText>1-11</w:delText>
        </w:r>
        <w:r w:rsidR="00A61163" w:rsidRPr="002F690E" w:rsidDel="003730A7">
          <w:rPr>
            <w:rFonts w:ascii="Times New Roman" w:hAnsi="Times New Roman" w:cs="Times New Roman" w:hint="eastAsia"/>
            <w:sz w:val="21"/>
            <w:szCs w:val="21"/>
            <w:highlight w:val="white"/>
          </w:rPr>
          <w:delText>、</w:delText>
        </w:r>
        <w:r w:rsidR="00A61163" w:rsidRPr="002F690E" w:rsidDel="003730A7">
          <w:rPr>
            <w:rFonts w:ascii="Times New Roman" w:hAnsi="Times New Roman" w:cs="Times New Roman"/>
            <w:sz w:val="21"/>
            <w:szCs w:val="21"/>
            <w:highlight w:val="white"/>
          </w:rPr>
          <w:delText>11-4</w:delText>
        </w:r>
        <w:r w:rsidR="00A61163" w:rsidRPr="002F690E" w:rsidDel="003730A7">
          <w:rPr>
            <w:rFonts w:ascii="Times New Roman" w:hAnsi="Times New Roman" w:cs="Times New Roman" w:hint="eastAsia"/>
            <w:sz w:val="21"/>
            <w:szCs w:val="21"/>
            <w:highlight w:val="white"/>
          </w:rPr>
          <w:delText>、</w:delText>
        </w:r>
        <w:r w:rsidR="00A61163" w:rsidRPr="002F690E" w:rsidDel="003730A7">
          <w:rPr>
            <w:rFonts w:ascii="Times New Roman" w:hAnsi="Times New Roman" w:cs="Times New Roman"/>
            <w:sz w:val="21"/>
            <w:szCs w:val="21"/>
            <w:highlight w:val="white"/>
          </w:rPr>
          <w:delText>60-2</w:delText>
        </w:r>
        <w:r w:rsidR="00A61163" w:rsidRPr="002F690E" w:rsidDel="003730A7">
          <w:rPr>
            <w:rFonts w:ascii="Times New Roman" w:hAnsi="Times New Roman" w:cs="Times New Roman" w:hint="eastAsia"/>
            <w:sz w:val="21"/>
            <w:szCs w:val="21"/>
            <w:highlight w:val="white"/>
          </w:rPr>
          <w:delText>及</w:delText>
        </w:r>
      </w:del>
      <w:ins w:id="1222" w:author="home" w:date="2025-12-08T11:41:00Z">
        <w:del w:id="1223" w:author="1001210222 Choi" w:date="2025-12-15T18:18:00Z" w16du:dateUtc="2025-12-15T10:18:00Z">
          <w:r w:rsidR="00FE32FA" w:rsidDel="003730A7">
            <w:rPr>
              <w:rFonts w:ascii="Times New Roman" w:hAnsi="Times New Roman" w:cs="Times New Roman" w:hint="eastAsia"/>
              <w:sz w:val="21"/>
              <w:szCs w:val="21"/>
              <w:highlight w:val="white"/>
            </w:rPr>
            <w:delText>和</w:delText>
          </w:r>
        </w:del>
      </w:ins>
      <w:del w:id="1224" w:author="1001210222 Choi" w:date="2025-12-15T18:18:00Z" w16du:dateUtc="2025-12-15T10:18:00Z">
        <w:r w:rsidR="00A61163" w:rsidRPr="002F690E" w:rsidDel="003730A7">
          <w:rPr>
            <w:rFonts w:ascii="Times New Roman" w:hAnsi="Times New Roman" w:cs="Times New Roman"/>
            <w:sz w:val="21"/>
            <w:szCs w:val="21"/>
            <w:highlight w:val="white"/>
          </w:rPr>
          <w:delText>60-3</w:delText>
        </w:r>
        <w:r w:rsidR="00A61163" w:rsidRPr="002F690E" w:rsidDel="003730A7">
          <w:rPr>
            <w:rFonts w:ascii="Times New Roman" w:hAnsi="Times New Roman" w:cs="Times New Roman" w:hint="eastAsia"/>
            <w:sz w:val="21"/>
            <w:szCs w:val="21"/>
            <w:highlight w:val="white"/>
          </w:rPr>
          <w:delText>号等</w:delText>
        </w:r>
        <w:r w:rsidR="00A61163" w:rsidRPr="002F690E" w:rsidDel="003730A7">
          <w:rPr>
            <w:rFonts w:ascii="Times New Roman" w:hAnsi="Times New Roman" w:cs="Times New Roman"/>
            <w:sz w:val="21"/>
            <w:szCs w:val="21"/>
            <w:highlight w:val="white"/>
          </w:rPr>
          <w:delText>10</w:delText>
        </w:r>
        <w:r w:rsidR="00A61163" w:rsidRPr="002F690E" w:rsidDel="003730A7">
          <w:rPr>
            <w:rFonts w:ascii="Times New Roman" w:hAnsi="Times New Roman" w:cs="Times New Roman" w:hint="eastAsia"/>
            <w:sz w:val="21"/>
            <w:szCs w:val="21"/>
            <w:highlight w:val="white"/>
          </w:rPr>
          <w:delText>条，单矿体长</w:delText>
        </w:r>
      </w:del>
      <w:ins w:id="1225" w:author="home" w:date="2025-12-08T11:41:00Z">
        <w:del w:id="1226" w:author="1001210222 Choi" w:date="2025-12-15T18:18:00Z" w16du:dateUtc="2025-12-15T10:18:00Z">
          <w:r w:rsidR="00AD1F97" w:rsidDel="003730A7">
            <w:rPr>
              <w:rFonts w:ascii="Times New Roman" w:hAnsi="Times New Roman" w:cs="Times New Roman" w:hint="eastAsia"/>
              <w:sz w:val="21"/>
              <w:szCs w:val="21"/>
              <w:highlight w:val="white"/>
            </w:rPr>
            <w:delText>为</w:delText>
          </w:r>
        </w:del>
      </w:ins>
      <w:del w:id="1227" w:author="1001210222 Choi" w:date="2025-12-15T18:18:00Z" w16du:dateUtc="2025-12-15T10:18:00Z">
        <w:r w:rsidR="00A61163" w:rsidRPr="002F690E" w:rsidDel="003730A7">
          <w:rPr>
            <w:rFonts w:ascii="Times New Roman" w:hAnsi="Times New Roman" w:cs="Times New Roman"/>
            <w:sz w:val="21"/>
            <w:szCs w:val="21"/>
            <w:highlight w:val="white"/>
          </w:rPr>
          <w:delText>50-</w:delText>
        </w:r>
      </w:del>
      <w:ins w:id="1228" w:author="home" w:date="2025-12-08T11:41:00Z">
        <w:del w:id="1229" w:author="1001210222 Choi" w:date="2025-12-15T18:18:00Z" w16du:dateUtc="2025-12-15T10:18:00Z">
          <w:r w:rsidR="00AD1F97" w:rsidDel="003730A7">
            <w:rPr>
              <w:rFonts w:ascii="Times New Roman" w:hAnsi="Times New Roman" w:cs="Times New Roman"/>
              <w:sz w:val="21"/>
              <w:szCs w:val="21"/>
              <w:highlight w:val="white"/>
            </w:rPr>
            <w:delText>~</w:delText>
          </w:r>
        </w:del>
      </w:ins>
      <w:del w:id="1230" w:author="1001210222 Choi" w:date="2025-12-15T18:18:00Z" w16du:dateUtc="2025-12-15T10:18:00Z">
        <w:r w:rsidR="00A61163" w:rsidRPr="002F690E" w:rsidDel="003730A7">
          <w:rPr>
            <w:rFonts w:ascii="Times New Roman" w:hAnsi="Times New Roman" w:cs="Times New Roman"/>
            <w:sz w:val="21"/>
            <w:szCs w:val="21"/>
            <w:highlight w:val="white"/>
          </w:rPr>
          <w:delText>900 m</w:delText>
        </w:r>
        <w:r w:rsidR="00A61163" w:rsidRPr="002F690E" w:rsidDel="003730A7">
          <w:rPr>
            <w:rFonts w:ascii="Times New Roman" w:hAnsi="Times New Roman" w:cs="Times New Roman" w:hint="eastAsia"/>
            <w:sz w:val="21"/>
            <w:szCs w:val="21"/>
            <w:highlight w:val="white"/>
          </w:rPr>
          <w:delText>，垂厚</w:delText>
        </w:r>
      </w:del>
      <w:ins w:id="1231" w:author="home" w:date="2025-12-08T11:41:00Z">
        <w:del w:id="1232" w:author="1001210222 Choi" w:date="2025-12-15T18:18:00Z" w16du:dateUtc="2025-12-15T10:18:00Z">
          <w:r w:rsidR="00AD1F97" w:rsidDel="003730A7">
            <w:rPr>
              <w:rFonts w:ascii="Times New Roman" w:hAnsi="Times New Roman" w:cs="Times New Roman" w:hint="eastAsia"/>
              <w:sz w:val="21"/>
              <w:szCs w:val="21"/>
              <w:highlight w:val="white"/>
            </w:rPr>
            <w:delText>为</w:delText>
          </w:r>
        </w:del>
      </w:ins>
      <w:del w:id="1233" w:author="1001210222 Choi" w:date="2025-12-15T18:18:00Z" w16du:dateUtc="2025-12-15T10:18:00Z">
        <w:r w:rsidR="00A61163" w:rsidRPr="002F690E" w:rsidDel="003730A7">
          <w:rPr>
            <w:rFonts w:ascii="Times New Roman" w:hAnsi="Times New Roman" w:cs="Times New Roman"/>
            <w:sz w:val="21"/>
            <w:szCs w:val="21"/>
            <w:highlight w:val="white"/>
          </w:rPr>
          <w:delText>1-</w:delText>
        </w:r>
      </w:del>
      <w:ins w:id="1234" w:author="home" w:date="2025-12-08T11:41:00Z">
        <w:del w:id="1235" w:author="1001210222 Choi" w:date="2025-12-15T18:18:00Z" w16du:dateUtc="2025-12-15T10:18:00Z">
          <w:r w:rsidR="00AD1F97" w:rsidDel="003730A7">
            <w:rPr>
              <w:rFonts w:ascii="Times New Roman" w:hAnsi="Times New Roman" w:cs="Times New Roman"/>
              <w:sz w:val="21"/>
              <w:szCs w:val="21"/>
              <w:highlight w:val="white"/>
            </w:rPr>
            <w:delText>~</w:delText>
          </w:r>
        </w:del>
      </w:ins>
      <w:del w:id="1236" w:author="1001210222 Choi" w:date="2025-12-15T18:18:00Z" w16du:dateUtc="2025-12-15T10:18:00Z">
        <w:r w:rsidR="00A61163" w:rsidRPr="002F690E" w:rsidDel="003730A7">
          <w:rPr>
            <w:rFonts w:ascii="Times New Roman" w:hAnsi="Times New Roman" w:cs="Times New Roman"/>
            <w:sz w:val="21"/>
            <w:szCs w:val="21"/>
            <w:highlight w:val="white"/>
          </w:rPr>
          <w:delText>16 m</w:delText>
        </w:r>
        <w:r w:rsidR="00A61163" w:rsidRPr="002F690E" w:rsidDel="003730A7">
          <w:rPr>
            <w:rFonts w:ascii="Times New Roman" w:hAnsi="Times New Roman" w:cs="Times New Roman" w:hint="eastAsia"/>
            <w:sz w:val="21"/>
            <w:szCs w:val="21"/>
            <w:highlight w:val="white"/>
          </w:rPr>
          <w:delText>。矿区自西向东分为二道沟、三道沟及荒甸子三</w:delText>
        </w:r>
      </w:del>
      <w:ins w:id="1237" w:author="home" w:date="2025-12-08T11:41:00Z">
        <w:del w:id="1238" w:author="1001210222 Choi" w:date="2025-12-15T18:18:00Z" w16du:dateUtc="2025-12-15T10:18:00Z">
          <w:r w:rsidR="00FE32FA" w:rsidDel="003730A7">
            <w:rPr>
              <w:rFonts w:ascii="Times New Roman" w:hAnsi="Times New Roman" w:cs="Times New Roman" w:hint="eastAsia"/>
              <w:sz w:val="21"/>
              <w:szCs w:val="21"/>
              <w:highlight w:val="white"/>
            </w:rPr>
            <w:delText>3</w:delText>
          </w:r>
        </w:del>
      </w:ins>
      <w:del w:id="1239" w:author="1001210222 Choi" w:date="2025-12-15T18:18:00Z" w16du:dateUtc="2025-12-15T10:18:00Z">
        <w:r w:rsidR="00A61163" w:rsidRPr="002F690E" w:rsidDel="003730A7">
          <w:rPr>
            <w:rFonts w:ascii="Times New Roman" w:hAnsi="Times New Roman" w:cs="Times New Roman" w:hint="eastAsia"/>
            <w:sz w:val="21"/>
            <w:szCs w:val="21"/>
            <w:highlight w:val="white"/>
          </w:rPr>
          <w:delText>个采区（图</w:delText>
        </w:r>
        <w:r w:rsidR="00A61163" w:rsidRPr="002F690E" w:rsidDel="003730A7">
          <w:rPr>
            <w:rFonts w:ascii="Times New Roman" w:hAnsi="Times New Roman" w:cs="Times New Roman"/>
            <w:sz w:val="21"/>
            <w:szCs w:val="21"/>
            <w:highlight w:val="white"/>
          </w:rPr>
          <w:delText>5</w:delText>
        </w:r>
      </w:del>
      <w:ins w:id="1240" w:author="home" w:date="2025-12-08T11:35:00Z">
        <w:del w:id="1241" w:author="1001210222 Choi" w:date="2025-12-15T18:18:00Z" w16du:dateUtc="2025-12-15T10:18:00Z">
          <w:r w:rsidR="003D717A" w:rsidDel="003730A7">
            <w:rPr>
              <w:rFonts w:ascii="Times New Roman" w:hAnsi="Times New Roman" w:cs="Times New Roman"/>
              <w:noProof/>
              <w:sz w:val="21"/>
              <w:szCs w:val="21"/>
              <w:highlight w:val="yellow"/>
              <w:vertAlign w:val="superscript"/>
            </w:rPr>
            <w:delText>[31,36</w:delText>
          </w:r>
          <w:r w:rsidR="003D717A" w:rsidRPr="00654D5F" w:rsidDel="003730A7">
            <w:rPr>
              <w:rFonts w:ascii="Times New Roman" w:hAnsi="Times New Roman" w:cs="Times New Roman"/>
              <w:noProof/>
              <w:sz w:val="21"/>
              <w:szCs w:val="21"/>
              <w:highlight w:val="yellow"/>
              <w:vertAlign w:val="superscript"/>
            </w:rPr>
            <w:delText>]</w:delText>
          </w:r>
        </w:del>
      </w:ins>
      <w:del w:id="1242" w:author="1001210222 Choi" w:date="2025-12-15T18:18:00Z" w16du:dateUtc="2025-12-15T10:18:00Z">
        <w:r w:rsidRPr="002F690E" w:rsidDel="003730A7">
          <w:rPr>
            <w:rFonts w:ascii="Times New Roman" w:hAnsi="Times New Roman" w:cs="Times New Roman" w:hint="eastAsia"/>
            <w:sz w:val="21"/>
            <w:szCs w:val="21"/>
            <w:highlight w:val="white"/>
          </w:rPr>
          <w:delText>），其中二道沟采区分布</w:delText>
        </w:r>
        <w:r w:rsidRPr="002F690E" w:rsidDel="003730A7">
          <w:rPr>
            <w:rFonts w:ascii="Times New Roman" w:hAnsi="Times New Roman" w:cs="Times New Roman"/>
            <w:sz w:val="21"/>
            <w:szCs w:val="21"/>
            <w:highlight w:val="white"/>
          </w:rPr>
          <w:delText>1-1</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2-30</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2-1</w:delText>
        </w:r>
        <w:r w:rsidRPr="002F690E" w:rsidDel="003730A7">
          <w:rPr>
            <w:rFonts w:ascii="Times New Roman" w:hAnsi="Times New Roman" w:cs="Times New Roman" w:hint="eastAsia"/>
            <w:sz w:val="21"/>
            <w:szCs w:val="21"/>
            <w:highlight w:val="white"/>
          </w:rPr>
          <w:delText>、</w:delText>
        </w:r>
      </w:del>
      <w:ins w:id="1243" w:author="home" w:date="2025-12-08T11:41:00Z">
        <w:del w:id="1244" w:author="1001210222 Choi" w:date="2025-12-15T18:18:00Z" w16du:dateUtc="2025-12-15T10:18:00Z">
          <w:r w:rsidR="00FE32FA" w:rsidDel="003730A7">
            <w:rPr>
              <w:rFonts w:ascii="Times New Roman" w:hAnsi="Times New Roman" w:cs="Times New Roman" w:hint="eastAsia"/>
              <w:sz w:val="21"/>
              <w:szCs w:val="21"/>
              <w:highlight w:val="white"/>
            </w:rPr>
            <w:delText>和</w:delText>
          </w:r>
        </w:del>
      </w:ins>
      <w:del w:id="1245" w:author="1001210222 Choi" w:date="2025-12-15T18:18:00Z" w16du:dateUtc="2025-12-15T10:18:00Z">
        <w:r w:rsidRPr="002F690E" w:rsidDel="003730A7">
          <w:rPr>
            <w:rFonts w:ascii="Times New Roman" w:hAnsi="Times New Roman" w:cs="Times New Roman"/>
            <w:sz w:val="21"/>
            <w:szCs w:val="21"/>
            <w:highlight w:val="white"/>
          </w:rPr>
          <w:delText>106</w:delText>
        </w:r>
        <w:r w:rsidRPr="002F690E" w:rsidDel="003730A7">
          <w:rPr>
            <w:rFonts w:ascii="Times New Roman" w:hAnsi="Times New Roman" w:cs="Times New Roman" w:hint="eastAsia"/>
            <w:sz w:val="21"/>
            <w:szCs w:val="21"/>
            <w:highlight w:val="white"/>
          </w:rPr>
          <w:delText>号等矿体，矿体赋存标高</w:delText>
        </w:r>
        <w:r w:rsidRPr="002F690E" w:rsidDel="003730A7">
          <w:rPr>
            <w:rFonts w:ascii="Times New Roman" w:hAnsi="Times New Roman" w:cs="Times New Roman"/>
            <w:sz w:val="21"/>
            <w:szCs w:val="21"/>
            <w:highlight w:val="white"/>
          </w:rPr>
          <w:delText>-415 m</w:delText>
        </w:r>
        <w:r w:rsidRPr="002F690E" w:rsidDel="003730A7">
          <w:rPr>
            <w:rFonts w:ascii="Times New Roman" w:hAnsi="Times New Roman" w:cs="Times New Roman" w:hint="eastAsia"/>
            <w:sz w:val="21"/>
            <w:szCs w:val="21"/>
            <w:highlight w:val="white"/>
          </w:rPr>
          <w:delText>至</w:delText>
        </w:r>
        <w:r w:rsidRPr="002F690E" w:rsidDel="003730A7">
          <w:rPr>
            <w:rFonts w:ascii="Times New Roman" w:hAnsi="Times New Roman" w:cs="Times New Roman"/>
            <w:sz w:val="21"/>
            <w:szCs w:val="21"/>
            <w:highlight w:val="white"/>
          </w:rPr>
          <w:delText>+</w:delText>
        </w:r>
      </w:del>
      <w:ins w:id="1246" w:author="home" w:date="2025-12-08T11:41:00Z">
        <w:del w:id="1247" w:author="1001210222 Choi" w:date="2025-12-15T18:18:00Z" w16du:dateUtc="2025-12-15T10:18:00Z">
          <w:r w:rsidR="0094375E" w:rsidDel="003730A7">
            <w:rPr>
              <w:rFonts w:ascii="Times New Roman" w:hAnsi="Times New Roman" w:cs="Times New Roman"/>
              <w:sz w:val="21"/>
              <w:szCs w:val="21"/>
              <w:highlight w:val="white"/>
            </w:rPr>
            <w:delText>~</w:delText>
          </w:r>
        </w:del>
      </w:ins>
      <w:del w:id="1248" w:author="1001210222 Choi" w:date="2025-12-15T18:18:00Z" w16du:dateUtc="2025-12-15T10:18:00Z">
        <w:r w:rsidRPr="002F690E" w:rsidDel="003730A7">
          <w:rPr>
            <w:rFonts w:ascii="Times New Roman" w:hAnsi="Times New Roman" w:cs="Times New Roman"/>
            <w:sz w:val="21"/>
            <w:szCs w:val="21"/>
            <w:highlight w:val="white"/>
          </w:rPr>
          <w:delText>639 m</w:delText>
        </w:r>
        <w:r w:rsidRPr="002F690E" w:rsidDel="003730A7">
          <w:rPr>
            <w:rFonts w:ascii="Times New Roman" w:hAnsi="Times New Roman" w:cs="Times New Roman" w:hint="eastAsia"/>
            <w:sz w:val="21"/>
            <w:szCs w:val="21"/>
            <w:highlight w:val="white"/>
          </w:rPr>
          <w:delText>；三道沟采区分布</w:delText>
        </w:r>
        <w:r w:rsidRPr="002F690E" w:rsidDel="003730A7">
          <w:rPr>
            <w:rFonts w:ascii="Times New Roman" w:hAnsi="Times New Roman" w:cs="Times New Roman"/>
            <w:sz w:val="21"/>
            <w:szCs w:val="21"/>
            <w:highlight w:val="white"/>
          </w:rPr>
          <w:delText>10</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11-4</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11-6</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11-7</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10-30</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11-5</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90</w:delText>
        </w:r>
        <w:r w:rsidRPr="002F690E" w:rsidDel="003730A7">
          <w:rPr>
            <w:rFonts w:ascii="Times New Roman" w:hAnsi="Times New Roman" w:cs="Times New Roman" w:hint="eastAsia"/>
            <w:sz w:val="21"/>
            <w:szCs w:val="21"/>
            <w:highlight w:val="white"/>
          </w:rPr>
          <w:delText>、</w:delText>
        </w:r>
      </w:del>
      <w:ins w:id="1249" w:author="home" w:date="2025-12-08T11:41:00Z">
        <w:del w:id="1250" w:author="1001210222 Choi" w:date="2025-12-15T18:18:00Z" w16du:dateUtc="2025-12-15T10:18:00Z">
          <w:r w:rsidR="0094375E" w:rsidDel="003730A7">
            <w:rPr>
              <w:rFonts w:ascii="Times New Roman" w:hAnsi="Times New Roman" w:cs="Times New Roman" w:hint="eastAsia"/>
              <w:sz w:val="21"/>
              <w:szCs w:val="21"/>
              <w:highlight w:val="white"/>
            </w:rPr>
            <w:delText>和</w:delText>
          </w:r>
        </w:del>
      </w:ins>
      <w:del w:id="1251" w:author="1001210222 Choi" w:date="2025-12-15T18:18:00Z" w16du:dateUtc="2025-12-15T10:18:00Z">
        <w:r w:rsidRPr="002F690E" w:rsidDel="003730A7">
          <w:rPr>
            <w:rFonts w:ascii="Times New Roman" w:hAnsi="Times New Roman" w:cs="Times New Roman"/>
            <w:sz w:val="21"/>
            <w:szCs w:val="21"/>
            <w:highlight w:val="white"/>
          </w:rPr>
          <w:delText>92</w:delText>
        </w:r>
        <w:r w:rsidRPr="002F690E" w:rsidDel="003730A7">
          <w:rPr>
            <w:rFonts w:ascii="Times New Roman" w:hAnsi="Times New Roman" w:cs="Times New Roman" w:hint="eastAsia"/>
            <w:sz w:val="21"/>
            <w:szCs w:val="21"/>
            <w:highlight w:val="white"/>
          </w:rPr>
          <w:delText>号等矿体，赋存标高</w:delText>
        </w:r>
        <w:r w:rsidRPr="002F690E" w:rsidDel="003730A7">
          <w:rPr>
            <w:rFonts w:ascii="Times New Roman" w:hAnsi="Times New Roman" w:cs="Times New Roman"/>
            <w:sz w:val="21"/>
            <w:szCs w:val="21"/>
            <w:highlight w:val="white"/>
          </w:rPr>
          <w:delText>-639 m</w:delText>
        </w:r>
        <w:r w:rsidRPr="002F690E" w:rsidDel="003730A7">
          <w:rPr>
            <w:rFonts w:ascii="Times New Roman" w:hAnsi="Times New Roman" w:cs="Times New Roman" w:hint="eastAsia"/>
            <w:sz w:val="21"/>
            <w:szCs w:val="21"/>
            <w:highlight w:val="white"/>
          </w:rPr>
          <w:delText>至</w:delText>
        </w:r>
        <w:r w:rsidRPr="002F690E" w:rsidDel="003730A7">
          <w:rPr>
            <w:rFonts w:ascii="Times New Roman" w:hAnsi="Times New Roman" w:cs="Times New Roman"/>
            <w:sz w:val="21"/>
            <w:szCs w:val="21"/>
            <w:highlight w:val="white"/>
          </w:rPr>
          <w:delText>+</w:delText>
        </w:r>
      </w:del>
      <w:ins w:id="1252" w:author="home" w:date="2025-12-08T11:41:00Z">
        <w:del w:id="1253" w:author="1001210222 Choi" w:date="2025-12-15T18:18:00Z" w16du:dateUtc="2025-12-15T10:18:00Z">
          <w:r w:rsidR="0094375E" w:rsidDel="003730A7">
            <w:rPr>
              <w:rFonts w:ascii="Times New Roman" w:hAnsi="Times New Roman" w:cs="Times New Roman"/>
              <w:sz w:val="21"/>
              <w:szCs w:val="21"/>
              <w:highlight w:val="white"/>
            </w:rPr>
            <w:delText>~</w:delText>
          </w:r>
        </w:del>
      </w:ins>
      <w:del w:id="1254" w:author="1001210222 Choi" w:date="2025-12-15T18:18:00Z" w16du:dateUtc="2025-12-15T10:18:00Z">
        <w:r w:rsidRPr="002F690E" w:rsidDel="003730A7">
          <w:rPr>
            <w:rFonts w:ascii="Times New Roman" w:hAnsi="Times New Roman" w:cs="Times New Roman"/>
            <w:sz w:val="21"/>
            <w:szCs w:val="21"/>
            <w:highlight w:val="white"/>
          </w:rPr>
          <w:delText>600 m</w:delText>
        </w:r>
        <w:r w:rsidRPr="002F690E" w:rsidDel="003730A7">
          <w:rPr>
            <w:rFonts w:ascii="Times New Roman" w:hAnsi="Times New Roman" w:cs="Times New Roman" w:hint="eastAsia"/>
            <w:sz w:val="21"/>
            <w:szCs w:val="21"/>
            <w:highlight w:val="white"/>
          </w:rPr>
          <w:delText>；荒甸子采区分布</w:delText>
        </w:r>
        <w:r w:rsidRPr="002F690E" w:rsidDel="003730A7">
          <w:rPr>
            <w:rFonts w:ascii="Times New Roman" w:hAnsi="Times New Roman" w:cs="Times New Roman"/>
            <w:sz w:val="21"/>
            <w:szCs w:val="21"/>
            <w:highlight w:val="white"/>
          </w:rPr>
          <w:delText>60-1</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60-2</w:delText>
        </w:r>
        <w:r w:rsidRPr="002F690E" w:rsidDel="003730A7">
          <w:rPr>
            <w:rFonts w:ascii="Times New Roman" w:hAnsi="Times New Roman" w:cs="Times New Roman" w:hint="eastAsia"/>
            <w:sz w:val="21"/>
            <w:szCs w:val="21"/>
            <w:highlight w:val="white"/>
          </w:rPr>
          <w:delText>、</w:delText>
        </w:r>
      </w:del>
      <w:ins w:id="1255" w:author="home" w:date="2025-12-08T11:42:00Z">
        <w:del w:id="1256" w:author="1001210222 Choi" w:date="2025-12-15T18:18:00Z" w16du:dateUtc="2025-12-15T10:18:00Z">
          <w:r w:rsidR="006F5519" w:rsidDel="003730A7">
            <w:rPr>
              <w:rFonts w:ascii="Times New Roman" w:hAnsi="Times New Roman" w:cs="Times New Roman" w:hint="eastAsia"/>
              <w:sz w:val="21"/>
              <w:szCs w:val="21"/>
              <w:highlight w:val="white"/>
            </w:rPr>
            <w:delText>和</w:delText>
          </w:r>
        </w:del>
      </w:ins>
      <w:del w:id="1257" w:author="1001210222 Choi" w:date="2025-12-15T18:18:00Z" w16du:dateUtc="2025-12-15T10:18:00Z">
        <w:r w:rsidRPr="002F690E" w:rsidDel="003730A7">
          <w:rPr>
            <w:rFonts w:ascii="Times New Roman" w:hAnsi="Times New Roman" w:cs="Times New Roman"/>
            <w:sz w:val="21"/>
            <w:szCs w:val="21"/>
            <w:highlight w:val="white"/>
          </w:rPr>
          <w:delText>60-3</w:delText>
        </w:r>
        <w:r w:rsidRPr="002F690E" w:rsidDel="003730A7">
          <w:rPr>
            <w:rFonts w:ascii="Times New Roman" w:hAnsi="Times New Roman" w:cs="Times New Roman" w:hint="eastAsia"/>
            <w:sz w:val="21"/>
            <w:szCs w:val="21"/>
            <w:highlight w:val="white"/>
          </w:rPr>
          <w:delText>号等矿体，赋存标高</w:delText>
        </w:r>
        <w:r w:rsidRPr="002F690E" w:rsidDel="003730A7">
          <w:rPr>
            <w:rFonts w:ascii="Times New Roman" w:hAnsi="Times New Roman" w:cs="Times New Roman"/>
            <w:sz w:val="21"/>
            <w:szCs w:val="21"/>
            <w:highlight w:val="white"/>
          </w:rPr>
          <w:delText>-160 m</w:delText>
        </w:r>
        <w:r w:rsidRPr="002F690E" w:rsidDel="003730A7">
          <w:rPr>
            <w:rFonts w:ascii="Times New Roman" w:hAnsi="Times New Roman" w:cs="Times New Roman" w:hint="eastAsia"/>
            <w:sz w:val="21"/>
            <w:szCs w:val="21"/>
            <w:highlight w:val="white"/>
          </w:rPr>
          <w:delText>至</w:delText>
        </w:r>
        <w:r w:rsidRPr="002F690E" w:rsidDel="003730A7">
          <w:rPr>
            <w:rFonts w:ascii="Times New Roman" w:hAnsi="Times New Roman" w:cs="Times New Roman"/>
            <w:sz w:val="21"/>
            <w:szCs w:val="21"/>
            <w:highlight w:val="white"/>
          </w:rPr>
          <w:delText>+</w:delText>
        </w:r>
      </w:del>
      <w:ins w:id="1258" w:author="home" w:date="2025-12-08T11:42:00Z">
        <w:del w:id="1259" w:author="1001210222 Choi" w:date="2025-12-15T18:18:00Z" w16du:dateUtc="2025-12-15T10:18:00Z">
          <w:r w:rsidR="002C0CBA" w:rsidDel="003730A7">
            <w:rPr>
              <w:rFonts w:ascii="Times New Roman" w:hAnsi="Times New Roman" w:cs="Times New Roman"/>
              <w:sz w:val="21"/>
              <w:szCs w:val="21"/>
              <w:highlight w:val="white"/>
            </w:rPr>
            <w:delText>~</w:delText>
          </w:r>
        </w:del>
      </w:ins>
      <w:del w:id="1260" w:author="1001210222 Choi" w:date="2025-12-15T18:18:00Z" w16du:dateUtc="2025-12-15T10:18:00Z">
        <w:r w:rsidRPr="002F690E" w:rsidDel="003730A7">
          <w:rPr>
            <w:rFonts w:ascii="Times New Roman" w:hAnsi="Times New Roman" w:cs="Times New Roman"/>
            <w:sz w:val="21"/>
            <w:szCs w:val="21"/>
            <w:highlight w:val="white"/>
          </w:rPr>
          <w:delText>480 m</w:delText>
        </w:r>
        <w:r w:rsidR="00F57588" w:rsidRPr="00654D5F" w:rsidDel="003730A7">
          <w:rPr>
            <w:rFonts w:ascii="Times New Roman" w:hAnsi="Times New Roman" w:cs="Times New Roman"/>
            <w:noProof/>
            <w:sz w:val="21"/>
            <w:szCs w:val="21"/>
            <w:highlight w:val="yellow"/>
            <w:vertAlign w:val="superscript"/>
          </w:rPr>
          <w:delText>[157]</w:delText>
        </w:r>
        <w:r w:rsidR="00512822" w:rsidRPr="002F690E" w:rsidDel="003730A7">
          <w:rPr>
            <w:rFonts w:ascii="Times New Roman" w:hAnsi="Times New Roman" w:cs="Times New Roman" w:hint="eastAsia"/>
            <w:sz w:val="21"/>
            <w:szCs w:val="21"/>
            <w:highlight w:val="white"/>
          </w:rPr>
          <w:delText>。主要矿石类型包括浸染状蚀变片岩与含金石英脉</w:delText>
        </w:r>
        <w:r w:rsidR="00512822" w:rsidRPr="00654D5F" w:rsidDel="003730A7">
          <w:rPr>
            <w:rFonts w:ascii="Times New Roman" w:hAnsi="Times New Roman" w:cs="Times New Roman"/>
            <w:noProof/>
            <w:sz w:val="21"/>
            <w:szCs w:val="21"/>
            <w:highlight w:val="yellow"/>
            <w:vertAlign w:val="superscript"/>
          </w:rPr>
          <w:delText>[26,42]</w:delText>
        </w:r>
        <w:r w:rsidRPr="002F690E" w:rsidDel="003730A7">
          <w:rPr>
            <w:rFonts w:ascii="Times New Roman" w:hAnsi="Times New Roman" w:cs="Times New Roman" w:hint="eastAsia"/>
            <w:sz w:val="21"/>
            <w:szCs w:val="21"/>
            <w:highlight w:val="white"/>
          </w:rPr>
          <w:delText>。矿区未出露大型侵入体，但发育花岗斑岩，</w:delText>
        </w:r>
      </w:del>
      <w:ins w:id="1261" w:author="home" w:date="2025-12-08T11:42:00Z">
        <w:del w:id="1262" w:author="1001210222 Choi" w:date="2025-12-15T18:18:00Z" w16du:dateUtc="2025-12-15T10:18:00Z">
          <w:r w:rsidR="007D60B1" w:rsidDel="003730A7">
            <w:rPr>
              <w:rFonts w:ascii="Times New Roman" w:hAnsi="Times New Roman" w:cs="Times New Roman" w:hint="eastAsia"/>
              <w:sz w:val="21"/>
              <w:szCs w:val="21"/>
              <w:highlight w:val="white"/>
            </w:rPr>
            <w:delText>、</w:delText>
          </w:r>
        </w:del>
      </w:ins>
      <w:del w:id="1263" w:author="1001210222 Choi" w:date="2025-12-15T18:18:00Z" w16du:dateUtc="2025-12-15T10:18:00Z">
        <w:r w:rsidRPr="002F690E" w:rsidDel="003730A7">
          <w:rPr>
            <w:rFonts w:ascii="Times New Roman" w:hAnsi="Times New Roman" w:cs="Times New Roman" w:hint="eastAsia"/>
            <w:sz w:val="21"/>
            <w:szCs w:val="21"/>
            <w:highlight w:val="white"/>
          </w:rPr>
          <w:delText>二长斑岩，</w:delText>
        </w:r>
      </w:del>
      <w:ins w:id="1264" w:author="home" w:date="2025-12-08T11:42:00Z">
        <w:del w:id="1265" w:author="1001210222 Choi" w:date="2025-12-15T18:18:00Z" w16du:dateUtc="2025-12-15T10:18:00Z">
          <w:r w:rsidR="007D60B1" w:rsidDel="003730A7">
            <w:rPr>
              <w:rFonts w:ascii="Times New Roman" w:hAnsi="Times New Roman" w:cs="Times New Roman" w:hint="eastAsia"/>
              <w:sz w:val="21"/>
              <w:szCs w:val="21"/>
              <w:highlight w:val="white"/>
            </w:rPr>
            <w:delText>、</w:delText>
          </w:r>
        </w:del>
      </w:ins>
      <w:del w:id="1266" w:author="1001210222 Choi" w:date="2025-12-15T18:18:00Z" w16du:dateUtc="2025-12-15T10:18:00Z">
        <w:r w:rsidRPr="002F690E" w:rsidDel="003730A7">
          <w:rPr>
            <w:rFonts w:ascii="Times New Roman" w:hAnsi="Times New Roman" w:cs="Times New Roman" w:hint="eastAsia"/>
            <w:sz w:val="21"/>
            <w:szCs w:val="21"/>
            <w:highlight w:val="white"/>
          </w:rPr>
          <w:delText>闪长玢岩及</w:delText>
        </w:r>
      </w:del>
      <w:ins w:id="1267" w:author="home" w:date="2025-12-08T11:42:00Z">
        <w:del w:id="1268" w:author="1001210222 Choi" w:date="2025-12-15T18:18:00Z" w16du:dateUtc="2025-12-15T10:18:00Z">
          <w:r w:rsidR="007D60B1" w:rsidDel="003730A7">
            <w:rPr>
              <w:rFonts w:ascii="Times New Roman" w:hAnsi="Times New Roman" w:cs="Times New Roman" w:hint="eastAsia"/>
              <w:sz w:val="21"/>
              <w:szCs w:val="21"/>
              <w:highlight w:val="white"/>
            </w:rPr>
            <w:delText>和</w:delText>
          </w:r>
        </w:del>
      </w:ins>
      <w:del w:id="1269" w:author="1001210222 Choi" w:date="2025-12-15T18:18:00Z" w16du:dateUtc="2025-12-15T10:18:00Z">
        <w:r w:rsidRPr="002F690E" w:rsidDel="003730A7">
          <w:rPr>
            <w:rFonts w:ascii="Times New Roman" w:hAnsi="Times New Roman" w:cs="Times New Roman" w:hint="eastAsia"/>
            <w:sz w:val="21"/>
            <w:szCs w:val="21"/>
            <w:highlight w:val="white"/>
          </w:rPr>
          <w:delText>石英斑岩等岩性的基性至酸性脉岩群</w:delText>
        </w:r>
        <w:r w:rsidR="00CD0D40" w:rsidRPr="00654D5F" w:rsidDel="003730A7">
          <w:rPr>
            <w:rFonts w:ascii="Times New Roman" w:hAnsi="Times New Roman" w:cs="Times New Roman"/>
            <w:noProof/>
            <w:sz w:val="21"/>
            <w:szCs w:val="21"/>
            <w:highlight w:val="yellow"/>
            <w:vertAlign w:val="superscript"/>
          </w:rPr>
          <w:delText>[24,32,</w:delText>
        </w:r>
      </w:del>
      <w:ins w:id="1270" w:author="home" w:date="2025-12-08T11:29:00Z">
        <w:del w:id="1271" w:author="1001210222 Choi" w:date="2025-12-15T18:18:00Z" w16du:dateUtc="2025-12-15T10:18:00Z">
          <w:r w:rsidR="00682BAE" w:rsidDel="003730A7">
            <w:rPr>
              <w:rFonts w:ascii="Times New Roman" w:hAnsi="Times New Roman" w:cs="Times New Roman"/>
              <w:noProof/>
              <w:sz w:val="21"/>
              <w:szCs w:val="21"/>
              <w:highlight w:val="yellow"/>
              <w:vertAlign w:val="superscript"/>
            </w:rPr>
            <w:delText>-</w:delText>
          </w:r>
        </w:del>
      </w:ins>
      <w:del w:id="1272" w:author="1001210222 Choi" w:date="2025-12-15T18:18:00Z" w16du:dateUtc="2025-12-15T10:18:00Z">
        <w:r w:rsidR="00CD0D40" w:rsidRPr="00654D5F" w:rsidDel="003730A7">
          <w:rPr>
            <w:rFonts w:ascii="Times New Roman" w:hAnsi="Times New Roman" w:cs="Times New Roman"/>
            <w:noProof/>
            <w:sz w:val="21"/>
            <w:szCs w:val="21"/>
            <w:highlight w:val="yellow"/>
            <w:vertAlign w:val="superscript"/>
          </w:rPr>
          <w:delText>33,82]</w:delText>
        </w:r>
        <w:r w:rsidR="00AB6F8F" w:rsidRPr="002F690E" w:rsidDel="003730A7">
          <w:rPr>
            <w:rFonts w:ascii="Times New Roman" w:hAnsi="Times New Roman" w:cs="Times New Roman" w:hint="eastAsia"/>
            <w:sz w:val="21"/>
            <w:szCs w:val="21"/>
            <w:highlight w:val="white"/>
          </w:rPr>
          <w:delText>。</w:delText>
        </w:r>
        <w:bookmarkEnd w:id="1190"/>
      </w:del>
    </w:p>
    <w:p w14:paraId="510377D1" w14:textId="65433988" w:rsidR="00B804E8" w:rsidRPr="00B804E8" w:rsidDel="003730A7" w:rsidRDefault="00654D5F" w:rsidP="008868EF">
      <w:pPr>
        <w:pStyle w:val="TableParagraph"/>
        <w:spacing w:line="276" w:lineRule="auto"/>
        <w:jc w:val="center"/>
        <w:rPr>
          <w:del w:id="1273" w:author="1001210222 Choi" w:date="2025-12-15T18:18:00Z" w16du:dateUtc="2025-12-15T10:18:00Z"/>
          <w:rFonts w:ascii="Times New Roman" w:hAnsi="Times New Roman" w:cs="Times New Roman"/>
          <w:sz w:val="21"/>
          <w:szCs w:val="21"/>
        </w:rPr>
      </w:pPr>
      <w:bookmarkStart w:id="1274" w:name="嵌入式图形_5"/>
      <w:del w:id="1275" w:author="1001210222 Choi" w:date="2025-12-09T10:03:00Z" w16du:dateUtc="2025-12-09T02:03:00Z">
        <w:r w:rsidRPr="00CD4B7C" w:rsidDel="002A6399">
          <w:rPr>
            <w:rFonts w:ascii="Times New Roman" w:hAnsi="Times New Roman" w:cs="Times New Roman"/>
            <w:noProof/>
            <w:color w:val="000000" w:themeColor="text1"/>
            <w:sz w:val="21"/>
            <w:szCs w:val="21"/>
            <w14:ligatures w14:val="standardContextual"/>
          </w:rPr>
          <w:drawing>
            <wp:inline distT="0" distB="0" distL="0" distR="0" wp14:anchorId="0C60D9AF" wp14:editId="202D421E">
              <wp:extent cx="5040173" cy="4105656"/>
              <wp:effectExtent l="0" t="0" r="8255" b="9525"/>
              <wp:docPr id="10314920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6090" name="图片 1031492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173" cy="4105656"/>
                      </a:xfrm>
                      <a:prstGeom prst="rect">
                        <a:avLst/>
                      </a:prstGeom>
                    </pic:spPr>
                  </pic:pic>
                </a:graphicData>
              </a:graphic>
            </wp:inline>
          </w:drawing>
        </w:r>
      </w:del>
      <w:bookmarkEnd w:id="1274"/>
    </w:p>
    <w:p w14:paraId="7B1FEAE6" w14:textId="7E24E820" w:rsidR="00B804E8" w:rsidRPr="00B804E8" w:rsidDel="003730A7" w:rsidRDefault="00654D5F" w:rsidP="008868EF">
      <w:pPr>
        <w:spacing w:after="0" w:line="240" w:lineRule="auto"/>
        <w:ind w:firstLine="420"/>
        <w:jc w:val="both"/>
        <w:rPr>
          <w:del w:id="1276" w:author="1001210222 Choi" w:date="2025-12-15T18:18:00Z" w16du:dateUtc="2025-12-15T10:18:00Z"/>
          <w:rFonts w:ascii="Times New Roman" w:eastAsia="仿宋" w:hAnsi="Times New Roman"/>
          <w:sz w:val="18"/>
          <w:szCs w:val="18"/>
        </w:rPr>
      </w:pPr>
      <w:bookmarkStart w:id="1277" w:name="中文图序_5"/>
      <w:bookmarkStart w:id="1278" w:name="中文图题_5"/>
      <w:commentRangeStart w:id="1279"/>
      <w:commentRangeStart w:id="1280"/>
      <w:del w:id="1281"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5</w:delText>
        </w:r>
        <w:bookmarkEnd w:id="1277"/>
        <w:r w:rsidRPr="002F690E" w:rsidDel="003730A7">
          <w:rPr>
            <w:rFonts w:ascii="Times New Roman" w:eastAsia="仿宋" w:hAnsi="Times New Roman"/>
            <w:sz w:val="18"/>
            <w:szCs w:val="18"/>
            <w:highlight w:val="white"/>
          </w:rPr>
          <w:delText xml:space="preserve"> </w:delText>
        </w:r>
        <w:commentRangeEnd w:id="1279"/>
        <w:r w:rsidR="00BB44D9" w:rsidDel="003730A7">
          <w:rPr>
            <w:rStyle w:val="afa"/>
          </w:rPr>
          <w:commentReference w:id="1279"/>
        </w:r>
        <w:commentRangeEnd w:id="1280"/>
        <w:r w:rsidR="0058347F" w:rsidDel="003730A7">
          <w:rPr>
            <w:rStyle w:val="afa"/>
          </w:rPr>
          <w:commentReference w:id="1280"/>
        </w:r>
        <w:r w:rsidRPr="002F690E" w:rsidDel="003730A7">
          <w:rPr>
            <w:rFonts w:ascii="Times New Roman" w:eastAsia="仿宋" w:hAnsi="Times New Roman" w:hint="eastAsia"/>
            <w:sz w:val="18"/>
            <w:szCs w:val="18"/>
            <w:highlight w:val="white"/>
          </w:rPr>
          <w:delText>白云金矿床矿区地质图（</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）及沿</w:delText>
        </w:r>
        <w:r w:rsidRPr="00DA3514" w:rsidDel="003730A7">
          <w:rPr>
            <w:rFonts w:ascii="Times New Roman" w:eastAsia="仿宋" w:hAnsi="Times New Roman"/>
            <w:i/>
            <w:sz w:val="18"/>
            <w:szCs w:val="18"/>
            <w:highlight w:val="white"/>
            <w:rPrChange w:id="1282" w:author="home" w:date="2025-12-08T11:32:00Z">
              <w:rPr>
                <w:rFonts w:ascii="Times New Roman" w:eastAsia="仿宋" w:hAnsi="Times New Roman"/>
                <w:sz w:val="18"/>
                <w:szCs w:val="18"/>
                <w:highlight w:val="white"/>
              </w:rPr>
            </w:rPrChange>
          </w:rPr>
          <w:delText>A</w:delText>
        </w:r>
      </w:del>
      <w:ins w:id="1283" w:author="home" w:date="2025-12-08T11:32:00Z">
        <w:del w:id="1284" w:author="1001210222 Choi" w:date="2025-12-15T18:18:00Z" w16du:dateUtc="2025-12-15T10:18:00Z">
          <w:r w:rsidR="00DA3514" w:rsidDel="003730A7">
            <w:rPr>
              <w:rFonts w:ascii="Times New Roman" w:eastAsia="仿宋" w:hAnsi="Times New Roman" w:hint="eastAsia"/>
              <w:sz w:val="18"/>
              <w:szCs w:val="18"/>
              <w:highlight w:val="white"/>
            </w:rPr>
            <w:delText>—</w:delText>
          </w:r>
        </w:del>
      </w:ins>
      <w:del w:id="1285" w:author="1001210222 Choi" w:date="2025-12-15T18:18:00Z" w16du:dateUtc="2025-12-15T10:18:00Z">
        <w:r w:rsidRPr="002F690E" w:rsidDel="003730A7">
          <w:rPr>
            <w:rFonts w:ascii="Times New Roman" w:eastAsia="仿宋" w:hAnsi="Times New Roman"/>
            <w:sz w:val="18"/>
            <w:szCs w:val="18"/>
            <w:highlight w:val="white"/>
          </w:rPr>
          <w:delText>-</w:delText>
        </w:r>
        <w:r w:rsidRPr="00DA3514" w:rsidDel="003730A7">
          <w:rPr>
            <w:rFonts w:ascii="Times New Roman" w:eastAsia="仿宋" w:hAnsi="Times New Roman"/>
            <w:i/>
            <w:sz w:val="18"/>
            <w:szCs w:val="18"/>
            <w:highlight w:val="white"/>
            <w:rPrChange w:id="1286" w:author="home" w:date="2025-12-08T11:32:00Z">
              <w:rPr>
                <w:rFonts w:ascii="Times New Roman" w:eastAsia="仿宋" w:hAnsi="Times New Roman"/>
                <w:sz w:val="18"/>
                <w:szCs w:val="18"/>
                <w:highlight w:val="white"/>
              </w:rPr>
            </w:rPrChange>
          </w:rPr>
          <w:delText>A</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）与</w:delText>
        </w:r>
        <w:r w:rsidRPr="00DA3514" w:rsidDel="003730A7">
          <w:rPr>
            <w:rFonts w:ascii="Times New Roman" w:eastAsia="仿宋" w:hAnsi="Times New Roman"/>
            <w:i/>
            <w:sz w:val="18"/>
            <w:szCs w:val="18"/>
            <w:highlight w:val="white"/>
            <w:rPrChange w:id="1287" w:author="home" w:date="2025-12-08T11:32:00Z">
              <w:rPr>
                <w:rFonts w:ascii="Times New Roman" w:eastAsia="仿宋" w:hAnsi="Times New Roman"/>
                <w:sz w:val="18"/>
                <w:szCs w:val="18"/>
                <w:highlight w:val="white"/>
              </w:rPr>
            </w:rPrChange>
          </w:rPr>
          <w:delText>B</w:delText>
        </w:r>
      </w:del>
      <w:ins w:id="1288" w:author="home" w:date="2025-12-08T11:32:00Z">
        <w:del w:id="1289" w:author="1001210222 Choi" w:date="2025-12-15T18:18:00Z" w16du:dateUtc="2025-12-15T10:18:00Z">
          <w:r w:rsidR="00DA3514" w:rsidDel="003730A7">
            <w:rPr>
              <w:rFonts w:ascii="Times New Roman" w:eastAsia="仿宋" w:hAnsi="Times New Roman" w:hint="eastAsia"/>
              <w:sz w:val="18"/>
              <w:szCs w:val="18"/>
              <w:highlight w:val="white"/>
            </w:rPr>
            <w:delText>—</w:delText>
          </w:r>
        </w:del>
      </w:ins>
      <w:del w:id="1290" w:author="1001210222 Choi" w:date="2025-12-15T18:18:00Z" w16du:dateUtc="2025-12-15T10:18:00Z">
        <w:r w:rsidRPr="002F690E" w:rsidDel="003730A7">
          <w:rPr>
            <w:rFonts w:ascii="Times New Roman" w:eastAsia="仿宋" w:hAnsi="Times New Roman"/>
            <w:sz w:val="18"/>
            <w:szCs w:val="18"/>
            <w:highlight w:val="white"/>
          </w:rPr>
          <w:delText>-</w:delText>
        </w:r>
        <w:r w:rsidRPr="00DA3514" w:rsidDel="003730A7">
          <w:rPr>
            <w:rFonts w:ascii="Times New Roman" w:eastAsia="仿宋" w:hAnsi="Times New Roman"/>
            <w:i/>
            <w:sz w:val="18"/>
            <w:szCs w:val="18"/>
            <w:highlight w:val="white"/>
            <w:rPrChange w:id="1291" w:author="home" w:date="2025-12-08T11:32:00Z">
              <w:rPr>
                <w:rFonts w:ascii="Times New Roman" w:eastAsia="仿宋" w:hAnsi="Times New Roman"/>
                <w:sz w:val="18"/>
                <w:szCs w:val="18"/>
                <w:highlight w:val="white"/>
              </w:rPr>
            </w:rPrChange>
          </w:rPr>
          <w:delText>B</w:delText>
        </w:r>
        <w:r w:rsidRPr="002F690E" w:rsidDel="003730A7">
          <w:rPr>
            <w:rFonts w:ascii="Times New Roman" w:eastAsia="仿宋" w:hAnsi="Times New Roman" w:hint="eastAsia"/>
            <w:sz w:val="18"/>
            <w:szCs w:val="18"/>
            <w:highlight w:val="white"/>
          </w:rPr>
          <w:delText>′</w:delText>
        </w:r>
        <w:r w:rsidR="001950DA" w:rsidRPr="002F690E" w:rsidDel="003730A7">
          <w:rPr>
            <w:rFonts w:ascii="Times New Roman" w:eastAsia="仿宋" w:hAnsi="Times New Roman" w:hint="eastAsia"/>
            <w:sz w:val="18"/>
            <w:szCs w:val="18"/>
            <w:highlight w:val="white"/>
          </w:rPr>
          <w:delText>（</w:delText>
        </w:r>
        <w:r w:rsidR="001950DA" w:rsidRPr="002F690E" w:rsidDel="003730A7">
          <w:rPr>
            <w:rFonts w:ascii="Times New Roman" w:eastAsia="仿宋" w:hAnsi="Times New Roman"/>
            <w:sz w:val="18"/>
            <w:szCs w:val="18"/>
            <w:highlight w:val="white"/>
          </w:rPr>
          <w:delText>C</w:delText>
        </w:r>
        <w:r w:rsidR="001950DA" w:rsidRPr="002F690E" w:rsidDel="003730A7">
          <w:rPr>
            <w:rFonts w:ascii="Times New Roman" w:eastAsia="仿宋" w:hAnsi="Times New Roman" w:hint="eastAsia"/>
            <w:sz w:val="18"/>
            <w:szCs w:val="18"/>
            <w:highlight w:val="white"/>
          </w:rPr>
          <w:delText>）的典型剖面；</w:delText>
        </w:r>
      </w:del>
      <w:ins w:id="1292" w:author="home" w:date="2025-12-08T11:29:00Z">
        <w:del w:id="1293" w:author="1001210222 Choi" w:date="2025-12-15T18:18:00Z" w16du:dateUtc="2025-12-15T10:18:00Z">
          <w:r w:rsidR="007D7D82" w:rsidDel="003730A7">
            <w:rPr>
              <w:rFonts w:ascii="Times New Roman" w:eastAsia="仿宋" w:hAnsi="Times New Roman" w:hint="eastAsia"/>
              <w:sz w:val="18"/>
              <w:szCs w:val="18"/>
              <w:highlight w:val="white"/>
            </w:rPr>
            <w:delText>（</w:delText>
          </w:r>
        </w:del>
      </w:ins>
      <w:del w:id="1294" w:author="1001210222 Choi" w:date="2025-12-15T18:18:00Z" w16du:dateUtc="2025-12-15T10:18:00Z">
        <w:r w:rsidR="001950DA" w:rsidRPr="002F690E" w:rsidDel="003730A7">
          <w:rPr>
            <w:rFonts w:ascii="Times New Roman" w:eastAsia="仿宋" w:hAnsi="Times New Roman" w:hint="eastAsia"/>
            <w:sz w:val="18"/>
            <w:szCs w:val="18"/>
            <w:highlight w:val="white"/>
          </w:rPr>
          <w:delText>据文献</w:delText>
        </w:r>
        <w:r w:rsidR="009B3407" w:rsidRPr="00654D5F" w:rsidDel="003730A7">
          <w:rPr>
            <w:rFonts w:ascii="Times New Roman" w:eastAsia="仿宋" w:hAnsi="Times New Roman"/>
            <w:noProof/>
            <w:sz w:val="18"/>
            <w:szCs w:val="18"/>
            <w:highlight w:val="yellow"/>
          </w:rPr>
          <w:delText>[31,36]</w:delText>
        </w:r>
        <w:r w:rsidRPr="002F690E" w:rsidDel="003730A7">
          <w:rPr>
            <w:rFonts w:ascii="Times New Roman" w:eastAsia="仿宋" w:hAnsi="Times New Roman" w:hint="eastAsia"/>
            <w:sz w:val="18"/>
            <w:szCs w:val="18"/>
            <w:highlight w:val="white"/>
          </w:rPr>
          <w:delText>修改</w:delText>
        </w:r>
      </w:del>
      <w:bookmarkEnd w:id="1278"/>
      <w:ins w:id="1295" w:author="home" w:date="2025-12-08T11:29:00Z">
        <w:del w:id="1296" w:author="1001210222 Choi" w:date="2025-12-15T18:18:00Z" w16du:dateUtc="2025-12-15T10:18:00Z">
          <w:r w:rsidR="007D7D82" w:rsidDel="003730A7">
            <w:rPr>
              <w:rFonts w:ascii="Times New Roman" w:eastAsia="仿宋" w:hAnsi="Times New Roman" w:hint="eastAsia"/>
              <w:sz w:val="18"/>
              <w:szCs w:val="18"/>
              <w:highlight w:val="white"/>
            </w:rPr>
            <w:delText>）</w:delText>
          </w:r>
        </w:del>
      </w:ins>
    </w:p>
    <w:p w14:paraId="58C33A92" w14:textId="2F4E71D4" w:rsidR="00B804E8" w:rsidRPr="00B804E8" w:rsidDel="003730A7" w:rsidRDefault="00654D5F" w:rsidP="008868EF">
      <w:pPr>
        <w:spacing w:after="0" w:line="240" w:lineRule="auto"/>
        <w:ind w:firstLine="420"/>
        <w:jc w:val="both"/>
        <w:rPr>
          <w:del w:id="1297" w:author="1001210222 Choi" w:date="2025-12-15T18:18:00Z" w16du:dateUtc="2025-12-15T10:18:00Z"/>
          <w:rFonts w:ascii="Times New Roman" w:eastAsia="仿宋" w:hAnsi="Times New Roman"/>
          <w:sz w:val="18"/>
          <w:szCs w:val="18"/>
        </w:rPr>
      </w:pPr>
      <w:bookmarkStart w:id="1298" w:name="英文图序_19"/>
      <w:bookmarkStart w:id="1299" w:name="英文图题_5"/>
      <w:del w:id="1300" w:author="1001210222 Choi" w:date="2025-12-15T18:18:00Z" w16du:dateUtc="2025-12-15T10:18:00Z">
        <w:r w:rsidRPr="002F690E" w:rsidDel="003730A7">
          <w:rPr>
            <w:rFonts w:ascii="Times New Roman" w:eastAsia="仿宋" w:hAnsi="Times New Roman"/>
            <w:sz w:val="18"/>
            <w:szCs w:val="18"/>
            <w:highlight w:val="white"/>
          </w:rPr>
          <w:delText>Fig</w:delText>
        </w:r>
      </w:del>
      <w:ins w:id="1301" w:author="home" w:date="2025-12-08T11:29:00Z">
        <w:del w:id="1302" w:author="1001210222 Choi" w:date="2025-12-15T18:18:00Z" w16du:dateUtc="2025-12-15T10:18:00Z">
          <w:r w:rsidR="00DB452B" w:rsidDel="003730A7">
            <w:rPr>
              <w:rFonts w:ascii="Times New Roman" w:eastAsia="仿宋" w:hAnsi="Times New Roman"/>
              <w:sz w:val="18"/>
              <w:szCs w:val="18"/>
              <w:highlight w:val="white"/>
            </w:rPr>
            <w:delText>.</w:delText>
          </w:r>
        </w:del>
      </w:ins>
      <w:del w:id="1303" w:author="1001210222 Choi" w:date="2025-12-15T18:18:00Z" w16du:dateUtc="2025-12-15T10:18:00Z">
        <w:r w:rsidRPr="002F690E" w:rsidDel="003730A7">
          <w:rPr>
            <w:rFonts w:ascii="Times New Roman" w:eastAsia="仿宋" w:hAnsi="Times New Roman"/>
            <w:sz w:val="18"/>
            <w:szCs w:val="18"/>
            <w:highlight w:val="white"/>
          </w:rPr>
          <w:delText>ure 5.</w:delText>
        </w:r>
        <w:bookmarkEnd w:id="1298"/>
        <w:r w:rsidRPr="002F690E" w:rsidDel="003730A7">
          <w:rPr>
            <w:rFonts w:ascii="Times New Roman" w:eastAsia="仿宋" w:hAnsi="Times New Roman"/>
            <w:sz w:val="18"/>
            <w:szCs w:val="18"/>
            <w:highlight w:val="white"/>
          </w:rPr>
          <w:delText xml:space="preserve"> Geological sketch map of the Baiyun gold deposit (A) and representative schematic profiles along </w:delText>
        </w:r>
        <w:r w:rsidRPr="003E6FF7" w:rsidDel="003730A7">
          <w:rPr>
            <w:rFonts w:ascii="Times New Roman" w:eastAsia="仿宋" w:hAnsi="Times New Roman"/>
            <w:i/>
            <w:sz w:val="18"/>
            <w:szCs w:val="18"/>
            <w:highlight w:val="white"/>
            <w:rPrChange w:id="1304" w:author="home" w:date="2025-12-08T11:30:00Z">
              <w:rPr>
                <w:rFonts w:ascii="Times New Roman" w:eastAsia="仿宋" w:hAnsi="Times New Roman"/>
                <w:sz w:val="18"/>
                <w:szCs w:val="18"/>
                <w:highlight w:val="white"/>
              </w:rPr>
            </w:rPrChange>
          </w:rPr>
          <w:delText>A</w:delText>
        </w:r>
        <w:r w:rsidRPr="003E6FF7" w:rsidDel="003730A7">
          <w:rPr>
            <w:rFonts w:ascii="Times New Roman" w:eastAsia="仿宋" w:hAnsi="Times New Roman" w:hint="eastAsia"/>
            <w:sz w:val="18"/>
            <w:szCs w:val="18"/>
            <w:highlight w:val="white"/>
          </w:rPr>
          <w:delText>-</w:delText>
        </w:r>
      </w:del>
      <w:ins w:id="1305" w:author="home" w:date="2025-12-08T11:30:00Z">
        <w:del w:id="1306" w:author="1001210222 Choi" w:date="2025-12-15T18:18:00Z" w16du:dateUtc="2025-12-15T10:18:00Z">
          <w:r w:rsidR="003E6FF7" w:rsidDel="003730A7">
            <w:rPr>
              <w:rFonts w:ascii="Times New Roman" w:eastAsia="仿宋" w:hAnsi="Times New Roman" w:hint="eastAsia"/>
              <w:sz w:val="18"/>
              <w:szCs w:val="18"/>
              <w:highlight w:val="white"/>
            </w:rPr>
            <w:delText>—</w:delText>
          </w:r>
        </w:del>
      </w:ins>
      <w:del w:id="1307" w:author="1001210222 Choi" w:date="2025-12-15T18:18:00Z" w16du:dateUtc="2025-12-15T10:18:00Z">
        <w:r w:rsidRPr="003E6FF7" w:rsidDel="003730A7">
          <w:rPr>
            <w:rFonts w:ascii="Times New Roman" w:eastAsia="仿宋" w:hAnsi="Times New Roman"/>
            <w:i/>
            <w:sz w:val="18"/>
            <w:szCs w:val="18"/>
            <w:highlight w:val="white"/>
            <w:rPrChange w:id="1308" w:author="home" w:date="2025-12-08T11:30:00Z">
              <w:rPr>
                <w:rFonts w:ascii="Times New Roman" w:eastAsia="仿宋" w:hAnsi="Times New Roman"/>
                <w:sz w:val="18"/>
                <w:szCs w:val="18"/>
                <w:highlight w:val="white"/>
              </w:rPr>
            </w:rPrChange>
          </w:rPr>
          <w:delText>A</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 xml:space="preserve"> (B) and </w:delText>
        </w:r>
        <w:r w:rsidRPr="003E6FF7" w:rsidDel="003730A7">
          <w:rPr>
            <w:rFonts w:ascii="Times New Roman" w:eastAsia="仿宋" w:hAnsi="Times New Roman"/>
            <w:i/>
            <w:sz w:val="18"/>
            <w:szCs w:val="18"/>
            <w:highlight w:val="white"/>
            <w:rPrChange w:id="1309" w:author="home" w:date="2025-12-08T11:30:00Z">
              <w:rPr>
                <w:rFonts w:ascii="Times New Roman" w:eastAsia="仿宋" w:hAnsi="Times New Roman"/>
                <w:sz w:val="18"/>
                <w:szCs w:val="18"/>
                <w:highlight w:val="white"/>
              </w:rPr>
            </w:rPrChange>
          </w:rPr>
          <w:delText>B</w:delText>
        </w:r>
      </w:del>
      <w:ins w:id="1310" w:author="home" w:date="2025-12-08T11:30:00Z">
        <w:del w:id="1311" w:author="1001210222 Choi" w:date="2025-12-15T18:18:00Z" w16du:dateUtc="2025-12-15T10:18:00Z">
          <w:r w:rsidR="003E6FF7" w:rsidDel="003730A7">
            <w:rPr>
              <w:rFonts w:ascii="Times New Roman" w:eastAsia="仿宋" w:hAnsi="Times New Roman" w:hint="eastAsia"/>
              <w:sz w:val="18"/>
              <w:szCs w:val="18"/>
              <w:highlight w:val="white"/>
            </w:rPr>
            <w:delText>—</w:delText>
          </w:r>
        </w:del>
      </w:ins>
      <w:del w:id="1312" w:author="1001210222 Choi" w:date="2025-12-15T18:18:00Z" w16du:dateUtc="2025-12-15T10:18:00Z">
        <w:r w:rsidRPr="002F690E" w:rsidDel="003730A7">
          <w:rPr>
            <w:rFonts w:ascii="Times New Roman" w:eastAsia="仿宋" w:hAnsi="Times New Roman"/>
            <w:sz w:val="18"/>
            <w:szCs w:val="18"/>
            <w:highlight w:val="white"/>
          </w:rPr>
          <w:delText>-</w:delText>
        </w:r>
        <w:r w:rsidRPr="003E6FF7" w:rsidDel="003730A7">
          <w:rPr>
            <w:rFonts w:ascii="Times New Roman" w:eastAsia="仿宋" w:hAnsi="Times New Roman"/>
            <w:i/>
            <w:sz w:val="18"/>
            <w:szCs w:val="18"/>
            <w:highlight w:val="white"/>
            <w:rPrChange w:id="1313" w:author="home" w:date="2025-12-08T11:30:00Z">
              <w:rPr>
                <w:rFonts w:ascii="Times New Roman" w:eastAsia="仿宋" w:hAnsi="Times New Roman"/>
                <w:sz w:val="18"/>
                <w:szCs w:val="18"/>
                <w:highlight w:val="white"/>
              </w:rPr>
            </w:rPrChange>
          </w:rPr>
          <w:delText>B</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 xml:space="preserve"> (C). Mod</w:delText>
        </w:r>
        <w:r w:rsidR="00655C74" w:rsidRPr="002F690E" w:rsidDel="003730A7">
          <w:rPr>
            <w:rFonts w:ascii="Times New Roman" w:eastAsia="仿宋" w:hAnsi="Times New Roman"/>
            <w:sz w:val="18"/>
            <w:szCs w:val="18"/>
            <w:highlight w:val="white"/>
          </w:rPr>
          <w:delText xml:space="preserve">ified after references </w:delText>
        </w:r>
        <w:r w:rsidR="009B3407" w:rsidRPr="00654D5F" w:rsidDel="003730A7">
          <w:rPr>
            <w:rFonts w:ascii="Times New Roman" w:eastAsia="仿宋" w:hAnsi="Times New Roman"/>
            <w:noProof/>
            <w:sz w:val="18"/>
            <w:szCs w:val="18"/>
            <w:highlight w:val="yellow"/>
          </w:rPr>
          <w:delText>[31,36]</w:delText>
        </w:r>
      </w:del>
      <w:bookmarkEnd w:id="1299"/>
      <w:ins w:id="1314" w:author="home" w:date="2025-12-08T11:29:00Z">
        <w:del w:id="1315" w:author="1001210222 Choi" w:date="2025-12-15T18:18:00Z" w16du:dateUtc="2025-12-15T10:18:00Z">
          <w:r w:rsidR="007D7D82" w:rsidDel="003730A7">
            <w:rPr>
              <w:rFonts w:ascii="Times New Roman" w:eastAsia="仿宋" w:hAnsi="Times New Roman"/>
              <w:noProof/>
              <w:sz w:val="18"/>
              <w:szCs w:val="18"/>
            </w:rPr>
            <w:delText>.</w:delText>
          </w:r>
        </w:del>
      </w:ins>
    </w:p>
    <w:p w14:paraId="387CBA29" w14:textId="3A25CEB4" w:rsidR="00B804E8" w:rsidRPr="00B804E8" w:rsidDel="003730A7" w:rsidRDefault="00654D5F" w:rsidP="008868EF">
      <w:pPr>
        <w:spacing w:beforeLines="50" w:before="156" w:afterLines="50" w:after="156" w:line="276" w:lineRule="auto"/>
        <w:jc w:val="both"/>
        <w:outlineLvl w:val="2"/>
        <w:rPr>
          <w:del w:id="1316" w:author="1001210222 Choi" w:date="2025-12-15T18:18:00Z" w16du:dateUtc="2025-12-15T10:18:00Z"/>
          <w:rFonts w:ascii="黑体" w:eastAsia="黑体" w:hAnsi="黑体" w:hint="eastAsia"/>
          <w:b/>
          <w:bCs/>
          <w:sz w:val="21"/>
          <w:szCs w:val="21"/>
        </w:rPr>
      </w:pPr>
      <w:bookmarkStart w:id="1317" w:name="二级标题序号_11"/>
      <w:bookmarkStart w:id="1318" w:name="二级标题_10"/>
      <w:del w:id="1319" w:author="1001210222 Choi" w:date="2025-12-15T18:18:00Z" w16du:dateUtc="2025-12-15T10:18:00Z">
        <w:r w:rsidRPr="002F690E" w:rsidDel="003730A7">
          <w:rPr>
            <w:rFonts w:ascii="黑体" w:eastAsia="黑体" w:hAnsi="黑体"/>
            <w:b/>
            <w:bCs/>
            <w:sz w:val="21"/>
            <w:szCs w:val="21"/>
            <w:highlight w:val="white"/>
          </w:rPr>
          <w:delText>2.1</w:delText>
        </w:r>
        <w:bookmarkEnd w:id="1317"/>
        <w:r w:rsidRPr="002F690E" w:rsidDel="003730A7">
          <w:rPr>
            <w:rFonts w:ascii="黑体" w:eastAsia="黑体" w:hAnsi="黑体" w:hint="eastAsia"/>
            <w:b/>
            <w:bCs/>
            <w:sz w:val="21"/>
            <w:szCs w:val="21"/>
            <w:highlight w:val="white"/>
          </w:rPr>
          <w:delText>围岩蚀变</w:delText>
        </w:r>
        <w:bookmarkEnd w:id="1318"/>
      </w:del>
    </w:p>
    <w:p w14:paraId="75F545A2" w14:textId="3A722ACE" w:rsidR="00B804E8" w:rsidRPr="00B804E8" w:rsidDel="003730A7" w:rsidRDefault="00654D5F" w:rsidP="008868EF">
      <w:pPr>
        <w:spacing w:after="0" w:line="276" w:lineRule="auto"/>
        <w:ind w:firstLine="420"/>
        <w:jc w:val="both"/>
        <w:rPr>
          <w:del w:id="1320" w:author="1001210222 Choi" w:date="2025-12-15T18:18:00Z" w16du:dateUtc="2025-12-15T10:18:00Z"/>
          <w:rFonts w:ascii="Times New Roman" w:eastAsia="宋体" w:hAnsi="Times New Roman"/>
          <w:sz w:val="21"/>
          <w:szCs w:val="21"/>
        </w:rPr>
      </w:pPr>
      <w:bookmarkStart w:id="1321" w:name="正文段落_40"/>
      <w:del w:id="1322" w:author="1001210222 Choi" w:date="2025-12-15T18:18:00Z" w16du:dateUtc="2025-12-15T10:18:00Z">
        <w:r w:rsidRPr="002F690E" w:rsidDel="003730A7">
          <w:rPr>
            <w:rFonts w:ascii="Times New Roman" w:eastAsia="宋体" w:hAnsi="Times New Roman" w:hint="eastAsia"/>
            <w:sz w:val="21"/>
            <w:szCs w:val="21"/>
            <w:highlight w:val="white"/>
          </w:rPr>
          <w:delText>金矿床的围岩蚀变特征是成矿流体与岩石相互作用的直接记录，也是解析成矿过程、开展找矿预测的重要依据。综合前人研究，该矿床发育硅化、钾化、绢云母化、黄铁矿化及碳酸盐化等类型蚀变</w:delText>
        </w:r>
        <w:r w:rsidR="00CD0D40" w:rsidRPr="00654D5F" w:rsidDel="003730A7">
          <w:rPr>
            <w:rFonts w:ascii="Times New Roman" w:eastAsia="宋体" w:hAnsi="Times New Roman" w:cs="Times New Roman"/>
            <w:noProof/>
            <w:sz w:val="21"/>
            <w:szCs w:val="21"/>
            <w:highlight w:val="yellow"/>
            <w:vertAlign w:val="superscript"/>
          </w:rPr>
          <w:delText>[26,31,79]</w:delText>
        </w:r>
        <w:r w:rsidR="00F42769" w:rsidRPr="002F690E" w:rsidDel="003730A7">
          <w:rPr>
            <w:rFonts w:ascii="Times New Roman" w:eastAsia="宋体" w:hAnsi="Times New Roman" w:hint="eastAsia"/>
            <w:sz w:val="21"/>
            <w:szCs w:val="21"/>
            <w:highlight w:val="white"/>
          </w:rPr>
          <w:delText>，且具有垂向与水平分带特征（</w:delText>
        </w:r>
        <w:r w:rsidR="00C17168" w:rsidRPr="002F690E" w:rsidDel="003730A7">
          <w:rPr>
            <w:rFonts w:ascii="Times New Roman" w:eastAsia="宋体" w:hAnsi="Times New Roman" w:hint="eastAsia"/>
            <w:sz w:val="21"/>
            <w:szCs w:val="21"/>
            <w:highlight w:val="white"/>
          </w:rPr>
          <w:delText>图</w:delText>
        </w:r>
        <w:r w:rsidR="00C17168" w:rsidRPr="002F690E" w:rsidDel="003730A7">
          <w:rPr>
            <w:rFonts w:ascii="Times New Roman" w:eastAsia="宋体" w:hAnsi="Times New Roman"/>
            <w:sz w:val="21"/>
            <w:szCs w:val="21"/>
            <w:highlight w:val="white"/>
          </w:rPr>
          <w:delText>6</w:delText>
        </w:r>
        <w:r w:rsidR="00F42769" w:rsidRPr="002F690E" w:rsidDel="003730A7">
          <w:rPr>
            <w:rFonts w:ascii="Times New Roman" w:eastAsia="宋体" w:hAnsi="Times New Roman" w:hint="eastAsia"/>
            <w:sz w:val="21"/>
            <w:szCs w:val="21"/>
            <w:highlight w:val="white"/>
          </w:rPr>
          <w:delText>）</w:delText>
        </w:r>
        <w:r w:rsidR="00CD0D40" w:rsidRPr="00654D5F" w:rsidDel="003730A7">
          <w:rPr>
            <w:rFonts w:ascii="Times New Roman" w:eastAsia="宋体" w:hAnsi="Times New Roman" w:cs="Times New Roman"/>
            <w:noProof/>
            <w:sz w:val="21"/>
            <w:szCs w:val="21"/>
            <w:highlight w:val="yellow"/>
            <w:vertAlign w:val="superscript"/>
          </w:rPr>
          <w:delText>[45,82]</w:delText>
        </w:r>
        <w:r w:rsidRPr="002F690E" w:rsidDel="003730A7">
          <w:rPr>
            <w:rFonts w:ascii="Times New Roman" w:eastAsia="宋体" w:hAnsi="Times New Roman" w:hint="eastAsia"/>
            <w:sz w:val="21"/>
            <w:szCs w:val="21"/>
            <w:highlight w:val="white"/>
          </w:rPr>
          <w:delText>。其中，硅化与钾化作为主成矿期标志性蚀变，蚀变强度自远矿围岩向矿体逐渐增强，与金的空间富集呈正相关关系</w:delText>
        </w:r>
        <w:r w:rsidR="00CD0D40" w:rsidRPr="00654D5F" w:rsidDel="003730A7">
          <w:rPr>
            <w:rFonts w:ascii="Times New Roman" w:eastAsia="宋体" w:hAnsi="Times New Roman" w:cs="Times New Roman"/>
            <w:noProof/>
            <w:sz w:val="21"/>
            <w:szCs w:val="21"/>
            <w:highlight w:val="yellow"/>
            <w:vertAlign w:val="superscript"/>
          </w:rPr>
          <w:delText>[79]</w:delText>
        </w:r>
        <w:r w:rsidRPr="002F690E" w:rsidDel="003730A7">
          <w:rPr>
            <w:rFonts w:ascii="Times New Roman" w:eastAsia="宋体" w:hAnsi="Times New Roman" w:hint="eastAsia"/>
            <w:sz w:val="21"/>
            <w:szCs w:val="21"/>
            <w:highlight w:val="white"/>
          </w:rPr>
          <w:delText>。绢云母化贯穿成矿全过程，强度由围岩向矿体逐渐增强，矿物组合从黑云母</w:delText>
        </w:r>
        <w:r w:rsidRPr="002F690E" w:rsidDel="003730A7">
          <w:rPr>
            <w:rFonts w:ascii="Times New Roman" w:eastAsia="宋体" w:hAnsi="Times New Roman"/>
            <w:sz w:val="21"/>
            <w:szCs w:val="21"/>
            <w:highlight w:val="white"/>
          </w:rPr>
          <w:delText>-</w:delText>
        </w:r>
      </w:del>
      <w:ins w:id="1323" w:author="home" w:date="2025-12-08T11:48:00Z">
        <w:del w:id="1324" w:author="1001210222 Choi" w:date="2025-12-15T18:18:00Z" w16du:dateUtc="2025-12-15T10:18:00Z">
          <w:r w:rsidR="005F3AFB" w:rsidDel="003730A7">
            <w:rPr>
              <w:rFonts w:ascii="Times New Roman" w:eastAsia="宋体" w:hAnsi="Times New Roman" w:hint="eastAsia"/>
              <w:sz w:val="21"/>
              <w:szCs w:val="21"/>
              <w:highlight w:val="white"/>
            </w:rPr>
            <w:delText>夕</w:delText>
          </w:r>
        </w:del>
      </w:ins>
      <w:del w:id="1325" w:author="1001210222 Choi" w:date="2025-12-15T18:18:00Z" w16du:dateUtc="2025-12-15T10:18:00Z">
        <w:r w:rsidRPr="002F690E" w:rsidDel="003730A7">
          <w:rPr>
            <w:rFonts w:ascii="Times New Roman" w:eastAsia="宋体" w:hAnsi="Times New Roman" w:hint="eastAsia"/>
            <w:sz w:val="21"/>
            <w:szCs w:val="21"/>
            <w:highlight w:val="white"/>
          </w:rPr>
          <w:delText>矽线石向白云母</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绢云母演</w:delText>
        </w:r>
        <w:r w:rsidR="00490A00" w:rsidRPr="002F690E" w:rsidDel="003730A7">
          <w:rPr>
            <w:rFonts w:ascii="Times New Roman" w:eastAsia="宋体" w:hAnsi="Times New Roman" w:hint="eastAsia"/>
            <w:sz w:val="21"/>
            <w:szCs w:val="21"/>
            <w:highlight w:val="white"/>
          </w:rPr>
          <w:delText>变</w:delText>
        </w:r>
        <w:r w:rsidRPr="002F690E" w:rsidDel="003730A7">
          <w:rPr>
            <w:rFonts w:ascii="Times New Roman" w:eastAsia="宋体" w:hAnsi="Times New Roman" w:hint="eastAsia"/>
            <w:sz w:val="21"/>
            <w:szCs w:val="21"/>
            <w:highlight w:val="white"/>
          </w:rPr>
          <w:delText>，指示中低温热液环境</w:delText>
        </w:r>
        <w:r w:rsidR="00F57588" w:rsidRPr="00654D5F" w:rsidDel="003730A7">
          <w:rPr>
            <w:rFonts w:ascii="Times New Roman" w:eastAsia="宋体" w:hAnsi="Times New Roman" w:cs="Times New Roman"/>
            <w:noProof/>
            <w:sz w:val="21"/>
            <w:szCs w:val="21"/>
            <w:highlight w:val="yellow"/>
            <w:vertAlign w:val="superscript"/>
          </w:rPr>
          <w:delText>[156,158]</w:delText>
        </w:r>
        <w:r w:rsidRPr="002F690E" w:rsidDel="003730A7">
          <w:rPr>
            <w:rFonts w:ascii="Times New Roman" w:eastAsia="宋体" w:hAnsi="Times New Roman" w:hint="eastAsia"/>
            <w:sz w:val="21"/>
            <w:szCs w:val="21"/>
            <w:highlight w:val="white"/>
          </w:rPr>
          <w:delText>。黄铁矿化及黄铁绢英岩化则与高品位矿体密切相关。碳酸盐化作为晚期蚀变产物，表现为细脉或网脉</w:delText>
        </w:r>
        <w:r w:rsidR="003C5D8C" w:rsidRPr="002F690E" w:rsidDel="003730A7">
          <w:rPr>
            <w:rFonts w:ascii="Times New Roman" w:eastAsia="宋体" w:hAnsi="Times New Roman" w:hint="eastAsia"/>
            <w:sz w:val="21"/>
            <w:szCs w:val="21"/>
            <w:highlight w:val="white"/>
          </w:rPr>
          <w:delText>状方解石</w:delText>
        </w:r>
        <w:r w:rsidR="00F57588" w:rsidRPr="00654D5F" w:rsidDel="003730A7">
          <w:rPr>
            <w:rFonts w:ascii="Times New Roman" w:eastAsia="宋体" w:hAnsi="Times New Roman" w:cs="Times New Roman"/>
            <w:noProof/>
            <w:sz w:val="21"/>
            <w:szCs w:val="21"/>
            <w:highlight w:val="yellow"/>
            <w:vertAlign w:val="superscript"/>
          </w:rPr>
          <w:delText>[153,158]</w:delText>
        </w:r>
        <w:r w:rsidRPr="002F690E" w:rsidDel="003730A7">
          <w:rPr>
            <w:rFonts w:ascii="Times New Roman" w:eastAsia="宋体" w:hAnsi="Times New Roman" w:hint="eastAsia"/>
            <w:sz w:val="21"/>
            <w:szCs w:val="21"/>
            <w:highlight w:val="white"/>
          </w:rPr>
          <w:delText>。整体蚀变分带表现为矿体核部强硅化</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黄铁矿化（高品位）→</w:delText>
        </w:r>
        <w:r w:rsidR="003C5D8C" w:rsidRPr="002F690E" w:rsidDel="003730A7">
          <w:rPr>
            <w:rFonts w:ascii="Times New Roman" w:eastAsia="宋体" w:hAnsi="Times New Roman" w:hint="eastAsia"/>
            <w:sz w:val="21"/>
            <w:szCs w:val="21"/>
            <w:highlight w:val="white"/>
          </w:rPr>
          <w:delText>向外</w:delText>
        </w:r>
        <w:r w:rsidRPr="002F690E" w:rsidDel="003730A7">
          <w:rPr>
            <w:rFonts w:ascii="Times New Roman" w:eastAsia="宋体" w:hAnsi="Times New Roman" w:hint="eastAsia"/>
            <w:sz w:val="21"/>
            <w:szCs w:val="21"/>
            <w:highlight w:val="white"/>
          </w:rPr>
          <w:delText>黄铁绢英岩化（较高品位）</w:delText>
        </w:r>
        <w:r w:rsidR="00490A00"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绢英岩化（较低品位）</w:delText>
        </w:r>
        <w:r w:rsidR="00490A00" w:rsidRPr="002F690E" w:rsidDel="003730A7">
          <w:rPr>
            <w:rFonts w:ascii="Times New Roman" w:eastAsia="宋体" w:hAnsi="Times New Roman" w:hint="eastAsia"/>
            <w:sz w:val="21"/>
            <w:szCs w:val="21"/>
            <w:highlight w:val="white"/>
          </w:rPr>
          <w:delText>→</w:delText>
        </w:r>
        <w:r w:rsidR="00F42769" w:rsidRPr="002F690E" w:rsidDel="003730A7">
          <w:rPr>
            <w:rFonts w:ascii="Times New Roman" w:eastAsia="宋体" w:hAnsi="Times New Roman" w:hint="eastAsia"/>
            <w:sz w:val="21"/>
            <w:szCs w:val="21"/>
            <w:highlight w:val="white"/>
          </w:rPr>
          <w:delText>围岩弱硅化的渐变特征（</w:delText>
        </w:r>
        <w:r w:rsidR="00C17168" w:rsidRPr="002F690E" w:rsidDel="003730A7">
          <w:rPr>
            <w:rFonts w:ascii="Times New Roman" w:eastAsia="宋体" w:hAnsi="Times New Roman" w:hint="eastAsia"/>
            <w:sz w:val="21"/>
            <w:szCs w:val="21"/>
            <w:highlight w:val="white"/>
          </w:rPr>
          <w:delText>图</w:delText>
        </w:r>
        <w:r w:rsidR="00C17168" w:rsidRPr="002F690E" w:rsidDel="003730A7">
          <w:rPr>
            <w:rFonts w:ascii="Times New Roman" w:eastAsia="宋体" w:hAnsi="Times New Roman"/>
            <w:sz w:val="21"/>
            <w:szCs w:val="21"/>
            <w:highlight w:val="white"/>
          </w:rPr>
          <w:delText>6</w:delText>
        </w:r>
        <w:r w:rsidRPr="002F690E" w:rsidDel="003730A7">
          <w:rPr>
            <w:rFonts w:ascii="Times New Roman" w:eastAsia="宋体" w:hAnsi="Times New Roman" w:hint="eastAsia"/>
            <w:sz w:val="21"/>
            <w:szCs w:val="21"/>
            <w:highlight w:val="white"/>
          </w:rPr>
          <w:delText>）。</w:delText>
        </w:r>
        <w:bookmarkEnd w:id="1321"/>
      </w:del>
    </w:p>
    <w:p w14:paraId="2A9F9A2B" w14:textId="40E09075" w:rsidR="00B804E8" w:rsidRPr="00B804E8" w:rsidDel="003730A7" w:rsidRDefault="00654D5F" w:rsidP="008868EF">
      <w:pPr>
        <w:spacing w:after="0" w:line="276" w:lineRule="auto"/>
        <w:jc w:val="center"/>
        <w:rPr>
          <w:del w:id="1326" w:author="1001210222 Choi" w:date="2025-12-15T18:18:00Z" w16du:dateUtc="2025-12-15T10:18:00Z"/>
          <w:rFonts w:ascii="Times New Roman" w:eastAsia="宋体" w:hAnsi="Times New Roman"/>
          <w:sz w:val="21"/>
          <w:szCs w:val="21"/>
        </w:rPr>
      </w:pPr>
      <w:bookmarkStart w:id="1327" w:name="嵌入式图形_6"/>
      <w:del w:id="1328" w:author="1001210222 Choi" w:date="2025-12-09T10:04:00Z" w16du:dateUtc="2025-12-09T02:04:00Z">
        <w:r w:rsidRPr="00CD4B7C" w:rsidDel="002A6399">
          <w:rPr>
            <w:rFonts w:ascii="Times New Roman" w:eastAsia="宋体" w:hAnsi="Times New Roman"/>
            <w:noProof/>
            <w:color w:val="000000" w:themeColor="text1"/>
            <w:sz w:val="21"/>
            <w:szCs w:val="21"/>
          </w:rPr>
          <w:drawing>
            <wp:inline distT="0" distB="0" distL="0" distR="0" wp14:anchorId="617A5D8B" wp14:editId="3F8823A5">
              <wp:extent cx="5040173" cy="4323283"/>
              <wp:effectExtent l="0" t="0" r="8255" b="1270"/>
              <wp:docPr id="20410998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1863" name="图片 2041099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173" cy="4323283"/>
                      </a:xfrm>
                      <a:prstGeom prst="rect">
                        <a:avLst/>
                      </a:prstGeom>
                    </pic:spPr>
                  </pic:pic>
                </a:graphicData>
              </a:graphic>
            </wp:inline>
          </w:drawing>
        </w:r>
      </w:del>
      <w:bookmarkEnd w:id="1327"/>
    </w:p>
    <w:p w14:paraId="15073FE5" w14:textId="6B418823" w:rsidR="00DE47F5" w:rsidDel="003730A7" w:rsidRDefault="00DE47F5" w:rsidP="008868EF">
      <w:pPr>
        <w:spacing w:after="0" w:line="276" w:lineRule="auto"/>
        <w:ind w:firstLineChars="200" w:firstLine="360"/>
        <w:rPr>
          <w:ins w:id="1329" w:author="home" w:date="2025-12-08T11:45:00Z"/>
          <w:del w:id="1330" w:author="1001210222 Choi" w:date="2025-12-15T18:18:00Z" w16du:dateUtc="2025-12-15T10:18:00Z"/>
          <w:rFonts w:ascii="Times New Roman" w:eastAsia="仿宋" w:hAnsi="Times New Roman"/>
          <w:sz w:val="18"/>
          <w:szCs w:val="18"/>
          <w:highlight w:val="white"/>
        </w:rPr>
      </w:pPr>
      <w:bookmarkStart w:id="1331" w:name="正文段落_怀疑_41"/>
      <w:moveToRangeStart w:id="1332" w:author="home" w:date="2025-12-08T11:45:00Z" w:name="move216086724"/>
      <w:moveTo w:id="1333" w:author="home" w:date="2025-12-08T11:45:00Z">
        <w:del w:id="1334" w:author="1001210222 Choi" w:date="2025-12-15T18:18:00Z" w16du:dateUtc="2025-12-15T10:18:00Z">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 xml:space="preserve">. </w:delText>
          </w:r>
        </w:del>
      </w:moveTo>
      <w:ins w:id="1335" w:author="home" w:date="2025-12-08T11:45:00Z">
        <w:del w:id="1336" w:author="1001210222 Choi" w:date="2025-12-15T18:18:00Z" w16du:dateUtc="2025-12-15T10:18:00Z">
          <w:r w:rsidR="00457DCD" w:rsidDel="003730A7">
            <w:rPr>
              <w:rFonts w:ascii="Times New Roman" w:eastAsia="仿宋" w:hAnsi="Times New Roman" w:hint="eastAsia"/>
              <w:sz w:val="18"/>
              <w:szCs w:val="18"/>
              <w:highlight w:val="white"/>
            </w:rPr>
            <w:delText>—</w:delText>
          </w:r>
        </w:del>
      </w:ins>
      <w:moveTo w:id="1337" w:author="home" w:date="2025-12-08T11:45:00Z">
        <w:del w:id="1338" w:author="1001210222 Choi" w:date="2025-12-15T18:18:00Z" w16du:dateUtc="2025-12-15T10:18:00Z">
          <w:r w:rsidRPr="002F690E" w:rsidDel="003730A7">
            <w:rPr>
              <w:rFonts w:ascii="Times New Roman" w:eastAsia="仿宋" w:hAnsi="Times New Roman" w:hint="eastAsia"/>
              <w:sz w:val="18"/>
              <w:szCs w:val="18"/>
              <w:highlight w:val="white"/>
            </w:rPr>
            <w:delText>二道沟采区</w:delText>
          </w:r>
          <w:r w:rsidRPr="002F690E" w:rsidDel="003730A7">
            <w:rPr>
              <w:rFonts w:ascii="Times New Roman" w:eastAsia="仿宋" w:hAnsi="Times New Roman"/>
              <w:sz w:val="18"/>
              <w:szCs w:val="18"/>
              <w:highlight w:val="white"/>
            </w:rPr>
            <w:delText>380 m</w:delText>
          </w:r>
          <w:r w:rsidRPr="002F690E" w:rsidDel="003730A7">
            <w:rPr>
              <w:rFonts w:ascii="Times New Roman" w:eastAsia="仿宋" w:hAnsi="Times New Roman" w:hint="eastAsia"/>
              <w:sz w:val="18"/>
              <w:szCs w:val="18"/>
              <w:highlight w:val="white"/>
            </w:rPr>
            <w:delText>中段</w:delText>
          </w:r>
          <w:r w:rsidRPr="002F690E" w:rsidDel="003730A7">
            <w:rPr>
              <w:rFonts w:ascii="Times New Roman" w:eastAsia="仿宋" w:hAnsi="Times New Roman"/>
              <w:sz w:val="18"/>
              <w:szCs w:val="18"/>
              <w:highlight w:val="white"/>
            </w:rPr>
            <w:delText>1</w:delText>
          </w:r>
          <w:r w:rsidRPr="002F690E" w:rsidDel="003730A7">
            <w:rPr>
              <w:rFonts w:ascii="Times New Roman" w:eastAsia="仿宋" w:hAnsi="Times New Roman" w:hint="eastAsia"/>
              <w:sz w:val="18"/>
              <w:szCs w:val="18"/>
              <w:highlight w:val="white"/>
            </w:rPr>
            <w:delText>号矿体剖面蚀变分带示意图；</w:delText>
          </w:r>
          <w:r w:rsidRPr="002F690E" w:rsidDel="003730A7">
            <w:rPr>
              <w:rFonts w:ascii="Times New Roman" w:eastAsia="仿宋" w:hAnsi="Times New Roman"/>
              <w:sz w:val="18"/>
              <w:szCs w:val="18"/>
              <w:highlight w:val="white"/>
            </w:rPr>
            <w:delText>B-G</w:delText>
          </w:r>
          <w:r w:rsidRPr="002F690E" w:rsidDel="003730A7">
            <w:rPr>
              <w:rFonts w:ascii="Times New Roman" w:eastAsia="仿宋" w:hAnsi="Times New Roman" w:hint="eastAsia"/>
              <w:sz w:val="18"/>
              <w:szCs w:val="18"/>
              <w:highlight w:val="white"/>
            </w:rPr>
            <w:delText xml:space="preserve">. </w:delText>
          </w:r>
        </w:del>
      </w:moveTo>
      <w:ins w:id="1339" w:author="home" w:date="2025-12-08T11:45:00Z">
        <w:del w:id="1340" w:author="1001210222 Choi" w:date="2025-12-15T18:18:00Z" w16du:dateUtc="2025-12-15T10:18:00Z">
          <w:r w:rsidR="00457DCD" w:rsidDel="003730A7">
            <w:rPr>
              <w:rFonts w:ascii="Times New Roman" w:eastAsia="仿宋" w:hAnsi="Times New Roman" w:hint="eastAsia"/>
              <w:sz w:val="18"/>
              <w:szCs w:val="18"/>
              <w:highlight w:val="white"/>
            </w:rPr>
            <w:delText>—</w:delText>
          </w:r>
        </w:del>
      </w:ins>
      <w:moveTo w:id="1341" w:author="home" w:date="2025-12-08T11:45:00Z">
        <w:del w:id="1342" w:author="1001210222 Choi" w:date="2025-12-15T18:18:00Z" w16du:dateUtc="2025-12-15T10:18:00Z">
          <w:r w:rsidRPr="002F690E" w:rsidDel="003730A7">
            <w:rPr>
              <w:rFonts w:ascii="Times New Roman" w:eastAsia="仿宋" w:hAnsi="Times New Roman" w:hint="eastAsia"/>
              <w:sz w:val="18"/>
              <w:szCs w:val="18"/>
              <w:highlight w:val="white"/>
            </w:rPr>
            <w:delText>井下剖面照片，位置如图</w:delText>
          </w:r>
          <w:r w:rsidRPr="002F690E" w:rsidDel="003730A7">
            <w:rPr>
              <w:rFonts w:ascii="Times New Roman" w:eastAsia="仿宋" w:hAnsi="Times New Roman"/>
              <w:sz w:val="18"/>
              <w:szCs w:val="18"/>
              <w:highlight w:val="white"/>
            </w:rPr>
            <w:delText>6A</w:delText>
          </w:r>
          <w:r w:rsidRPr="002F690E" w:rsidDel="003730A7">
            <w:rPr>
              <w:rFonts w:ascii="Times New Roman" w:eastAsia="仿宋" w:hAnsi="Times New Roman" w:hint="eastAsia"/>
              <w:sz w:val="18"/>
              <w:szCs w:val="18"/>
              <w:highlight w:val="white"/>
            </w:rPr>
            <w:delText>所示；</w:delText>
          </w:r>
        </w:del>
      </w:moveTo>
      <w:ins w:id="1343" w:author="home" w:date="2025-12-08T11:45:00Z">
        <w:del w:id="1344" w:author="1001210222 Choi" w:date="2025-12-15T18:18:00Z" w16du:dateUtc="2025-12-15T10:18:00Z">
          <w:r w:rsidR="001632A5" w:rsidDel="003730A7">
            <w:rPr>
              <w:rFonts w:ascii="Times New Roman" w:eastAsia="仿宋" w:hAnsi="Times New Roman" w:hint="eastAsia"/>
              <w:sz w:val="18"/>
              <w:szCs w:val="18"/>
              <w:highlight w:val="white"/>
            </w:rPr>
            <w:delText>。</w:delText>
          </w:r>
        </w:del>
      </w:ins>
      <w:moveTo w:id="1345" w:author="home" w:date="2025-12-08T11:45:00Z">
        <w:del w:id="1346" w:author="1001210222 Choi" w:date="2025-12-15T18:18:00Z" w16du:dateUtc="2025-12-15T10:18:00Z">
          <w:r w:rsidRPr="002F690E" w:rsidDel="003730A7">
            <w:rPr>
              <w:rFonts w:ascii="Times New Roman" w:eastAsia="仿宋" w:hAnsi="Times New Roman"/>
              <w:sz w:val="18"/>
              <w:szCs w:val="18"/>
              <w:highlight w:val="white"/>
            </w:rPr>
            <w:delText>Qtz</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石英；</w:delText>
          </w:r>
          <w:r w:rsidRPr="002F690E" w:rsidDel="003730A7">
            <w:rPr>
              <w:rFonts w:ascii="Times New Roman" w:eastAsia="仿宋" w:hAnsi="Times New Roman"/>
              <w:sz w:val="18"/>
              <w:szCs w:val="18"/>
              <w:highlight w:val="white"/>
            </w:rPr>
            <w:delText>Chl</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绿泥石；</w:delText>
          </w:r>
          <w:r w:rsidRPr="002F690E" w:rsidDel="003730A7">
            <w:rPr>
              <w:rFonts w:ascii="Times New Roman" w:eastAsia="仿宋" w:hAnsi="Times New Roman"/>
              <w:sz w:val="18"/>
              <w:szCs w:val="18"/>
              <w:highlight w:val="white"/>
            </w:rPr>
            <w:delText>Py</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黄铁矿。</w:delText>
          </w:r>
        </w:del>
      </w:moveTo>
      <w:moveToRangeEnd w:id="1332"/>
    </w:p>
    <w:p w14:paraId="7D002F2B" w14:textId="2F951A62" w:rsidR="00B804E8" w:rsidRPr="00B804E8" w:rsidDel="003730A7" w:rsidRDefault="00654D5F" w:rsidP="008868EF">
      <w:pPr>
        <w:spacing w:after="0" w:line="276" w:lineRule="auto"/>
        <w:ind w:firstLineChars="200" w:firstLine="360"/>
        <w:rPr>
          <w:del w:id="1347" w:author="1001210222 Choi" w:date="2025-12-15T18:18:00Z" w16du:dateUtc="2025-12-15T10:18:00Z"/>
          <w:rFonts w:ascii="Times New Roman" w:eastAsia="仿宋" w:hAnsi="Times New Roman"/>
          <w:sz w:val="18"/>
          <w:szCs w:val="18"/>
        </w:rPr>
      </w:pPr>
      <w:commentRangeStart w:id="1348"/>
      <w:commentRangeStart w:id="1349"/>
      <w:del w:id="1350"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 xml:space="preserve">6 </w:delText>
        </w:r>
        <w:commentRangeEnd w:id="1348"/>
        <w:r w:rsidR="007C08B6" w:rsidDel="003730A7">
          <w:rPr>
            <w:rStyle w:val="afa"/>
          </w:rPr>
          <w:commentReference w:id="1348"/>
        </w:r>
        <w:commentRangeEnd w:id="1349"/>
        <w:r w:rsidR="0058347F" w:rsidDel="003730A7">
          <w:rPr>
            <w:rStyle w:val="afa"/>
          </w:rPr>
          <w:commentReference w:id="1349"/>
        </w:r>
        <w:r w:rsidRPr="002F690E" w:rsidDel="003730A7">
          <w:rPr>
            <w:rFonts w:ascii="Times New Roman" w:eastAsia="仿宋" w:hAnsi="Times New Roman" w:hint="eastAsia"/>
            <w:sz w:val="18"/>
            <w:szCs w:val="18"/>
            <w:highlight w:val="white"/>
          </w:rPr>
          <w:delText>白云金矿床金矿体特征及蚀变分带代表性剖面</w:delText>
        </w:r>
      </w:del>
      <w:moveFromRangeStart w:id="1351" w:author="home" w:date="2025-12-08T11:45:00Z" w:name="move216086724"/>
      <w:moveFrom w:id="1352" w:author="home" w:date="2025-12-08T11:45:00Z">
        <w:del w:id="1353" w:author="1001210222 Choi" w:date="2025-12-15T18:18:00Z" w16du:dateUtc="2025-12-15T10:18:00Z">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 xml:space="preserve">A. </w:delText>
          </w:r>
          <w:r w:rsidRPr="002F690E" w:rsidDel="003730A7">
            <w:rPr>
              <w:rFonts w:ascii="Times New Roman" w:eastAsia="仿宋" w:hAnsi="Times New Roman" w:hint="eastAsia"/>
              <w:sz w:val="18"/>
              <w:szCs w:val="18"/>
              <w:highlight w:val="white"/>
            </w:rPr>
            <w:delText>二道沟采区</w:delText>
          </w:r>
          <w:r w:rsidRPr="002F690E" w:rsidDel="003730A7">
            <w:rPr>
              <w:rFonts w:ascii="Times New Roman" w:eastAsia="仿宋" w:hAnsi="Times New Roman"/>
              <w:sz w:val="18"/>
              <w:szCs w:val="18"/>
              <w:highlight w:val="white"/>
            </w:rPr>
            <w:delText>380 m</w:delText>
          </w:r>
          <w:r w:rsidRPr="002F690E" w:rsidDel="003730A7">
            <w:rPr>
              <w:rFonts w:ascii="Times New Roman" w:eastAsia="仿宋" w:hAnsi="Times New Roman" w:hint="eastAsia"/>
              <w:sz w:val="18"/>
              <w:szCs w:val="18"/>
              <w:highlight w:val="white"/>
            </w:rPr>
            <w:delText>中段</w:delText>
          </w:r>
          <w:r w:rsidRPr="002F690E" w:rsidDel="003730A7">
            <w:rPr>
              <w:rFonts w:ascii="Times New Roman" w:eastAsia="仿宋" w:hAnsi="Times New Roman"/>
              <w:sz w:val="18"/>
              <w:szCs w:val="18"/>
              <w:highlight w:val="white"/>
            </w:rPr>
            <w:delText>1</w:delText>
          </w:r>
          <w:r w:rsidRPr="002F690E" w:rsidDel="003730A7">
            <w:rPr>
              <w:rFonts w:ascii="Times New Roman" w:eastAsia="仿宋" w:hAnsi="Times New Roman" w:hint="eastAsia"/>
              <w:sz w:val="18"/>
              <w:szCs w:val="18"/>
              <w:highlight w:val="white"/>
            </w:rPr>
            <w:delText>号矿体剖面蚀变分带示意图；</w:delText>
          </w:r>
          <w:r w:rsidRPr="002F690E" w:rsidDel="003730A7">
            <w:rPr>
              <w:rFonts w:ascii="Times New Roman" w:eastAsia="仿宋" w:hAnsi="Times New Roman"/>
              <w:sz w:val="18"/>
              <w:szCs w:val="18"/>
              <w:highlight w:val="white"/>
            </w:rPr>
            <w:delText xml:space="preserve">B-G. </w:delText>
          </w:r>
          <w:r w:rsidRPr="002F690E" w:rsidDel="003730A7">
            <w:rPr>
              <w:rFonts w:ascii="Times New Roman" w:eastAsia="仿宋" w:hAnsi="Times New Roman" w:hint="eastAsia"/>
              <w:sz w:val="18"/>
              <w:szCs w:val="18"/>
              <w:highlight w:val="white"/>
            </w:rPr>
            <w:delText>井下剖面照片，位置如图</w:delText>
          </w:r>
          <w:r w:rsidRPr="002F690E" w:rsidDel="003730A7">
            <w:rPr>
              <w:rFonts w:ascii="Times New Roman" w:eastAsia="仿宋" w:hAnsi="Times New Roman"/>
              <w:sz w:val="18"/>
              <w:szCs w:val="18"/>
              <w:highlight w:val="white"/>
            </w:rPr>
            <w:delText>6A</w:delText>
          </w:r>
          <w:r w:rsidRPr="002F690E" w:rsidDel="003730A7">
            <w:rPr>
              <w:rFonts w:ascii="Times New Roman" w:eastAsia="仿宋" w:hAnsi="Times New Roman" w:hint="eastAsia"/>
              <w:sz w:val="18"/>
              <w:szCs w:val="18"/>
              <w:highlight w:val="white"/>
            </w:rPr>
            <w:delText>所示；</w:delText>
          </w:r>
          <w:r w:rsidRPr="002F690E" w:rsidDel="003730A7">
            <w:rPr>
              <w:rFonts w:ascii="Times New Roman" w:eastAsia="仿宋" w:hAnsi="Times New Roman"/>
              <w:sz w:val="18"/>
              <w:szCs w:val="18"/>
              <w:highlight w:val="white"/>
            </w:rPr>
            <w:delText>Qtz</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石英；</w:delText>
          </w:r>
          <w:r w:rsidRPr="002F690E" w:rsidDel="003730A7">
            <w:rPr>
              <w:rFonts w:ascii="Times New Roman" w:eastAsia="仿宋" w:hAnsi="Times New Roman"/>
              <w:sz w:val="18"/>
              <w:szCs w:val="18"/>
              <w:highlight w:val="white"/>
            </w:rPr>
            <w:delText>Chl</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绿泥石；</w:delText>
          </w:r>
          <w:r w:rsidRPr="002F690E" w:rsidDel="003730A7">
            <w:rPr>
              <w:rFonts w:ascii="Times New Roman" w:eastAsia="仿宋" w:hAnsi="Times New Roman"/>
              <w:sz w:val="18"/>
              <w:szCs w:val="18"/>
              <w:highlight w:val="white"/>
            </w:rPr>
            <w:delText>Py</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黄铁矿。</w:delText>
          </w:r>
        </w:del>
      </w:moveFrom>
      <w:bookmarkEnd w:id="1331"/>
      <w:moveFromRangeEnd w:id="1351"/>
    </w:p>
    <w:p w14:paraId="2E4773E7" w14:textId="04A1DF76" w:rsidR="00B804E8" w:rsidRPr="00B804E8" w:rsidDel="003730A7" w:rsidRDefault="00654D5F" w:rsidP="008868EF">
      <w:pPr>
        <w:spacing w:after="0" w:line="276" w:lineRule="auto"/>
        <w:ind w:firstLineChars="200" w:firstLine="360"/>
        <w:rPr>
          <w:del w:id="1354" w:author="1001210222 Choi" w:date="2025-12-15T18:18:00Z" w16du:dateUtc="2025-12-15T10:18:00Z"/>
          <w:rFonts w:ascii="Times New Roman" w:eastAsia="宋体" w:hAnsi="Times New Roman"/>
          <w:sz w:val="21"/>
          <w:szCs w:val="21"/>
        </w:rPr>
      </w:pPr>
      <w:bookmarkStart w:id="1355" w:name="正文段落_怀疑_42"/>
      <w:del w:id="1356" w:author="1001210222 Choi" w:date="2025-12-15T18:18:00Z" w16du:dateUtc="2025-12-15T10:18:00Z">
        <w:r w:rsidRPr="002F690E" w:rsidDel="003730A7">
          <w:rPr>
            <w:rFonts w:ascii="Times New Roman" w:eastAsia="仿宋" w:hAnsi="Times New Roman"/>
            <w:sz w:val="18"/>
            <w:szCs w:val="18"/>
            <w:highlight w:val="white"/>
          </w:rPr>
          <w:delText>Fig</w:delText>
        </w:r>
      </w:del>
      <w:ins w:id="1357" w:author="home" w:date="2025-12-08T11:44:00Z">
        <w:del w:id="1358" w:author="1001210222 Choi" w:date="2025-12-15T18:18:00Z" w16du:dateUtc="2025-12-15T10:18:00Z">
          <w:r w:rsidR="005E66A8" w:rsidDel="003730A7">
            <w:rPr>
              <w:rFonts w:ascii="Times New Roman" w:eastAsia="仿宋" w:hAnsi="Times New Roman"/>
              <w:sz w:val="18"/>
              <w:szCs w:val="18"/>
              <w:highlight w:val="white"/>
            </w:rPr>
            <w:delText>.</w:delText>
          </w:r>
        </w:del>
      </w:ins>
      <w:del w:id="1359" w:author="1001210222 Choi" w:date="2025-12-15T18:18:00Z" w16du:dateUtc="2025-12-15T10:18:00Z">
        <w:r w:rsidRPr="002F690E" w:rsidDel="003730A7">
          <w:rPr>
            <w:rFonts w:ascii="Times New Roman" w:eastAsia="仿宋" w:hAnsi="Times New Roman"/>
            <w:sz w:val="18"/>
            <w:szCs w:val="18"/>
            <w:highlight w:val="white"/>
          </w:rPr>
          <w:delText>ure 6. Characteristics of gold ore body and representative profile of alteration zoning in the Baiyun gold deposit. (A) Schematic profile showing the gold ore body No. 1 and the alteration zoning in the 380 m level of the Erdaogou mining district . (B-G) Underground exposure photographs, positions are indicated in Fig. 6A. Qtz-quartz; Chl-Chlorite; Py-pyrite.</w:delText>
        </w:r>
        <w:bookmarkEnd w:id="1355"/>
      </w:del>
    </w:p>
    <w:p w14:paraId="664F7578" w14:textId="4EDAED0A" w:rsidR="00B804E8" w:rsidRPr="00B804E8" w:rsidDel="003730A7" w:rsidRDefault="00654D5F" w:rsidP="008868EF">
      <w:pPr>
        <w:spacing w:beforeLines="50" w:before="156" w:afterLines="50" w:after="156" w:line="276" w:lineRule="auto"/>
        <w:jc w:val="both"/>
        <w:outlineLvl w:val="2"/>
        <w:rPr>
          <w:del w:id="1360" w:author="1001210222 Choi" w:date="2025-12-15T18:18:00Z" w16du:dateUtc="2025-12-15T10:18:00Z"/>
          <w:rFonts w:ascii="黑体" w:eastAsia="黑体" w:hAnsi="黑体" w:hint="eastAsia"/>
          <w:b/>
          <w:bCs/>
          <w:sz w:val="21"/>
          <w:szCs w:val="21"/>
        </w:rPr>
      </w:pPr>
      <w:bookmarkStart w:id="1361" w:name="二级标题序号_12"/>
      <w:bookmarkStart w:id="1362" w:name="二级标题_12"/>
      <w:del w:id="1363" w:author="1001210222 Choi" w:date="2025-12-15T18:18:00Z" w16du:dateUtc="2025-12-15T10:18:00Z">
        <w:r w:rsidRPr="002F690E" w:rsidDel="003730A7">
          <w:rPr>
            <w:rFonts w:ascii="黑体" w:eastAsia="黑体" w:hAnsi="黑体"/>
            <w:b/>
            <w:bCs/>
            <w:sz w:val="21"/>
            <w:szCs w:val="21"/>
            <w:highlight w:val="white"/>
          </w:rPr>
          <w:delText>2.2</w:delText>
        </w:r>
        <w:bookmarkEnd w:id="1361"/>
        <w:r w:rsidRPr="002F690E" w:rsidDel="003730A7">
          <w:rPr>
            <w:rFonts w:ascii="黑体" w:eastAsia="黑体" w:hAnsi="黑体" w:hint="eastAsia"/>
            <w:b/>
            <w:bCs/>
            <w:sz w:val="21"/>
            <w:szCs w:val="21"/>
            <w:highlight w:val="white"/>
          </w:rPr>
          <w:delText>矿石特征</w:delText>
        </w:r>
        <w:bookmarkEnd w:id="1362"/>
      </w:del>
    </w:p>
    <w:p w14:paraId="574D1176" w14:textId="647479C7" w:rsidR="00B804E8" w:rsidRPr="00B804E8" w:rsidDel="003730A7" w:rsidRDefault="00654D5F" w:rsidP="008868EF">
      <w:pPr>
        <w:pStyle w:val="TableParagraph"/>
        <w:spacing w:line="276" w:lineRule="auto"/>
        <w:ind w:firstLine="420"/>
        <w:jc w:val="both"/>
        <w:rPr>
          <w:del w:id="1364" w:author="1001210222 Choi" w:date="2025-12-15T18:18:00Z" w16du:dateUtc="2025-12-15T10:18:00Z"/>
          <w:rFonts w:ascii="Times New Roman" w:hAnsi="Times New Roman"/>
          <w:sz w:val="21"/>
          <w:szCs w:val="21"/>
        </w:rPr>
      </w:pPr>
      <w:bookmarkStart w:id="1365" w:name="正文段落_44"/>
      <w:del w:id="1366" w:author="1001210222 Choi" w:date="2025-12-15T18:18:00Z" w16du:dateUtc="2025-12-15T10:18:00Z">
        <w:r w:rsidRPr="002F690E" w:rsidDel="003730A7">
          <w:rPr>
            <w:rFonts w:ascii="Times New Roman" w:hAnsi="Times New Roman" w:hint="eastAsia"/>
            <w:sz w:val="21"/>
            <w:szCs w:val="21"/>
            <w:highlight w:val="white"/>
          </w:rPr>
          <w:delText>白云金矿床的矿石构造包括浸染状、脉状</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网脉状、团块状、角砾状及细脉状</w:delText>
        </w:r>
        <w:r w:rsidR="009B3407" w:rsidRPr="00654D5F" w:rsidDel="003730A7">
          <w:rPr>
            <w:rFonts w:ascii="Times New Roman" w:hAnsi="Times New Roman" w:cs="Times New Roman"/>
            <w:noProof/>
            <w:sz w:val="21"/>
            <w:szCs w:val="21"/>
            <w:highlight w:val="yellow"/>
            <w:vertAlign w:val="superscript"/>
          </w:rPr>
          <w:delText>[31,34]</w:delText>
        </w:r>
        <w:r w:rsidRPr="002F690E" w:rsidDel="003730A7">
          <w:rPr>
            <w:rFonts w:ascii="Times New Roman" w:hAnsi="Times New Roman" w:hint="eastAsia"/>
            <w:sz w:val="21"/>
            <w:szCs w:val="21"/>
            <w:highlight w:val="white"/>
          </w:rPr>
          <w:delText>：（</w:delText>
        </w:r>
        <w:r w:rsidRPr="002F690E" w:rsidDel="003730A7">
          <w:rPr>
            <w:rFonts w:ascii="Times New Roman" w:hAnsi="Times New Roman"/>
            <w:sz w:val="21"/>
            <w:szCs w:val="21"/>
            <w:highlight w:val="white"/>
          </w:rPr>
          <w:delText>1</w:delText>
        </w:r>
        <w:r w:rsidRPr="002F690E" w:rsidDel="003730A7">
          <w:rPr>
            <w:rFonts w:ascii="Times New Roman" w:hAnsi="Times New Roman" w:hint="eastAsia"/>
            <w:sz w:val="21"/>
            <w:szCs w:val="21"/>
            <w:highlight w:val="white"/>
          </w:rPr>
          <w:delText>）浸染状构造表现为黄铁矿在片岩中的星散分布，</w:delText>
        </w:r>
        <w:r w:rsidRPr="002F690E" w:rsidDel="003730A7">
          <w:rPr>
            <w:rFonts w:ascii="Times New Roman" w:hAnsi="Times New Roman"/>
            <w:sz w:val="21"/>
            <w:szCs w:val="21"/>
            <w:highlight w:val="white"/>
          </w:rPr>
          <w:delText>Au</w:delText>
        </w:r>
        <w:r w:rsidRPr="002F690E" w:rsidDel="003730A7">
          <w:rPr>
            <w:rFonts w:ascii="Times New Roman" w:hAnsi="Times New Roman" w:hint="eastAsia"/>
            <w:sz w:val="21"/>
            <w:szCs w:val="21"/>
            <w:highlight w:val="white"/>
          </w:rPr>
          <w:delText>与</w:delText>
        </w:r>
        <w:r w:rsidRPr="002F690E" w:rsidDel="003730A7">
          <w:rPr>
            <w:rFonts w:ascii="Times New Roman" w:hAnsi="Times New Roman"/>
            <w:sz w:val="21"/>
            <w:szCs w:val="21"/>
            <w:highlight w:val="white"/>
          </w:rPr>
          <w:delText>As</w:delText>
        </w:r>
        <w:r w:rsidRPr="002F690E" w:rsidDel="003730A7">
          <w:rPr>
            <w:rFonts w:ascii="Times New Roman" w:hAnsi="Times New Roman" w:hint="eastAsia"/>
            <w:sz w:val="21"/>
            <w:szCs w:val="21"/>
            <w:highlight w:val="white"/>
          </w:rPr>
          <w:delText>、</w:delText>
        </w:r>
        <w:r w:rsidRPr="002F690E" w:rsidDel="003730A7">
          <w:rPr>
            <w:rFonts w:ascii="Times New Roman" w:hAnsi="Times New Roman"/>
            <w:sz w:val="21"/>
            <w:szCs w:val="21"/>
            <w:highlight w:val="white"/>
          </w:rPr>
          <w:delText>Sb</w:delText>
        </w:r>
        <w:r w:rsidRPr="002F690E" w:rsidDel="003730A7">
          <w:rPr>
            <w:rFonts w:ascii="Times New Roman" w:hAnsi="Times New Roman" w:hint="eastAsia"/>
            <w:sz w:val="21"/>
            <w:szCs w:val="21"/>
            <w:highlight w:val="white"/>
          </w:rPr>
          <w:delText>等元素在黄铁矿环带内富集</w:delText>
        </w:r>
        <w:r w:rsidR="00CD0D40" w:rsidRPr="00654D5F" w:rsidDel="003730A7">
          <w:rPr>
            <w:rFonts w:ascii="Times New Roman" w:hAnsi="Times New Roman" w:cs="Times New Roman"/>
            <w:noProof/>
            <w:sz w:val="21"/>
            <w:szCs w:val="21"/>
            <w:highlight w:val="yellow"/>
            <w:vertAlign w:val="superscript"/>
          </w:rPr>
          <w:delText>[131]</w:delText>
        </w:r>
        <w:r w:rsidRPr="002F690E" w:rsidDel="003730A7">
          <w:rPr>
            <w:rFonts w:ascii="Times New Roman" w:hAnsi="Times New Roman" w:hint="eastAsia"/>
            <w:sz w:val="21"/>
            <w:szCs w:val="21"/>
            <w:highlight w:val="white"/>
          </w:rPr>
          <w:delText>；（</w:delText>
        </w:r>
        <w:r w:rsidRPr="002F690E" w:rsidDel="003730A7">
          <w:rPr>
            <w:rFonts w:ascii="Times New Roman" w:hAnsi="Times New Roman"/>
            <w:sz w:val="21"/>
            <w:szCs w:val="21"/>
            <w:highlight w:val="white"/>
          </w:rPr>
          <w:delText>2</w:delText>
        </w:r>
        <w:r w:rsidRPr="002F690E" w:rsidDel="003730A7">
          <w:rPr>
            <w:rFonts w:ascii="Times New Roman" w:hAnsi="Times New Roman" w:hint="eastAsia"/>
            <w:sz w:val="21"/>
            <w:szCs w:val="21"/>
            <w:highlight w:val="white"/>
          </w:rPr>
          <w:delText>）脉状</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网脉状构造以含金石英脉沿裂隙充填为特征（脉宽</w:delText>
        </w:r>
      </w:del>
      <w:ins w:id="1367" w:author="home" w:date="2025-12-08T13:40:00Z">
        <w:del w:id="1368" w:author="1001210222 Choi" w:date="2025-12-15T18:18:00Z" w16du:dateUtc="2025-12-15T10:18:00Z">
          <w:r w:rsidR="007A7FE4" w:rsidDel="003730A7">
            <w:rPr>
              <w:rFonts w:ascii="Times New Roman" w:hAnsi="Times New Roman" w:hint="eastAsia"/>
              <w:sz w:val="21"/>
              <w:szCs w:val="21"/>
              <w:highlight w:val="white"/>
            </w:rPr>
            <w:delText>为</w:delText>
          </w:r>
        </w:del>
      </w:ins>
      <w:del w:id="1369" w:author="1001210222 Choi" w:date="2025-12-15T18:18:00Z" w16du:dateUtc="2025-12-15T10:18:00Z">
        <w:r w:rsidRPr="002F690E" w:rsidDel="003730A7">
          <w:rPr>
            <w:rFonts w:ascii="Times New Roman" w:hAnsi="Times New Roman"/>
            <w:sz w:val="21"/>
            <w:szCs w:val="21"/>
            <w:highlight w:val="white"/>
          </w:rPr>
          <w:delText>0.1-</w:delText>
        </w:r>
      </w:del>
      <w:ins w:id="1370" w:author="home" w:date="2025-12-08T13:40:00Z">
        <w:del w:id="1371" w:author="1001210222 Choi" w:date="2025-12-15T18:18:00Z" w16du:dateUtc="2025-12-15T10:18:00Z">
          <w:r w:rsidR="007A7FE4" w:rsidDel="003730A7">
            <w:rPr>
              <w:rFonts w:ascii="Times New Roman" w:hAnsi="Times New Roman"/>
              <w:sz w:val="21"/>
              <w:szCs w:val="21"/>
              <w:highlight w:val="white"/>
            </w:rPr>
            <w:delText>~</w:delText>
          </w:r>
        </w:del>
      </w:ins>
      <w:del w:id="1372" w:author="1001210222 Choi" w:date="2025-12-15T18:18:00Z" w16du:dateUtc="2025-12-15T10:18:00Z">
        <w:r w:rsidRPr="002F690E" w:rsidDel="003730A7">
          <w:rPr>
            <w:rFonts w:ascii="Times New Roman" w:hAnsi="Times New Roman"/>
            <w:sz w:val="21"/>
            <w:szCs w:val="21"/>
            <w:highlight w:val="white"/>
          </w:rPr>
          <w:delText>2 m</w:delText>
        </w:r>
        <w:r w:rsidRPr="002F690E" w:rsidDel="003730A7">
          <w:rPr>
            <w:rFonts w:ascii="Times New Roman" w:hAnsi="Times New Roman" w:hint="eastAsia"/>
            <w:sz w:val="21"/>
            <w:szCs w:val="21"/>
            <w:highlight w:val="white"/>
          </w:rPr>
          <w:delText>），多期次叠加现象突出</w:delText>
        </w:r>
        <w:r w:rsidR="00CD0D40" w:rsidRPr="00654D5F" w:rsidDel="003730A7">
          <w:rPr>
            <w:rFonts w:ascii="Times New Roman" w:hAnsi="Times New Roman"/>
            <w:noProof/>
            <w:sz w:val="21"/>
            <w:szCs w:val="21"/>
            <w:highlight w:val="yellow"/>
            <w:vertAlign w:val="superscript"/>
          </w:rPr>
          <w:delText>[151]</w:delText>
        </w:r>
        <w:r w:rsidRPr="002F690E" w:rsidDel="003730A7">
          <w:rPr>
            <w:rFonts w:ascii="Times New Roman" w:hAnsi="Times New Roman" w:hint="eastAsia"/>
            <w:sz w:val="21"/>
            <w:szCs w:val="21"/>
            <w:highlight w:val="white"/>
          </w:rPr>
          <w:delText>；（</w:delText>
        </w:r>
        <w:r w:rsidRPr="002F690E" w:rsidDel="003730A7">
          <w:rPr>
            <w:rFonts w:ascii="Times New Roman" w:hAnsi="Times New Roman"/>
            <w:sz w:val="21"/>
            <w:szCs w:val="21"/>
            <w:highlight w:val="white"/>
          </w:rPr>
          <w:delText>3</w:delText>
        </w:r>
        <w:r w:rsidRPr="002F690E" w:rsidDel="003730A7">
          <w:rPr>
            <w:rFonts w:ascii="Times New Roman" w:hAnsi="Times New Roman" w:hint="eastAsia"/>
            <w:sz w:val="21"/>
            <w:szCs w:val="21"/>
            <w:highlight w:val="white"/>
          </w:rPr>
          <w:delText>）角砾状构造则反映晚期热液对早期矿脉的破碎</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胶结改造过程</w:delText>
        </w:r>
        <w:r w:rsidR="009B3407" w:rsidRPr="00654D5F" w:rsidDel="003730A7">
          <w:rPr>
            <w:rFonts w:ascii="Times New Roman" w:hAnsi="Times New Roman" w:cs="Times New Roman"/>
            <w:noProof/>
            <w:sz w:val="21"/>
            <w:szCs w:val="21"/>
            <w:highlight w:val="yellow"/>
            <w:vertAlign w:val="superscript"/>
          </w:rPr>
          <w:delText>[48]</w:delText>
        </w:r>
        <w:r w:rsidR="00F42769" w:rsidRPr="002F690E" w:rsidDel="003730A7">
          <w:rPr>
            <w:rFonts w:ascii="Times New Roman" w:hAnsi="Times New Roman" w:cs="Times New Roman" w:hint="eastAsia"/>
            <w:sz w:val="21"/>
            <w:szCs w:val="21"/>
            <w:highlight w:val="white"/>
          </w:rPr>
          <w:delText>。矿石矿物以黄铁矿、自然金、磁黄铁矿及矽</w:delText>
        </w:r>
      </w:del>
      <w:ins w:id="1373" w:author="home" w:date="2025-12-08T13:40:00Z">
        <w:del w:id="1374" w:author="1001210222 Choi" w:date="2025-12-15T18:18:00Z" w16du:dateUtc="2025-12-15T10:18:00Z">
          <w:r w:rsidR="00AE518C" w:rsidDel="003730A7">
            <w:rPr>
              <w:rFonts w:ascii="Times New Roman" w:hAnsi="Times New Roman" w:cs="Times New Roman" w:hint="eastAsia"/>
              <w:sz w:val="21"/>
              <w:szCs w:val="21"/>
              <w:highlight w:val="white"/>
            </w:rPr>
            <w:delText>夕</w:delText>
          </w:r>
        </w:del>
      </w:ins>
      <w:del w:id="1375" w:author="1001210222 Choi" w:date="2025-12-15T18:18:00Z" w16du:dateUtc="2025-12-15T10:18:00Z">
        <w:r w:rsidR="00F42769" w:rsidRPr="002F690E" w:rsidDel="003730A7">
          <w:rPr>
            <w:rFonts w:ascii="Times New Roman" w:hAnsi="Times New Roman" w:cs="Times New Roman" w:hint="eastAsia"/>
            <w:sz w:val="21"/>
            <w:szCs w:val="21"/>
            <w:highlight w:val="white"/>
          </w:rPr>
          <w:delText>线石为主，脉石矿物为黑云母、石英、绢云母等（</w:delText>
        </w:r>
        <w:r w:rsidR="00C17168" w:rsidRPr="002F690E" w:rsidDel="003730A7">
          <w:rPr>
            <w:rFonts w:ascii="Times New Roman" w:hAnsi="Times New Roman" w:cs="Times New Roman" w:hint="eastAsia"/>
            <w:sz w:val="21"/>
            <w:szCs w:val="21"/>
            <w:highlight w:val="white"/>
          </w:rPr>
          <w:delText>图</w:delText>
        </w:r>
        <w:r w:rsidR="00C17168" w:rsidRPr="002F690E" w:rsidDel="003730A7">
          <w:rPr>
            <w:rFonts w:ascii="Times New Roman" w:hAnsi="Times New Roman" w:cs="Times New Roman"/>
            <w:sz w:val="21"/>
            <w:szCs w:val="21"/>
            <w:highlight w:val="white"/>
          </w:rPr>
          <w:delText>7</w:delText>
        </w:r>
        <w:r w:rsidR="00F42769"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cs="Times New Roman"/>
            <w:noProof/>
            <w:sz w:val="21"/>
            <w:szCs w:val="21"/>
            <w:highlight w:val="yellow"/>
            <w:vertAlign w:val="superscript"/>
          </w:rPr>
          <w:delText>[34]</w:delText>
        </w:r>
        <w:r w:rsidR="00C3573D" w:rsidRPr="002F690E" w:rsidDel="003730A7">
          <w:rPr>
            <w:rFonts w:ascii="Times New Roman" w:hAnsi="Times New Roman" w:cs="Times New Roman" w:hint="eastAsia"/>
            <w:sz w:val="21"/>
            <w:szCs w:val="21"/>
            <w:highlight w:val="white"/>
          </w:rPr>
          <w:delText>。矿化类型涵盖硅钾蚀变岩型、石英脉型等</w:delText>
        </w:r>
        <w:r w:rsidR="00C3573D" w:rsidRPr="00654D5F" w:rsidDel="003730A7">
          <w:rPr>
            <w:rFonts w:ascii="Times New Roman" w:hAnsi="Times New Roman" w:cs="Times New Roman"/>
            <w:noProof/>
            <w:sz w:val="21"/>
            <w:szCs w:val="21"/>
            <w:highlight w:val="yellow"/>
            <w:vertAlign w:val="superscript"/>
          </w:rPr>
          <w:delText>[48]</w:delText>
        </w:r>
        <w:r w:rsidR="00F42769" w:rsidRPr="002F690E" w:rsidDel="003730A7">
          <w:rPr>
            <w:rFonts w:ascii="Times New Roman" w:hAnsi="Times New Roman" w:hint="eastAsia"/>
            <w:sz w:val="21"/>
            <w:szCs w:val="21"/>
            <w:highlight w:val="white"/>
          </w:rPr>
          <w:delText>。黄铁矿与石英为主要载金矿物，黄铁矿以自形</w:delText>
        </w:r>
        <w:r w:rsidR="00F42769" w:rsidRPr="002F690E" w:rsidDel="003730A7">
          <w:rPr>
            <w:rFonts w:ascii="Times New Roman" w:hAnsi="Times New Roman"/>
            <w:sz w:val="21"/>
            <w:szCs w:val="21"/>
            <w:highlight w:val="white"/>
          </w:rPr>
          <w:delText>-</w:delText>
        </w:r>
        <w:r w:rsidR="00F42769" w:rsidRPr="002F690E" w:rsidDel="003730A7">
          <w:rPr>
            <w:rFonts w:ascii="Times New Roman" w:hAnsi="Times New Roman" w:hint="eastAsia"/>
            <w:sz w:val="21"/>
            <w:szCs w:val="21"/>
            <w:highlight w:val="white"/>
          </w:rPr>
          <w:delText>半自形粒状、他</w:delText>
        </w:r>
      </w:del>
      <w:ins w:id="1376" w:author="home" w:date="2025-12-08T13:41:00Z">
        <w:del w:id="1377" w:author="1001210222 Choi" w:date="2025-12-15T18:18:00Z" w16du:dateUtc="2025-12-15T10:18:00Z">
          <w:r w:rsidR="00791590" w:rsidDel="003730A7">
            <w:rPr>
              <w:rFonts w:ascii="Times New Roman" w:hAnsi="Times New Roman" w:hint="eastAsia"/>
              <w:sz w:val="21"/>
              <w:szCs w:val="21"/>
              <w:highlight w:val="white"/>
            </w:rPr>
            <w:delText>它</w:delText>
          </w:r>
        </w:del>
      </w:ins>
      <w:del w:id="1378" w:author="1001210222 Choi" w:date="2025-12-15T18:18:00Z" w16du:dateUtc="2025-12-15T10:18:00Z">
        <w:r w:rsidR="00F42769" w:rsidRPr="002F690E" w:rsidDel="003730A7">
          <w:rPr>
            <w:rFonts w:ascii="Times New Roman" w:hAnsi="Times New Roman" w:hint="eastAsia"/>
            <w:sz w:val="21"/>
            <w:szCs w:val="21"/>
            <w:highlight w:val="white"/>
          </w:rPr>
          <w:delText>形粒状、交代残余、碎裂及包含结构为主（</w:delText>
        </w:r>
        <w:r w:rsidR="00C17168" w:rsidRPr="002F690E" w:rsidDel="003730A7">
          <w:rPr>
            <w:rFonts w:ascii="Times New Roman" w:hAnsi="Times New Roman" w:hint="eastAsia"/>
            <w:sz w:val="21"/>
            <w:szCs w:val="21"/>
            <w:highlight w:val="white"/>
          </w:rPr>
          <w:delText>图</w:delText>
        </w:r>
        <w:r w:rsidR="00C17168" w:rsidRPr="002F690E" w:rsidDel="003730A7">
          <w:rPr>
            <w:rFonts w:ascii="Times New Roman" w:hAnsi="Times New Roman"/>
            <w:sz w:val="21"/>
            <w:szCs w:val="21"/>
            <w:highlight w:val="white"/>
          </w:rPr>
          <w:delText>7</w:delText>
        </w:r>
        <w:r w:rsidR="00F42769" w:rsidRPr="002F690E" w:rsidDel="003730A7">
          <w:rPr>
            <w:rFonts w:ascii="Times New Roman" w:hAnsi="Times New Roman" w:hint="eastAsia"/>
            <w:sz w:val="21"/>
            <w:szCs w:val="21"/>
            <w:highlight w:val="white"/>
          </w:rPr>
          <w:delText>）</w:delText>
        </w:r>
        <w:r w:rsidR="00CD0D40" w:rsidRPr="00654D5F" w:rsidDel="003730A7">
          <w:rPr>
            <w:rFonts w:ascii="Times New Roman" w:hAnsi="Times New Roman" w:cs="Times New Roman"/>
            <w:noProof/>
            <w:sz w:val="21"/>
            <w:szCs w:val="21"/>
            <w:highlight w:val="yellow"/>
            <w:vertAlign w:val="superscript"/>
          </w:rPr>
          <w:delText>[23,31,34,131]</w:delText>
        </w:r>
        <w:r w:rsidRPr="002F690E" w:rsidDel="003730A7">
          <w:rPr>
            <w:rFonts w:ascii="Times New Roman" w:hAnsi="Times New Roman" w:hint="eastAsia"/>
            <w:sz w:val="21"/>
            <w:szCs w:val="21"/>
            <w:highlight w:val="white"/>
          </w:rPr>
          <w:delText>，其自形</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半自形结构反映成矿流体的稳定结晶环境</w:delText>
        </w:r>
        <w:r w:rsidR="00CD0D40" w:rsidRPr="00654D5F" w:rsidDel="003730A7">
          <w:rPr>
            <w:rFonts w:ascii="Times New Roman" w:hAnsi="Times New Roman" w:cs="Times New Roman"/>
            <w:noProof/>
            <w:sz w:val="21"/>
            <w:szCs w:val="21"/>
            <w:highlight w:val="yellow"/>
            <w:vertAlign w:val="superscript"/>
          </w:rPr>
          <w:delText>[131]</w:delText>
        </w:r>
        <w:r w:rsidRPr="002F690E" w:rsidDel="003730A7">
          <w:rPr>
            <w:rFonts w:ascii="Times New Roman" w:hAnsi="Times New Roman" w:hint="eastAsia"/>
            <w:sz w:val="21"/>
            <w:szCs w:val="21"/>
            <w:highlight w:val="white"/>
          </w:rPr>
          <w:delText>，碎裂结构与压溶缝合线的发育则指示构造应力对矿物破碎与再结晶的调控</w:delText>
        </w:r>
        <w:r w:rsidR="005738D9" w:rsidRPr="00654D5F" w:rsidDel="003730A7">
          <w:rPr>
            <w:rFonts w:ascii="Times New Roman" w:hAnsi="Times New Roman" w:cs="Times New Roman"/>
            <w:noProof/>
            <w:sz w:val="21"/>
            <w:szCs w:val="21"/>
            <w:highlight w:val="yellow"/>
            <w:vertAlign w:val="superscript"/>
          </w:rPr>
          <w:delText>[23]</w:delText>
        </w:r>
        <w:r w:rsidRPr="002F690E" w:rsidDel="003730A7">
          <w:rPr>
            <w:rFonts w:ascii="Times New Roman" w:hAnsi="Times New Roman" w:hint="eastAsia"/>
            <w:sz w:val="21"/>
            <w:szCs w:val="21"/>
            <w:highlight w:val="white"/>
          </w:rPr>
          <w:delText>。</w:delText>
        </w:r>
        <w:bookmarkEnd w:id="1365"/>
      </w:del>
    </w:p>
    <w:p w14:paraId="1FB4F8F3" w14:textId="44226AB1" w:rsidR="00B804E8" w:rsidRPr="00B804E8" w:rsidDel="003730A7" w:rsidRDefault="00654D5F" w:rsidP="008868EF">
      <w:pPr>
        <w:pStyle w:val="TableParagraph"/>
        <w:spacing w:line="276" w:lineRule="auto"/>
        <w:jc w:val="center"/>
        <w:rPr>
          <w:del w:id="1379" w:author="1001210222 Choi" w:date="2025-12-15T18:18:00Z" w16du:dateUtc="2025-12-15T10:18:00Z"/>
          <w:rFonts w:ascii="Times New Roman" w:hAnsi="Times New Roman"/>
          <w:sz w:val="21"/>
          <w:szCs w:val="21"/>
        </w:rPr>
      </w:pPr>
      <w:bookmarkStart w:id="1380" w:name="嵌入式图形_7"/>
      <w:del w:id="1381" w:author="1001210222 Choi" w:date="2025-12-09T10:04:00Z" w16du:dateUtc="2025-12-09T02:04:00Z">
        <w:r w:rsidRPr="00CD4B7C" w:rsidDel="002A6399">
          <w:rPr>
            <w:rFonts w:ascii="Times New Roman" w:hAnsi="Times New Roman"/>
            <w:noProof/>
            <w:color w:val="000000" w:themeColor="text1"/>
            <w:sz w:val="21"/>
            <w:szCs w:val="21"/>
            <w14:ligatures w14:val="standardContextual"/>
          </w:rPr>
          <w:drawing>
            <wp:inline distT="0" distB="0" distL="0" distR="0" wp14:anchorId="3CF0C15B" wp14:editId="0138733D">
              <wp:extent cx="4319626" cy="5065776"/>
              <wp:effectExtent l="0" t="0" r="5080" b="1905"/>
              <wp:docPr id="308239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22913" name="图片 3082391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626" cy="5065776"/>
                      </a:xfrm>
                      <a:prstGeom prst="rect">
                        <a:avLst/>
                      </a:prstGeom>
                    </pic:spPr>
                  </pic:pic>
                </a:graphicData>
              </a:graphic>
            </wp:inline>
          </w:drawing>
        </w:r>
      </w:del>
      <w:bookmarkEnd w:id="1380"/>
    </w:p>
    <w:p w14:paraId="385F28A3" w14:textId="15DB3B3E" w:rsidR="00AC1073" w:rsidRPr="00AC1073" w:rsidDel="003730A7" w:rsidRDefault="00AC1073" w:rsidP="008868EF">
      <w:pPr>
        <w:pStyle w:val="TableParagraph"/>
        <w:spacing w:line="276" w:lineRule="auto"/>
        <w:ind w:firstLineChars="200" w:firstLine="360"/>
        <w:rPr>
          <w:ins w:id="1382" w:author="home" w:date="2025-12-08T13:38:00Z"/>
          <w:del w:id="1383" w:author="1001210222 Choi" w:date="2025-12-15T18:18:00Z" w16du:dateUtc="2025-12-15T10:18:00Z"/>
          <w:rFonts w:ascii="Times New Roman" w:eastAsia="仿宋" w:hAnsi="Times New Roman"/>
          <w:sz w:val="18"/>
          <w:szCs w:val="18"/>
          <w:highlight w:val="white"/>
        </w:rPr>
      </w:pPr>
      <w:bookmarkStart w:id="1384" w:name="中文图序_6"/>
      <w:bookmarkStart w:id="1385" w:name="中文图题_6"/>
      <w:moveToRangeStart w:id="1386" w:author="home" w:date="2025-12-08T13:38:00Z" w:name="move216093503"/>
      <w:moveTo w:id="1387" w:author="home" w:date="2025-12-08T13:38:00Z">
        <w:del w:id="1388" w:author="1001210222 Choi" w:date="2025-12-15T18:18:00Z" w16du:dateUtc="2025-12-15T10:18:00Z">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 xml:space="preserve">. </w:delText>
          </w:r>
        </w:del>
      </w:moveTo>
      <w:ins w:id="1389" w:author="home" w:date="2025-12-08T13:38:00Z">
        <w:del w:id="1390" w:author="1001210222 Choi" w:date="2025-12-15T18:18:00Z" w16du:dateUtc="2025-12-15T10:18:00Z">
          <w:r w:rsidDel="003730A7">
            <w:rPr>
              <w:rFonts w:ascii="Times New Roman" w:eastAsia="仿宋" w:hAnsi="Times New Roman" w:hint="eastAsia"/>
              <w:sz w:val="18"/>
              <w:szCs w:val="18"/>
              <w:highlight w:val="white"/>
            </w:rPr>
            <w:delText>—</w:delText>
          </w:r>
        </w:del>
      </w:ins>
      <w:moveTo w:id="1391" w:author="home" w:date="2025-12-08T13:38:00Z">
        <w:del w:id="1392" w:author="1001210222 Choi" w:date="2025-12-15T18:18:00Z" w16du:dateUtc="2025-12-15T10:18:00Z">
          <w:r w:rsidRPr="002F690E" w:rsidDel="003730A7">
            <w:rPr>
              <w:rFonts w:ascii="Times New Roman" w:eastAsia="仿宋" w:hAnsi="Times New Roman" w:hint="eastAsia"/>
              <w:sz w:val="18"/>
              <w:szCs w:val="18"/>
              <w:highlight w:val="white"/>
            </w:rPr>
            <w:delText>金矿石矿物组合特征，可见黑云母、</w:delText>
          </w:r>
        </w:del>
      </w:moveTo>
      <w:ins w:id="1393" w:author="home" w:date="2025-12-08T13:38:00Z">
        <w:del w:id="1394" w:author="1001210222 Choi" w:date="2025-12-15T18:18:00Z" w16du:dateUtc="2025-12-15T10:18:00Z">
          <w:r w:rsidR="00814877" w:rsidDel="003730A7">
            <w:rPr>
              <w:rFonts w:ascii="Times New Roman" w:eastAsia="仿宋" w:hAnsi="Times New Roman" w:hint="eastAsia"/>
              <w:sz w:val="18"/>
              <w:szCs w:val="18"/>
              <w:highlight w:val="white"/>
            </w:rPr>
            <w:delText>夕</w:delText>
          </w:r>
        </w:del>
      </w:ins>
      <w:moveTo w:id="1395" w:author="home" w:date="2025-12-08T13:38:00Z">
        <w:del w:id="1396" w:author="1001210222 Choi" w:date="2025-12-15T18:18:00Z" w16du:dateUtc="2025-12-15T10:18:00Z">
          <w:r w:rsidRPr="002F690E" w:rsidDel="003730A7">
            <w:rPr>
              <w:rFonts w:ascii="Times New Roman" w:eastAsia="仿宋" w:hAnsi="Times New Roman" w:hint="eastAsia"/>
              <w:sz w:val="18"/>
              <w:szCs w:val="18"/>
              <w:highlight w:val="white"/>
            </w:rPr>
            <w:delText>矽线石及黄铁矿等矿物沿片理方向发育，</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左图为单偏光，</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右图为正交偏光；</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w:delText>
          </w:r>
        </w:del>
      </w:moveTo>
      <w:ins w:id="1397" w:author="home" w:date="2025-12-08T13:38:00Z">
        <w:del w:id="1398" w:author="1001210222 Choi" w:date="2025-12-15T18:18:00Z" w16du:dateUtc="2025-12-15T10:18:00Z">
          <w:r w:rsidR="00814877" w:rsidDel="003730A7">
            <w:rPr>
              <w:rFonts w:ascii="Times New Roman" w:eastAsia="仿宋" w:hAnsi="Times New Roman" w:hint="eastAsia"/>
              <w:sz w:val="18"/>
              <w:szCs w:val="18"/>
              <w:highlight w:val="white"/>
            </w:rPr>
            <w:delText>，</w:delText>
          </w:r>
        </w:del>
      </w:ins>
      <w:moveTo w:id="1399" w:author="home" w:date="2025-12-08T13:38:00Z">
        <w:del w:id="1400" w:author="1001210222 Choi" w:date="2025-12-15T18:18:00Z" w16du:dateUtc="2025-12-15T10:18:00Z">
          <w:r w:rsidRPr="002F690E" w:rsidDel="003730A7">
            <w:rPr>
              <w:rFonts w:ascii="Times New Roman" w:eastAsia="仿宋" w:hAnsi="Times New Roman"/>
              <w:sz w:val="18"/>
              <w:szCs w:val="18"/>
              <w:highlight w:val="white"/>
            </w:rPr>
            <w:delText>C</w:delText>
          </w:r>
          <w:r w:rsidRPr="002F690E" w:rsidDel="003730A7">
            <w:rPr>
              <w:rFonts w:ascii="Times New Roman" w:eastAsia="仿宋" w:hAnsi="Times New Roman" w:hint="eastAsia"/>
              <w:sz w:val="18"/>
              <w:szCs w:val="18"/>
              <w:highlight w:val="white"/>
            </w:rPr>
            <w:delText xml:space="preserve">. </w:delText>
          </w:r>
        </w:del>
      </w:moveTo>
      <w:ins w:id="1401" w:author="home" w:date="2025-12-08T13:38:00Z">
        <w:del w:id="1402" w:author="1001210222 Choi" w:date="2025-12-15T18:18:00Z" w16du:dateUtc="2025-12-15T10:18:00Z">
          <w:r w:rsidR="00814877" w:rsidDel="003730A7">
            <w:rPr>
              <w:rFonts w:ascii="Times New Roman" w:eastAsia="仿宋" w:hAnsi="Times New Roman" w:hint="eastAsia"/>
              <w:sz w:val="18"/>
              <w:szCs w:val="18"/>
              <w:highlight w:val="white"/>
            </w:rPr>
            <w:delText>—</w:delText>
          </w:r>
        </w:del>
      </w:ins>
      <w:moveTo w:id="1403" w:author="home" w:date="2025-12-08T13:38:00Z">
        <w:del w:id="1404" w:author="1001210222 Choi" w:date="2025-12-15T18:18:00Z" w16du:dateUtc="2025-12-15T10:18:00Z">
          <w:r w:rsidRPr="002F690E" w:rsidDel="003730A7">
            <w:rPr>
              <w:rFonts w:ascii="Times New Roman" w:eastAsia="仿宋" w:hAnsi="Times New Roman" w:hint="eastAsia"/>
              <w:sz w:val="18"/>
              <w:szCs w:val="18"/>
              <w:highlight w:val="white"/>
            </w:rPr>
            <w:delText>金矿石透明矿物组合特征，</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为单偏光，</w:delText>
          </w:r>
          <w:r w:rsidRPr="002F690E" w:rsidDel="003730A7">
            <w:rPr>
              <w:rFonts w:ascii="Times New Roman" w:eastAsia="仿宋" w:hAnsi="Times New Roman"/>
              <w:sz w:val="18"/>
              <w:szCs w:val="18"/>
              <w:highlight w:val="white"/>
            </w:rPr>
            <w:delText>C</w:delText>
          </w:r>
          <w:r w:rsidRPr="002F690E" w:rsidDel="003730A7">
            <w:rPr>
              <w:rFonts w:ascii="Times New Roman" w:eastAsia="仿宋" w:hAnsi="Times New Roman" w:hint="eastAsia"/>
              <w:sz w:val="18"/>
              <w:szCs w:val="18"/>
              <w:highlight w:val="white"/>
            </w:rPr>
            <w:delText>为正交偏光；</w:delText>
          </w:r>
          <w:r w:rsidRPr="002F690E" w:rsidDel="003730A7">
            <w:rPr>
              <w:rFonts w:ascii="Times New Roman" w:eastAsia="仿宋" w:hAnsi="Times New Roman"/>
              <w:sz w:val="18"/>
              <w:szCs w:val="18"/>
              <w:highlight w:val="white"/>
            </w:rPr>
            <w:delText>D</w:delText>
          </w:r>
          <w:r w:rsidRPr="002F690E" w:rsidDel="003730A7">
            <w:rPr>
              <w:rFonts w:ascii="Times New Roman" w:eastAsia="仿宋" w:hAnsi="Times New Roman" w:hint="eastAsia"/>
              <w:sz w:val="18"/>
              <w:szCs w:val="18"/>
              <w:highlight w:val="white"/>
            </w:rPr>
            <w:delText>-</w:delText>
          </w:r>
        </w:del>
      </w:moveTo>
      <w:ins w:id="1405" w:author="home" w:date="2025-12-08T13:38:00Z">
        <w:del w:id="1406" w:author="1001210222 Choi" w:date="2025-12-15T18:18:00Z" w16du:dateUtc="2025-12-15T10:18:00Z">
          <w:r w:rsidR="00814877" w:rsidDel="003730A7">
            <w:rPr>
              <w:rFonts w:ascii="Times New Roman" w:eastAsia="仿宋" w:hAnsi="Times New Roman" w:hint="eastAsia"/>
              <w:sz w:val="18"/>
              <w:szCs w:val="18"/>
              <w:highlight w:val="white"/>
            </w:rPr>
            <w:delText>，</w:delText>
          </w:r>
        </w:del>
      </w:ins>
      <w:moveTo w:id="1407" w:author="home" w:date="2025-12-08T13:38:00Z">
        <w:del w:id="1408" w:author="1001210222 Choi" w:date="2025-12-15T18:18:00Z" w16du:dateUtc="2025-12-15T10:18:00Z">
          <w:r w:rsidRPr="002F690E" w:rsidDel="003730A7">
            <w:rPr>
              <w:rFonts w:ascii="Times New Roman" w:eastAsia="仿宋" w:hAnsi="Times New Roman"/>
              <w:sz w:val="18"/>
              <w:szCs w:val="18"/>
              <w:highlight w:val="white"/>
            </w:rPr>
            <w:delText>E</w:delText>
          </w:r>
          <w:r w:rsidRPr="002F690E" w:rsidDel="003730A7">
            <w:rPr>
              <w:rFonts w:ascii="Times New Roman" w:eastAsia="仿宋" w:hAnsi="Times New Roman" w:hint="eastAsia"/>
              <w:sz w:val="18"/>
              <w:szCs w:val="18"/>
              <w:highlight w:val="white"/>
            </w:rPr>
            <w:delText xml:space="preserve">. </w:delText>
          </w:r>
        </w:del>
      </w:moveTo>
      <w:ins w:id="1409" w:author="home" w:date="2025-12-08T13:38:00Z">
        <w:del w:id="1410" w:author="1001210222 Choi" w:date="2025-12-15T18:18:00Z" w16du:dateUtc="2025-12-15T10:18:00Z">
          <w:r w:rsidR="00814877" w:rsidDel="003730A7">
            <w:rPr>
              <w:rFonts w:ascii="Times New Roman" w:eastAsia="仿宋" w:hAnsi="Times New Roman" w:hint="eastAsia"/>
              <w:sz w:val="18"/>
              <w:szCs w:val="18"/>
              <w:highlight w:val="white"/>
            </w:rPr>
            <w:delText>—</w:delText>
          </w:r>
        </w:del>
      </w:ins>
      <w:moveTo w:id="1411" w:author="home" w:date="2025-12-08T13:38:00Z">
        <w:del w:id="1412" w:author="1001210222 Choi" w:date="2025-12-15T18:18:00Z" w16du:dateUtc="2025-12-15T10:18:00Z">
          <w:r w:rsidRPr="002F690E" w:rsidDel="003730A7">
            <w:rPr>
              <w:rFonts w:ascii="Times New Roman" w:eastAsia="仿宋" w:hAnsi="Times New Roman" w:hint="eastAsia"/>
              <w:sz w:val="18"/>
              <w:szCs w:val="18"/>
              <w:highlight w:val="white"/>
            </w:rPr>
            <w:delText>金矿石金属硫化物特征与金的赋存状态；</w:delText>
          </w:r>
        </w:del>
      </w:moveTo>
      <w:ins w:id="1413" w:author="home" w:date="2025-12-08T13:38:00Z">
        <w:del w:id="1414" w:author="1001210222 Choi" w:date="2025-12-15T18:18:00Z" w16du:dateUtc="2025-12-15T10:18:00Z">
          <w:r w:rsidR="00A5477F" w:rsidDel="003730A7">
            <w:rPr>
              <w:rFonts w:ascii="Times New Roman" w:eastAsia="仿宋" w:hAnsi="Times New Roman" w:hint="eastAsia"/>
              <w:sz w:val="18"/>
              <w:szCs w:val="18"/>
              <w:highlight w:val="white"/>
            </w:rPr>
            <w:delText>。</w:delText>
          </w:r>
        </w:del>
      </w:ins>
      <w:moveTo w:id="1415" w:author="home" w:date="2025-12-08T13:38:00Z">
        <w:del w:id="1416" w:author="1001210222 Choi" w:date="2025-12-15T18:18:00Z" w16du:dateUtc="2025-12-15T10:18:00Z">
          <w:r w:rsidRPr="002F690E" w:rsidDel="003730A7">
            <w:rPr>
              <w:rFonts w:ascii="Times New Roman" w:eastAsia="仿宋" w:hAnsi="Times New Roman"/>
              <w:sz w:val="18"/>
              <w:szCs w:val="18"/>
              <w:highlight w:val="white"/>
            </w:rPr>
            <w:delText>Bt</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黑云母；</w:delText>
          </w:r>
          <w:r w:rsidRPr="002F690E" w:rsidDel="003730A7">
            <w:rPr>
              <w:rFonts w:ascii="Times New Roman" w:eastAsia="仿宋" w:hAnsi="Times New Roman"/>
              <w:sz w:val="18"/>
              <w:szCs w:val="18"/>
              <w:highlight w:val="white"/>
            </w:rPr>
            <w:delText>Sil</w:delText>
          </w:r>
          <w:r w:rsidRPr="00B804E8" w:rsidDel="003730A7">
            <w:rPr>
              <w:rFonts w:ascii="Times New Roman" w:eastAsia="仿宋" w:hAnsi="Times New Roman" w:hint="eastAsia"/>
              <w:sz w:val="18"/>
              <w:szCs w:val="18"/>
              <w:highlight w:val="white"/>
            </w:rPr>
            <w:delText>—</w:delText>
          </w:r>
        </w:del>
      </w:moveTo>
      <w:ins w:id="1417" w:author="home" w:date="2025-12-08T13:39:00Z">
        <w:del w:id="1418" w:author="1001210222 Choi" w:date="2025-12-15T18:18:00Z" w16du:dateUtc="2025-12-15T10:18:00Z">
          <w:r w:rsidR="00D9452D" w:rsidDel="003730A7">
            <w:rPr>
              <w:rFonts w:ascii="Times New Roman" w:eastAsia="仿宋" w:hAnsi="Times New Roman" w:hint="eastAsia"/>
              <w:sz w:val="18"/>
              <w:szCs w:val="18"/>
              <w:highlight w:val="white"/>
            </w:rPr>
            <w:delText>夕</w:delText>
          </w:r>
        </w:del>
      </w:ins>
      <w:moveTo w:id="1419" w:author="home" w:date="2025-12-08T13:38:00Z">
        <w:del w:id="1420" w:author="1001210222 Choi" w:date="2025-12-15T18:18:00Z" w16du:dateUtc="2025-12-15T10:18:00Z">
          <w:r w:rsidRPr="002F690E" w:rsidDel="003730A7">
            <w:rPr>
              <w:rFonts w:ascii="Times New Roman" w:eastAsia="仿宋" w:hAnsi="Times New Roman" w:hint="eastAsia"/>
              <w:sz w:val="18"/>
              <w:szCs w:val="18"/>
              <w:highlight w:val="white"/>
            </w:rPr>
            <w:delText>矽线石；</w:delText>
          </w:r>
          <w:r w:rsidRPr="002F690E" w:rsidDel="003730A7">
            <w:rPr>
              <w:rFonts w:ascii="Times New Roman" w:eastAsia="仿宋" w:hAnsi="Times New Roman"/>
              <w:sz w:val="18"/>
              <w:szCs w:val="18"/>
              <w:highlight w:val="white"/>
            </w:rPr>
            <w:delText>Py</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黄铁矿；</w:delText>
          </w:r>
          <w:r w:rsidRPr="002F690E" w:rsidDel="003730A7">
            <w:rPr>
              <w:rFonts w:ascii="Times New Roman" w:eastAsia="仿宋" w:hAnsi="Times New Roman"/>
              <w:sz w:val="18"/>
              <w:szCs w:val="18"/>
              <w:highlight w:val="white"/>
            </w:rPr>
            <w:delText>Qtz</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石英；</w:delText>
          </w:r>
          <w:r w:rsidRPr="002F690E" w:rsidDel="003730A7">
            <w:rPr>
              <w:rFonts w:ascii="Times New Roman" w:eastAsia="仿宋" w:hAnsi="Times New Roman"/>
              <w:sz w:val="18"/>
              <w:szCs w:val="18"/>
              <w:highlight w:val="white"/>
            </w:rPr>
            <w:delText>Ms</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白云母；</w:delText>
          </w:r>
          <w:r w:rsidRPr="002F690E" w:rsidDel="003730A7">
            <w:rPr>
              <w:rFonts w:ascii="Times New Roman" w:eastAsia="仿宋" w:hAnsi="Times New Roman"/>
              <w:sz w:val="18"/>
              <w:szCs w:val="18"/>
              <w:highlight w:val="white"/>
            </w:rPr>
            <w:delText>Ser</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绢云母；</w:delText>
          </w:r>
          <w:r w:rsidRPr="002F690E" w:rsidDel="003730A7">
            <w:rPr>
              <w:rFonts w:ascii="Times New Roman" w:eastAsia="仿宋" w:hAnsi="Times New Roman"/>
              <w:sz w:val="18"/>
              <w:szCs w:val="18"/>
              <w:highlight w:val="white"/>
            </w:rPr>
            <w:delText>Pl</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斜长石；</w:delText>
          </w:r>
          <w:r w:rsidRPr="002F690E" w:rsidDel="003730A7">
            <w:rPr>
              <w:rFonts w:ascii="Times New Roman" w:eastAsia="仿宋" w:hAnsi="Times New Roman"/>
              <w:sz w:val="18"/>
              <w:szCs w:val="18"/>
              <w:highlight w:val="white"/>
            </w:rPr>
            <w:delText>Ccp</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黄铜矿；</w:delText>
          </w:r>
          <w:r w:rsidRPr="002F690E" w:rsidDel="003730A7">
            <w:rPr>
              <w:rFonts w:ascii="Times New Roman" w:eastAsia="仿宋" w:hAnsi="Times New Roman"/>
              <w:sz w:val="18"/>
              <w:szCs w:val="18"/>
              <w:highlight w:val="white"/>
            </w:rPr>
            <w:delText>Po</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磁黄铁矿；</w:delText>
          </w:r>
          <w:r w:rsidRPr="002F690E" w:rsidDel="003730A7">
            <w:rPr>
              <w:rFonts w:ascii="Times New Roman" w:eastAsia="仿宋" w:hAnsi="Times New Roman"/>
              <w:sz w:val="18"/>
              <w:szCs w:val="18"/>
              <w:highlight w:val="white"/>
            </w:rPr>
            <w:delText>Sp</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闪锌矿；</w:delText>
          </w:r>
          <w:r w:rsidRPr="002F690E" w:rsidDel="003730A7">
            <w:rPr>
              <w:rFonts w:ascii="Times New Roman" w:eastAsia="仿宋" w:hAnsi="Times New Roman"/>
              <w:sz w:val="18"/>
              <w:szCs w:val="18"/>
              <w:highlight w:val="white"/>
            </w:rPr>
            <w:delText>Au</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自然金。</w:delText>
          </w:r>
        </w:del>
      </w:moveTo>
      <w:moveToRangeEnd w:id="1386"/>
    </w:p>
    <w:p w14:paraId="533DE814" w14:textId="11B85732" w:rsidR="00B804E8" w:rsidRPr="00B804E8" w:rsidDel="003730A7" w:rsidRDefault="00654D5F" w:rsidP="008868EF">
      <w:pPr>
        <w:pStyle w:val="TableParagraph"/>
        <w:spacing w:line="276" w:lineRule="auto"/>
        <w:ind w:firstLineChars="200" w:firstLine="360"/>
        <w:rPr>
          <w:del w:id="1421" w:author="1001210222 Choi" w:date="2025-12-15T18:18:00Z" w16du:dateUtc="2025-12-15T10:18:00Z"/>
          <w:rFonts w:ascii="Times New Roman" w:eastAsia="仿宋" w:hAnsi="Times New Roman"/>
          <w:sz w:val="18"/>
          <w:szCs w:val="18"/>
        </w:rPr>
      </w:pPr>
      <w:commentRangeStart w:id="1422"/>
      <w:commentRangeStart w:id="1423"/>
      <w:del w:id="1424"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7</w:delText>
        </w:r>
        <w:bookmarkEnd w:id="1384"/>
        <w:commentRangeEnd w:id="1422"/>
        <w:r w:rsidR="00DD792A" w:rsidDel="003730A7">
          <w:rPr>
            <w:rStyle w:val="afa"/>
            <w:rFonts w:asciiTheme="minorHAnsi" w:eastAsiaTheme="minorEastAsia" w:hAnsiTheme="minorHAnsi" w:cstheme="minorBidi"/>
            <w:kern w:val="2"/>
            <w14:ligatures w14:val="standardContextual"/>
          </w:rPr>
          <w:commentReference w:id="1422"/>
        </w:r>
        <w:commentRangeEnd w:id="1423"/>
        <w:r w:rsidR="0058347F" w:rsidDel="003730A7">
          <w:rPr>
            <w:rStyle w:val="afa"/>
            <w:rFonts w:asciiTheme="minorHAnsi" w:eastAsiaTheme="minorEastAsia" w:hAnsiTheme="minorHAnsi" w:cstheme="minorBidi"/>
            <w:kern w:val="2"/>
            <w14:ligatures w14:val="standardContextual"/>
          </w:rPr>
          <w:commentReference w:id="1423"/>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白云金矿床代表性金矿石镜下特征及矿物组合</w:delText>
        </w:r>
      </w:del>
      <w:moveFromRangeStart w:id="1425" w:author="home" w:date="2025-12-08T13:38:00Z" w:name="move216093503"/>
      <w:moveFrom w:id="1426" w:author="home" w:date="2025-12-08T13:38:00Z">
        <w:del w:id="1427" w:author="1001210222 Choi" w:date="2025-12-15T18:18:00Z" w16du:dateUtc="2025-12-15T10:18:00Z">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 xml:space="preserve">A. </w:delText>
          </w:r>
          <w:r w:rsidRPr="002F690E" w:rsidDel="003730A7">
            <w:rPr>
              <w:rFonts w:ascii="Times New Roman" w:eastAsia="仿宋" w:hAnsi="Times New Roman" w:hint="eastAsia"/>
              <w:sz w:val="18"/>
              <w:szCs w:val="18"/>
              <w:highlight w:val="white"/>
            </w:rPr>
            <w:delText>金矿石矿物组合特征，可见黑云母、矽线石及黄铁矿等矿物沿片理方向发育，</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左图为单偏光，</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右图为正交偏光；</w:delText>
          </w:r>
          <w:r w:rsidRPr="002F690E" w:rsidDel="003730A7">
            <w:rPr>
              <w:rFonts w:ascii="Times New Roman" w:eastAsia="仿宋" w:hAnsi="Times New Roman"/>
              <w:sz w:val="18"/>
              <w:szCs w:val="18"/>
              <w:highlight w:val="white"/>
            </w:rPr>
            <w:delText xml:space="preserve">B-C. </w:delText>
          </w:r>
          <w:r w:rsidRPr="002F690E" w:rsidDel="003730A7">
            <w:rPr>
              <w:rFonts w:ascii="Times New Roman" w:eastAsia="仿宋" w:hAnsi="Times New Roman" w:hint="eastAsia"/>
              <w:sz w:val="18"/>
              <w:szCs w:val="18"/>
              <w:highlight w:val="white"/>
            </w:rPr>
            <w:delText>金矿石透明矿物组合特征，</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为单偏光，</w:delText>
          </w:r>
          <w:r w:rsidRPr="002F690E" w:rsidDel="003730A7">
            <w:rPr>
              <w:rFonts w:ascii="Times New Roman" w:eastAsia="仿宋" w:hAnsi="Times New Roman"/>
              <w:sz w:val="18"/>
              <w:szCs w:val="18"/>
              <w:highlight w:val="white"/>
            </w:rPr>
            <w:delText>C</w:delText>
          </w:r>
          <w:r w:rsidRPr="002F690E" w:rsidDel="003730A7">
            <w:rPr>
              <w:rFonts w:ascii="Times New Roman" w:eastAsia="仿宋" w:hAnsi="Times New Roman" w:hint="eastAsia"/>
              <w:sz w:val="18"/>
              <w:szCs w:val="18"/>
              <w:highlight w:val="white"/>
            </w:rPr>
            <w:delText>为正交偏光；</w:delText>
          </w:r>
          <w:r w:rsidRPr="002F690E" w:rsidDel="003730A7">
            <w:rPr>
              <w:rFonts w:ascii="Times New Roman" w:eastAsia="仿宋" w:hAnsi="Times New Roman"/>
              <w:sz w:val="18"/>
              <w:szCs w:val="18"/>
              <w:highlight w:val="white"/>
            </w:rPr>
            <w:delText xml:space="preserve">D-E. </w:delText>
          </w:r>
          <w:r w:rsidRPr="002F690E" w:rsidDel="003730A7">
            <w:rPr>
              <w:rFonts w:ascii="Times New Roman" w:eastAsia="仿宋" w:hAnsi="Times New Roman" w:hint="eastAsia"/>
              <w:sz w:val="18"/>
              <w:szCs w:val="18"/>
              <w:highlight w:val="white"/>
            </w:rPr>
            <w:delText>金矿石金属硫化物特征与金的赋存状态；</w:delText>
          </w:r>
          <w:r w:rsidRPr="002F690E" w:rsidDel="003730A7">
            <w:rPr>
              <w:rFonts w:ascii="Times New Roman" w:eastAsia="仿宋" w:hAnsi="Times New Roman"/>
              <w:sz w:val="18"/>
              <w:szCs w:val="18"/>
              <w:highlight w:val="white"/>
            </w:rPr>
            <w:delText>Bt</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黑云母；</w:delText>
          </w:r>
          <w:r w:rsidRPr="002F690E" w:rsidDel="003730A7">
            <w:rPr>
              <w:rFonts w:ascii="Times New Roman" w:eastAsia="仿宋" w:hAnsi="Times New Roman"/>
              <w:sz w:val="18"/>
              <w:szCs w:val="18"/>
              <w:highlight w:val="white"/>
            </w:rPr>
            <w:delText>Sil</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矽线石；</w:delText>
          </w:r>
          <w:r w:rsidRPr="002F690E" w:rsidDel="003730A7">
            <w:rPr>
              <w:rFonts w:ascii="Times New Roman" w:eastAsia="仿宋" w:hAnsi="Times New Roman"/>
              <w:sz w:val="18"/>
              <w:szCs w:val="18"/>
              <w:highlight w:val="white"/>
            </w:rPr>
            <w:delText>Py</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黄铁矿；</w:delText>
          </w:r>
          <w:r w:rsidRPr="002F690E" w:rsidDel="003730A7">
            <w:rPr>
              <w:rFonts w:ascii="Times New Roman" w:eastAsia="仿宋" w:hAnsi="Times New Roman"/>
              <w:sz w:val="18"/>
              <w:szCs w:val="18"/>
              <w:highlight w:val="white"/>
            </w:rPr>
            <w:delText>Qtz</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石英；</w:delText>
          </w:r>
          <w:r w:rsidRPr="002F690E" w:rsidDel="003730A7">
            <w:rPr>
              <w:rFonts w:ascii="Times New Roman" w:eastAsia="仿宋" w:hAnsi="Times New Roman"/>
              <w:sz w:val="18"/>
              <w:szCs w:val="18"/>
              <w:highlight w:val="white"/>
            </w:rPr>
            <w:delText>Ms</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白云母；</w:delText>
          </w:r>
          <w:r w:rsidRPr="002F690E" w:rsidDel="003730A7">
            <w:rPr>
              <w:rFonts w:ascii="Times New Roman" w:eastAsia="仿宋" w:hAnsi="Times New Roman"/>
              <w:sz w:val="18"/>
              <w:szCs w:val="18"/>
              <w:highlight w:val="white"/>
            </w:rPr>
            <w:delText>Ser</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绢云母；</w:delText>
          </w:r>
          <w:r w:rsidRPr="002F690E" w:rsidDel="003730A7">
            <w:rPr>
              <w:rFonts w:ascii="Times New Roman" w:eastAsia="仿宋" w:hAnsi="Times New Roman"/>
              <w:sz w:val="18"/>
              <w:szCs w:val="18"/>
              <w:highlight w:val="white"/>
            </w:rPr>
            <w:delText>Pl</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斜长石；</w:delText>
          </w:r>
          <w:r w:rsidRPr="002F690E" w:rsidDel="003730A7">
            <w:rPr>
              <w:rFonts w:ascii="Times New Roman" w:eastAsia="仿宋" w:hAnsi="Times New Roman"/>
              <w:sz w:val="18"/>
              <w:szCs w:val="18"/>
              <w:highlight w:val="white"/>
            </w:rPr>
            <w:delText>Ccp</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黄铜矿；</w:delText>
          </w:r>
          <w:r w:rsidRPr="002F690E" w:rsidDel="003730A7">
            <w:rPr>
              <w:rFonts w:ascii="Times New Roman" w:eastAsia="仿宋" w:hAnsi="Times New Roman"/>
              <w:sz w:val="18"/>
              <w:szCs w:val="18"/>
              <w:highlight w:val="white"/>
            </w:rPr>
            <w:delText>Po</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磁黄铁矿；</w:delText>
          </w:r>
          <w:r w:rsidRPr="002F690E" w:rsidDel="003730A7">
            <w:rPr>
              <w:rFonts w:ascii="Times New Roman" w:eastAsia="仿宋" w:hAnsi="Times New Roman"/>
              <w:sz w:val="18"/>
              <w:szCs w:val="18"/>
              <w:highlight w:val="white"/>
            </w:rPr>
            <w:delText>Sp</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闪锌矿；</w:delText>
          </w:r>
          <w:r w:rsidRPr="002F690E" w:rsidDel="003730A7">
            <w:rPr>
              <w:rFonts w:ascii="Times New Roman" w:eastAsia="仿宋" w:hAnsi="Times New Roman"/>
              <w:sz w:val="18"/>
              <w:szCs w:val="18"/>
              <w:highlight w:val="white"/>
            </w:rPr>
            <w:delText>Au</w:delText>
          </w:r>
          <w:r w:rsidRPr="00B804E8"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hint="eastAsia"/>
              <w:sz w:val="18"/>
              <w:szCs w:val="18"/>
              <w:highlight w:val="white"/>
            </w:rPr>
            <w:delText>自然金。</w:delText>
          </w:r>
        </w:del>
      </w:moveFrom>
      <w:bookmarkEnd w:id="1385"/>
      <w:moveFromRangeEnd w:id="1425"/>
    </w:p>
    <w:p w14:paraId="75167602" w14:textId="290BAFEA" w:rsidR="00B804E8" w:rsidRPr="00B804E8" w:rsidDel="003730A7" w:rsidRDefault="00654D5F" w:rsidP="008868EF">
      <w:pPr>
        <w:pStyle w:val="TableParagraph"/>
        <w:spacing w:line="276" w:lineRule="auto"/>
        <w:ind w:firstLineChars="200" w:firstLine="360"/>
        <w:rPr>
          <w:del w:id="1428" w:author="1001210222 Choi" w:date="2025-12-15T18:18:00Z" w16du:dateUtc="2025-12-15T10:18:00Z"/>
          <w:rFonts w:ascii="Times New Roman" w:eastAsia="仿宋" w:hAnsi="Times New Roman"/>
          <w:sz w:val="18"/>
          <w:szCs w:val="18"/>
        </w:rPr>
      </w:pPr>
      <w:bookmarkStart w:id="1429" w:name="英文图序_20"/>
      <w:bookmarkStart w:id="1430" w:name="英文图题_6"/>
      <w:del w:id="1431" w:author="1001210222 Choi" w:date="2025-12-15T18:18:00Z" w16du:dateUtc="2025-12-15T10:18:00Z">
        <w:r w:rsidRPr="002F690E" w:rsidDel="003730A7">
          <w:rPr>
            <w:rFonts w:ascii="Times New Roman" w:eastAsia="仿宋" w:hAnsi="Times New Roman"/>
            <w:sz w:val="18"/>
            <w:szCs w:val="18"/>
            <w:highlight w:val="white"/>
          </w:rPr>
          <w:delText>Fig</w:delText>
        </w:r>
      </w:del>
      <w:ins w:id="1432" w:author="home" w:date="2025-12-08T13:37:00Z">
        <w:del w:id="1433" w:author="1001210222 Choi" w:date="2025-12-15T18:18:00Z" w16du:dateUtc="2025-12-15T10:18:00Z">
          <w:r w:rsidR="006836A2" w:rsidDel="003730A7">
            <w:rPr>
              <w:rFonts w:ascii="Times New Roman" w:eastAsia="仿宋" w:hAnsi="Times New Roman"/>
              <w:sz w:val="18"/>
              <w:szCs w:val="18"/>
              <w:highlight w:val="white"/>
            </w:rPr>
            <w:delText>.</w:delText>
          </w:r>
        </w:del>
      </w:ins>
      <w:del w:id="1434" w:author="1001210222 Choi" w:date="2025-12-15T18:18:00Z" w16du:dateUtc="2025-12-15T10:18:00Z">
        <w:r w:rsidRPr="002F690E" w:rsidDel="003730A7">
          <w:rPr>
            <w:rFonts w:ascii="Times New Roman" w:eastAsia="仿宋" w:hAnsi="Times New Roman"/>
            <w:sz w:val="18"/>
            <w:szCs w:val="18"/>
            <w:highlight w:val="white"/>
          </w:rPr>
          <w:delText>ure 7.</w:delText>
        </w:r>
        <w:bookmarkEnd w:id="1429"/>
        <w:r w:rsidRPr="002F690E" w:rsidDel="003730A7">
          <w:rPr>
            <w:rFonts w:ascii="Times New Roman" w:eastAsia="仿宋" w:hAnsi="Times New Roman"/>
            <w:sz w:val="18"/>
            <w:szCs w:val="18"/>
            <w:highlight w:val="white"/>
          </w:rPr>
          <w:delText xml:space="preserve"> Representative microscopic characteristics and mineral assemblages of gold ores from the Baiyun gold deposit. (A) Mineral assemblage</w:delText>
        </w:r>
        <w:r w:rsidR="00265D98" w:rsidRPr="002F690E" w:rsidDel="003730A7">
          <w:rPr>
            <w:rFonts w:ascii="Times New Roman" w:eastAsia="仿宋" w:hAnsi="Times New Roman"/>
            <w:sz w:val="18"/>
            <w:szCs w:val="18"/>
            <w:highlight w:val="white"/>
          </w:rPr>
          <w:delText>s</w:delText>
        </w:r>
        <w:r w:rsidRPr="002F690E" w:rsidDel="003730A7">
          <w:rPr>
            <w:rFonts w:ascii="Times New Roman" w:eastAsia="仿宋" w:hAnsi="Times New Roman"/>
            <w:sz w:val="18"/>
            <w:szCs w:val="18"/>
            <w:highlight w:val="white"/>
          </w:rPr>
          <w:delText xml:space="preserve"> of gold ore, showing biotite, sillimanite, and pyrite developed along the schistosity; left photograph was captured under plane-polarized light</w:delText>
        </w:r>
        <w:r w:rsidR="00265D98" w:rsidRPr="002F690E" w:rsidDel="003730A7">
          <w:rPr>
            <w:rFonts w:ascii="Times New Roman" w:eastAsia="仿宋" w:hAnsi="Times New Roman"/>
            <w:sz w:val="18"/>
            <w:szCs w:val="18"/>
            <w:highlight w:val="white"/>
          </w:rPr>
          <w:delText xml:space="preserve"> and</w:delText>
        </w:r>
        <w:r w:rsidRPr="002F690E" w:rsidDel="003730A7">
          <w:rPr>
            <w:rFonts w:ascii="Times New Roman" w:eastAsia="仿宋" w:hAnsi="Times New Roman"/>
            <w:sz w:val="18"/>
            <w:szCs w:val="18"/>
            <w:highlight w:val="white"/>
          </w:rPr>
          <w:delText xml:space="preserve"> right photograph under cross-polarized light. (B-C) Transparent mineral assemblages in gold ore; B under plane-polarized light, C under cross-polarized light. (D-E) Characteristics of metallic sulfides and occurrence of native gold in gold ore. Bt-biotite; Sil-sillimanite; Py-pyrite; Qtz-quartz; Ms-muscovite; Ser-sericite; Pl-plagioclase; Ccp-chalcopyrite; Po-pyrrhotite; Sp-sphalerite; Au-native gold.</w:delText>
        </w:r>
        <w:bookmarkEnd w:id="1430"/>
      </w:del>
    </w:p>
    <w:p w14:paraId="744D5261" w14:textId="2CCD0E47" w:rsidR="00B804E8" w:rsidRPr="00B804E8" w:rsidDel="003730A7" w:rsidRDefault="00654D5F" w:rsidP="008868EF">
      <w:pPr>
        <w:spacing w:beforeLines="50" w:before="156" w:afterLines="50" w:after="156" w:line="276" w:lineRule="auto"/>
        <w:jc w:val="both"/>
        <w:outlineLvl w:val="2"/>
        <w:rPr>
          <w:del w:id="1435" w:author="1001210222 Choi" w:date="2025-12-15T18:18:00Z" w16du:dateUtc="2025-12-15T10:18:00Z"/>
          <w:rFonts w:ascii="黑体" w:eastAsia="黑体" w:hAnsi="黑体" w:hint="eastAsia"/>
          <w:b/>
          <w:bCs/>
          <w:sz w:val="21"/>
          <w:szCs w:val="21"/>
        </w:rPr>
      </w:pPr>
      <w:bookmarkStart w:id="1436" w:name="二级标题序号_13"/>
      <w:bookmarkStart w:id="1437" w:name="二级标题_14"/>
      <w:del w:id="1438" w:author="1001210222 Choi" w:date="2025-12-15T18:18:00Z" w16du:dateUtc="2025-12-15T10:18:00Z">
        <w:r w:rsidRPr="002F690E" w:rsidDel="003730A7">
          <w:rPr>
            <w:rFonts w:ascii="黑体" w:eastAsia="黑体" w:hAnsi="黑体"/>
            <w:b/>
            <w:bCs/>
            <w:sz w:val="21"/>
            <w:szCs w:val="21"/>
            <w:highlight w:val="white"/>
          </w:rPr>
          <w:delText>2.3</w:delText>
        </w:r>
        <w:bookmarkEnd w:id="1436"/>
        <w:r w:rsidRPr="002F690E" w:rsidDel="003730A7">
          <w:rPr>
            <w:rFonts w:ascii="黑体" w:eastAsia="黑体" w:hAnsi="黑体" w:hint="eastAsia"/>
            <w:b/>
            <w:bCs/>
            <w:sz w:val="21"/>
            <w:szCs w:val="21"/>
            <w:highlight w:val="white"/>
          </w:rPr>
          <w:delText>成矿阶段与矿物共生组合</w:delText>
        </w:r>
        <w:bookmarkEnd w:id="1437"/>
      </w:del>
    </w:p>
    <w:p w14:paraId="1E4C6C75" w14:textId="20F31197" w:rsidR="00B804E8" w:rsidRPr="00B804E8" w:rsidDel="003730A7" w:rsidRDefault="00654D5F" w:rsidP="008868EF">
      <w:pPr>
        <w:spacing w:after="0" w:line="276" w:lineRule="auto"/>
        <w:ind w:firstLine="420"/>
        <w:jc w:val="both"/>
        <w:rPr>
          <w:del w:id="1439" w:author="1001210222 Choi" w:date="2025-12-15T18:18:00Z" w16du:dateUtc="2025-12-15T10:18:00Z"/>
          <w:rFonts w:ascii="Times New Roman" w:eastAsia="宋体" w:hAnsi="Times New Roman" w:cs="Times New Roman"/>
          <w:kern w:val="0"/>
          <w:sz w:val="21"/>
          <w:szCs w:val="21"/>
          <w14:ligatures w14:val="none"/>
        </w:rPr>
      </w:pPr>
      <w:bookmarkStart w:id="1440" w:name="正文段落_46"/>
      <w:del w:id="1441"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白云金矿床的成矿作用具有显著</w:delText>
        </w:r>
      </w:del>
      <w:ins w:id="1442" w:author="home" w:date="2025-12-08T13:52:00Z">
        <w:del w:id="1443" w:author="1001210222 Choi" w:date="2025-12-15T18:18:00Z" w16du:dateUtc="2025-12-15T10:18:00Z">
          <w:r w:rsidR="00C53CEC" w:rsidDel="003730A7">
            <w:rPr>
              <w:rFonts w:ascii="Times New Roman" w:eastAsia="宋体" w:hAnsi="Times New Roman" w:cs="Times New Roman" w:hint="eastAsia"/>
              <w:kern w:val="0"/>
              <w:sz w:val="21"/>
              <w:szCs w:val="21"/>
              <w:highlight w:val="white"/>
              <w14:ligatures w14:val="none"/>
            </w:rPr>
            <w:delText>的</w:delText>
          </w:r>
        </w:del>
      </w:ins>
      <w:del w:id="1444"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多阶段性，其矿物组合与结构的演化所构成的序列，为解析成矿过程提供了关键证据。综合前人研究，可划分为</w:delText>
        </w:r>
      </w:del>
      <w:ins w:id="1445" w:author="home" w:date="2025-12-08T13:52:00Z">
        <w:del w:id="1446" w:author="1001210222 Choi" w:date="2025-12-15T18:18:00Z" w16du:dateUtc="2025-12-15T10:18:00Z">
          <w:r w:rsidR="007F61BA" w:rsidDel="003730A7">
            <w:rPr>
              <w:rFonts w:ascii="Times New Roman" w:eastAsia="宋体" w:hAnsi="Times New Roman" w:cs="Times New Roman" w:hint="eastAsia"/>
              <w:kern w:val="0"/>
              <w:sz w:val="21"/>
              <w:szCs w:val="21"/>
              <w:highlight w:val="white"/>
              <w14:ligatures w14:val="none"/>
            </w:rPr>
            <w:delText>3</w:delText>
          </w:r>
        </w:del>
      </w:ins>
      <w:del w:id="1447"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三个成矿阶段：（Ⅰ）石英</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黄铁矿阶段；（Ⅱ）石英</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多金属硫化物阶段；（Ⅲ）石英</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碳酸盐阶段</w:delText>
        </w:r>
        <w:r w:rsidR="00F57588" w:rsidRPr="00654D5F" w:rsidDel="003730A7">
          <w:rPr>
            <w:rFonts w:ascii="Times New Roman" w:eastAsia="宋体" w:hAnsi="Times New Roman" w:cs="Times New Roman"/>
            <w:noProof/>
            <w:sz w:val="21"/>
            <w:szCs w:val="21"/>
            <w:highlight w:val="yellow"/>
            <w:vertAlign w:val="superscript"/>
          </w:rPr>
          <w:delText>[31,34,44,159]</w:delText>
        </w:r>
        <w:r w:rsidRPr="002F690E" w:rsidDel="003730A7">
          <w:rPr>
            <w:rFonts w:ascii="Times New Roman" w:eastAsia="宋体" w:hAnsi="Times New Roman" w:cs="Times New Roman" w:hint="eastAsia"/>
            <w:kern w:val="0"/>
            <w:sz w:val="21"/>
            <w:szCs w:val="21"/>
            <w:highlight w:val="white"/>
            <w14:ligatures w14:val="none"/>
          </w:rPr>
          <w:delText>。其中</w:delText>
        </w:r>
      </w:del>
      <w:ins w:id="1448" w:author="home" w:date="2025-12-08T13:52:00Z">
        <w:del w:id="1449" w:author="1001210222 Choi" w:date="2025-12-15T18:18:00Z" w16du:dateUtc="2025-12-15T10:18:00Z">
          <w:r w:rsidR="00844938" w:rsidDel="003730A7">
            <w:rPr>
              <w:rFonts w:ascii="Times New Roman" w:eastAsia="宋体" w:hAnsi="Times New Roman" w:cs="Times New Roman" w:hint="eastAsia"/>
              <w:kern w:val="0"/>
              <w:sz w:val="21"/>
              <w:szCs w:val="21"/>
              <w:highlight w:val="white"/>
              <w14:ligatures w14:val="none"/>
            </w:rPr>
            <w:delText>，</w:delText>
          </w:r>
        </w:del>
      </w:ins>
      <w:del w:id="1450"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（Ⅰ）石英</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黄铁矿阶段以高温热液活动为主导，矿物组合以石英、钾长石、绢云母及黄铁矿为主，伴生少量绿泥石与银金矿。黄铁矿多呈自形</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半自形结构，粒径集中于</w:delText>
        </w:r>
      </w:del>
      <w:ins w:id="1451" w:author="home" w:date="2025-12-08T13:53:00Z">
        <w:del w:id="1452" w:author="1001210222 Choi" w:date="2025-12-15T18:18:00Z" w16du:dateUtc="2025-12-15T10:18:00Z">
          <w:r w:rsidR="00AA64CF" w:rsidDel="003730A7">
            <w:rPr>
              <w:rFonts w:ascii="Times New Roman" w:eastAsia="宋体" w:hAnsi="Times New Roman" w:cs="Times New Roman" w:hint="eastAsia"/>
              <w:kern w:val="0"/>
              <w:sz w:val="21"/>
              <w:szCs w:val="21"/>
              <w:highlight w:val="white"/>
              <w14:ligatures w14:val="none"/>
            </w:rPr>
            <w:delText>为</w:delText>
          </w:r>
        </w:del>
      </w:ins>
      <w:del w:id="1453"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0.1-</w:delText>
        </w:r>
      </w:del>
      <w:ins w:id="1454" w:author="home" w:date="2025-12-08T13:53:00Z">
        <w:del w:id="1455" w:author="1001210222 Choi" w:date="2025-12-15T18:18:00Z" w16du:dateUtc="2025-12-15T10:18:00Z">
          <w:r w:rsidR="00AA64CF" w:rsidDel="003730A7">
            <w:rPr>
              <w:rFonts w:ascii="Times New Roman" w:eastAsia="宋体" w:hAnsi="Times New Roman" w:cs="Times New Roman"/>
              <w:kern w:val="0"/>
              <w:sz w:val="21"/>
              <w:szCs w:val="21"/>
              <w:highlight w:val="white"/>
              <w14:ligatures w14:val="none"/>
            </w:rPr>
            <w:delText>~</w:delText>
          </w:r>
        </w:del>
      </w:ins>
      <w:del w:id="1456"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0.5 mm</w:delText>
        </w:r>
        <w:r w:rsidRPr="002F690E" w:rsidDel="003730A7">
          <w:rPr>
            <w:rFonts w:ascii="Times New Roman" w:eastAsia="宋体" w:hAnsi="Times New Roman" w:cs="Times New Roman" w:hint="eastAsia"/>
            <w:kern w:val="0"/>
            <w:sz w:val="21"/>
            <w:szCs w:val="21"/>
            <w:highlight w:val="white"/>
            <w14:ligatures w14:val="none"/>
          </w:rPr>
          <w:delText>，反映高温流体环境下的稳定结晶特征</w:delText>
        </w:r>
        <w:r w:rsidR="009B3407" w:rsidRPr="00654D5F" w:rsidDel="003730A7">
          <w:rPr>
            <w:rFonts w:ascii="Times New Roman" w:eastAsia="宋体" w:hAnsi="Times New Roman" w:cs="Times New Roman"/>
            <w:noProof/>
            <w:kern w:val="0"/>
            <w:sz w:val="21"/>
            <w:szCs w:val="21"/>
            <w:highlight w:val="yellow"/>
            <w:vertAlign w:val="superscript"/>
            <w14:ligatures w14:val="none"/>
          </w:rPr>
          <w:delText>[26,31]</w:delText>
        </w:r>
        <w:r w:rsidR="00FC25C7" w:rsidRPr="002F690E" w:rsidDel="003730A7">
          <w:rPr>
            <w:rFonts w:ascii="Times New Roman" w:eastAsia="宋体" w:hAnsi="Times New Roman" w:cs="Times New Roman" w:hint="eastAsia"/>
            <w:kern w:val="0"/>
            <w:sz w:val="21"/>
            <w:szCs w:val="21"/>
            <w:highlight w:val="white"/>
            <w14:ligatures w14:val="none"/>
          </w:rPr>
          <w:delText>。（Ⅱ）石英</w:delText>
        </w:r>
        <w:r w:rsidR="00FC25C7" w:rsidRPr="002F690E" w:rsidDel="003730A7">
          <w:rPr>
            <w:rFonts w:ascii="Times New Roman" w:eastAsia="宋体" w:hAnsi="Times New Roman" w:cs="Times New Roman"/>
            <w:kern w:val="0"/>
            <w:sz w:val="21"/>
            <w:szCs w:val="21"/>
            <w:highlight w:val="white"/>
            <w14:ligatures w14:val="none"/>
          </w:rPr>
          <w:delText>-</w:delText>
        </w:r>
        <w:r w:rsidR="00FC25C7" w:rsidRPr="002F690E" w:rsidDel="003730A7">
          <w:rPr>
            <w:rFonts w:ascii="Times New Roman" w:eastAsia="宋体" w:hAnsi="Times New Roman" w:cs="Times New Roman" w:hint="eastAsia"/>
            <w:kern w:val="0"/>
            <w:sz w:val="21"/>
            <w:szCs w:val="21"/>
            <w:highlight w:val="white"/>
            <w14:ligatures w14:val="none"/>
          </w:rPr>
          <w:delText>多金属硫化物阶段为主要金成矿期，发育石英、矽</w:delText>
        </w:r>
      </w:del>
      <w:ins w:id="1457" w:author="home" w:date="2025-12-08T13:53:00Z">
        <w:del w:id="1458" w:author="1001210222 Choi" w:date="2025-12-15T18:18:00Z" w16du:dateUtc="2025-12-15T10:18:00Z">
          <w:r w:rsidR="007F401B" w:rsidDel="003730A7">
            <w:rPr>
              <w:rFonts w:ascii="Times New Roman" w:eastAsia="宋体" w:hAnsi="Times New Roman" w:cs="Times New Roman" w:hint="eastAsia"/>
              <w:kern w:val="0"/>
              <w:sz w:val="21"/>
              <w:szCs w:val="21"/>
              <w:highlight w:val="white"/>
              <w14:ligatures w14:val="none"/>
            </w:rPr>
            <w:delText>夕</w:delText>
          </w:r>
        </w:del>
      </w:ins>
      <w:del w:id="1459" w:author="1001210222 Choi" w:date="2025-12-15T18:18:00Z" w16du:dateUtc="2025-12-15T10:18:00Z">
        <w:r w:rsidR="00FC25C7" w:rsidRPr="002F690E" w:rsidDel="003730A7">
          <w:rPr>
            <w:rFonts w:ascii="Times New Roman" w:eastAsia="宋体" w:hAnsi="Times New Roman" w:cs="Times New Roman" w:hint="eastAsia"/>
            <w:kern w:val="0"/>
            <w:sz w:val="21"/>
            <w:szCs w:val="21"/>
            <w:highlight w:val="white"/>
            <w14:ligatures w14:val="none"/>
          </w:rPr>
          <w:delText>线石、黄铁矿、磁黄铁矿，以及少量黄铜矿、闪锌矿、方铅矿、自然金与银金矿（图</w:delText>
        </w:r>
        <w:r w:rsidR="00FC25C7" w:rsidRPr="002F690E" w:rsidDel="003730A7">
          <w:rPr>
            <w:rFonts w:ascii="Times New Roman" w:eastAsia="宋体" w:hAnsi="Times New Roman" w:cs="Times New Roman"/>
            <w:kern w:val="0"/>
            <w:sz w:val="21"/>
            <w:szCs w:val="21"/>
            <w:highlight w:val="white"/>
            <w14:ligatures w14:val="none"/>
          </w:rPr>
          <w:delText>7D</w:delText>
        </w:r>
        <w:r w:rsidR="00FC25C7" w:rsidRPr="002F690E" w:rsidDel="003730A7">
          <w:rPr>
            <w:rFonts w:ascii="Times New Roman" w:eastAsia="宋体" w:hAnsi="Times New Roman" w:cs="Times New Roman" w:hint="eastAsia"/>
            <w:kern w:val="0"/>
            <w:sz w:val="21"/>
            <w:szCs w:val="21"/>
            <w:highlight w:val="white"/>
            <w14:ligatures w14:val="none"/>
          </w:rPr>
          <w:delText>）</w:delText>
        </w:r>
        <w:r w:rsidR="00F57588" w:rsidRPr="00654D5F" w:rsidDel="003730A7">
          <w:rPr>
            <w:rFonts w:ascii="Times New Roman" w:eastAsia="宋体" w:hAnsi="Times New Roman" w:cs="Times New Roman"/>
            <w:noProof/>
            <w:kern w:val="0"/>
            <w:sz w:val="21"/>
            <w:szCs w:val="21"/>
            <w:highlight w:val="yellow"/>
            <w:vertAlign w:val="superscript"/>
            <w14:ligatures w14:val="none"/>
          </w:rPr>
          <w:delText>[131,156]</w:delText>
        </w:r>
        <w:r w:rsidRPr="002F690E" w:rsidDel="003730A7">
          <w:rPr>
            <w:rFonts w:ascii="Times New Roman" w:eastAsia="宋体" w:hAnsi="Times New Roman" w:cs="Times New Roman" w:hint="eastAsia"/>
            <w:kern w:val="0"/>
            <w:sz w:val="21"/>
            <w:szCs w:val="21"/>
            <w:highlight w:val="white"/>
            <w14:ligatures w14:val="none"/>
          </w:rPr>
          <w:delText>。黄铁矿结构多为半自形至他</w:delText>
        </w:r>
      </w:del>
      <w:ins w:id="1460" w:author="home" w:date="2025-12-08T13:53:00Z">
        <w:del w:id="1461" w:author="1001210222 Choi" w:date="2025-12-15T18:18:00Z" w16du:dateUtc="2025-12-15T10:18:00Z">
          <w:r w:rsidR="007F401B" w:rsidDel="003730A7">
            <w:rPr>
              <w:rFonts w:ascii="Times New Roman" w:eastAsia="宋体" w:hAnsi="Times New Roman" w:cs="Times New Roman" w:hint="eastAsia"/>
              <w:kern w:val="0"/>
              <w:sz w:val="21"/>
              <w:szCs w:val="21"/>
              <w:highlight w:val="white"/>
              <w14:ligatures w14:val="none"/>
            </w:rPr>
            <w:delText>-</w:delText>
          </w:r>
          <w:r w:rsidR="007F401B" w:rsidDel="003730A7">
            <w:rPr>
              <w:rFonts w:ascii="Times New Roman" w:eastAsia="宋体" w:hAnsi="Times New Roman" w:cs="Times New Roman" w:hint="eastAsia"/>
              <w:kern w:val="0"/>
              <w:sz w:val="21"/>
              <w:szCs w:val="21"/>
              <w:highlight w:val="white"/>
              <w14:ligatures w14:val="none"/>
            </w:rPr>
            <w:delText>它</w:delText>
          </w:r>
        </w:del>
      </w:ins>
      <w:del w:id="1462"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形，粒径</w:delText>
        </w:r>
      </w:del>
      <w:ins w:id="1463" w:author="home" w:date="2025-12-08T13:53:00Z">
        <w:del w:id="1464" w:author="1001210222 Choi" w:date="2025-12-15T18:18:00Z" w16du:dateUtc="2025-12-15T10:18:00Z">
          <w:r w:rsidR="007F401B" w:rsidDel="003730A7">
            <w:rPr>
              <w:rFonts w:ascii="Times New Roman" w:eastAsia="宋体" w:hAnsi="Times New Roman" w:cs="Times New Roman" w:hint="eastAsia"/>
              <w:kern w:val="0"/>
              <w:sz w:val="21"/>
              <w:szCs w:val="21"/>
              <w:highlight w:val="white"/>
              <w14:ligatures w14:val="none"/>
            </w:rPr>
            <w:delText>为</w:delText>
          </w:r>
        </w:del>
      </w:ins>
      <w:del w:id="1465"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0.2-</w:delText>
        </w:r>
      </w:del>
      <w:ins w:id="1466" w:author="home" w:date="2025-12-08T13:53:00Z">
        <w:del w:id="1467" w:author="1001210222 Choi" w:date="2025-12-15T18:18:00Z" w16du:dateUtc="2025-12-15T10:18:00Z">
          <w:r w:rsidR="007F401B" w:rsidDel="003730A7">
            <w:rPr>
              <w:rFonts w:ascii="Times New Roman" w:eastAsia="宋体" w:hAnsi="Times New Roman" w:cs="Times New Roman"/>
              <w:kern w:val="0"/>
              <w:sz w:val="21"/>
              <w:szCs w:val="21"/>
              <w:highlight w:val="white"/>
              <w14:ligatures w14:val="none"/>
            </w:rPr>
            <w:delText>~</w:delText>
          </w:r>
        </w:del>
      </w:ins>
      <w:del w:id="1468"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1.5 mm</w:delText>
        </w:r>
        <w:r w:rsidRPr="002F690E" w:rsidDel="003730A7">
          <w:rPr>
            <w:rFonts w:ascii="Times New Roman" w:eastAsia="宋体" w:hAnsi="Times New Roman" w:cs="Times New Roman" w:hint="eastAsia"/>
            <w:kern w:val="0"/>
            <w:sz w:val="21"/>
            <w:szCs w:val="21"/>
            <w:highlight w:val="white"/>
            <w14:ligatures w14:val="none"/>
          </w:rPr>
          <w:delText>不等，自然金（粒径</w:delText>
        </w:r>
      </w:del>
      <w:ins w:id="1469" w:author="home" w:date="2025-12-08T13:53:00Z">
        <w:del w:id="1470" w:author="1001210222 Choi" w:date="2025-12-15T18:18:00Z" w16du:dateUtc="2025-12-15T10:18:00Z">
          <w:r w:rsidR="007F401B" w:rsidDel="003730A7">
            <w:rPr>
              <w:rFonts w:ascii="Times New Roman" w:eastAsia="宋体" w:hAnsi="Times New Roman" w:cs="Times New Roman" w:hint="eastAsia"/>
              <w:kern w:val="0"/>
              <w:sz w:val="21"/>
              <w:szCs w:val="21"/>
              <w:highlight w:val="white"/>
              <w14:ligatures w14:val="none"/>
            </w:rPr>
            <w:delText>为</w:delText>
          </w:r>
        </w:del>
      </w:ins>
      <w:del w:id="1471"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10-</w:delText>
        </w:r>
      </w:del>
      <w:ins w:id="1472" w:author="home" w:date="2025-12-08T13:53:00Z">
        <w:del w:id="1473" w:author="1001210222 Choi" w:date="2025-12-15T18:18:00Z" w16du:dateUtc="2025-12-15T10:18:00Z">
          <w:r w:rsidR="007F401B" w:rsidDel="003730A7">
            <w:rPr>
              <w:rFonts w:ascii="Times New Roman" w:eastAsia="宋体" w:hAnsi="Times New Roman" w:cs="Times New Roman"/>
              <w:kern w:val="0"/>
              <w:sz w:val="21"/>
              <w:szCs w:val="21"/>
              <w:highlight w:val="white"/>
              <w14:ligatures w14:val="none"/>
            </w:rPr>
            <w:delText>~</w:delText>
          </w:r>
        </w:del>
      </w:ins>
      <w:del w:id="1474" w:author="1001210222 Choi" w:date="2025-12-15T18:18:00Z" w16du:dateUtc="2025-12-15T10:18:00Z">
        <w:r w:rsidRPr="002F690E" w:rsidDel="003730A7">
          <w:rPr>
            <w:rFonts w:ascii="Times New Roman" w:eastAsia="宋体" w:hAnsi="Times New Roman" w:cs="Times New Roman"/>
            <w:kern w:val="0"/>
            <w:sz w:val="21"/>
            <w:szCs w:val="21"/>
            <w:highlight w:val="white"/>
            <w14:ligatures w14:val="none"/>
          </w:rPr>
          <w:delText>20 μ</w:delText>
        </w:r>
        <w:r w:rsidR="00FC25C7" w:rsidRPr="002F690E" w:rsidDel="003730A7">
          <w:rPr>
            <w:rFonts w:ascii="Times New Roman" w:eastAsia="宋体" w:hAnsi="Times New Roman" w:cs="Times New Roman"/>
            <w:kern w:val="0"/>
            <w:sz w:val="21"/>
            <w:szCs w:val="21"/>
            <w:highlight w:val="white"/>
            <w14:ligatures w14:val="none"/>
          </w:rPr>
          <w:delText>m</w:delText>
        </w:r>
        <w:r w:rsidR="00FC25C7" w:rsidRPr="002F690E" w:rsidDel="003730A7">
          <w:rPr>
            <w:rFonts w:ascii="Times New Roman" w:eastAsia="宋体" w:hAnsi="Times New Roman" w:cs="Times New Roman" w:hint="eastAsia"/>
            <w:kern w:val="0"/>
            <w:sz w:val="21"/>
            <w:szCs w:val="21"/>
            <w:highlight w:val="white"/>
            <w14:ligatures w14:val="none"/>
          </w:rPr>
          <w:delText>）以裂隙金（图</w:delText>
        </w:r>
        <w:r w:rsidR="00FC25C7" w:rsidRPr="002F690E" w:rsidDel="003730A7">
          <w:rPr>
            <w:rFonts w:ascii="Times New Roman" w:eastAsia="宋体" w:hAnsi="Times New Roman" w:cs="Times New Roman"/>
            <w:kern w:val="0"/>
            <w:sz w:val="21"/>
            <w:szCs w:val="21"/>
            <w:highlight w:val="white"/>
            <w14:ligatures w14:val="none"/>
          </w:rPr>
          <w:delText>7E</w:delText>
        </w:r>
        <w:r w:rsidRPr="002F690E" w:rsidDel="003730A7">
          <w:rPr>
            <w:rFonts w:ascii="Times New Roman" w:eastAsia="宋体" w:hAnsi="Times New Roman" w:cs="Times New Roman" w:hint="eastAsia"/>
            <w:kern w:val="0"/>
            <w:sz w:val="21"/>
            <w:szCs w:val="21"/>
            <w:highlight w:val="white"/>
            <w14:ligatures w14:val="none"/>
          </w:rPr>
          <w:delText>）、粒间金及包裹金形式赋存于黄铁矿或石英中。此阶段多金属硫化物的广泛结晶标志着成矿流体物理化学条件（如温度，</w:delText>
        </w:r>
      </w:del>
      <w:ins w:id="1475" w:author="home" w:date="2025-12-08T13:53:00Z">
        <w:del w:id="1476" w:author="1001210222 Choi" w:date="2025-12-15T18:18:00Z" w16du:dateUtc="2025-12-15T10:18:00Z">
          <w:r w:rsidR="009A4BA1" w:rsidDel="003730A7">
            <w:rPr>
              <w:rFonts w:ascii="Times New Roman" w:eastAsia="宋体" w:hAnsi="Times New Roman" w:cs="Times New Roman" w:hint="eastAsia"/>
              <w:kern w:val="0"/>
              <w:sz w:val="21"/>
              <w:szCs w:val="21"/>
              <w:highlight w:val="white"/>
              <w14:ligatures w14:val="none"/>
            </w:rPr>
            <w:delText>、</w:delText>
          </w:r>
        </w:del>
      </w:ins>
      <w:del w:id="1477" w:author="1001210222 Choi" w:date="2025-12-15T18:18:00Z" w16du:dateUtc="2025-12-15T10:18:00Z">
        <w:r w:rsidRPr="002F690E" w:rsidDel="003730A7">
          <w:rPr>
            <w:rFonts w:ascii="Times New Roman" w:eastAsia="宋体" w:hAnsi="Times New Roman" w:cs="Times New Roman" w:hint="eastAsia"/>
            <w:kern w:val="0"/>
            <w:sz w:val="21"/>
            <w:szCs w:val="21"/>
            <w:highlight w:val="white"/>
            <w14:ligatures w14:val="none"/>
          </w:rPr>
          <w:delText>氧逸度）的显著转变。（Ⅲ）石英</w:delText>
        </w:r>
        <w:r w:rsidRPr="002F690E" w:rsidDel="003730A7">
          <w:rPr>
            <w:rFonts w:ascii="Times New Roman" w:eastAsia="宋体" w:hAnsi="Times New Roman" w:cs="Times New Roman"/>
            <w:kern w:val="0"/>
            <w:sz w:val="21"/>
            <w:szCs w:val="21"/>
            <w:highlight w:val="white"/>
            <w14:ligatures w14:val="none"/>
          </w:rPr>
          <w:delText>-</w:delText>
        </w:r>
        <w:r w:rsidRPr="002F690E" w:rsidDel="003730A7">
          <w:rPr>
            <w:rFonts w:ascii="Times New Roman" w:eastAsia="宋体" w:hAnsi="Times New Roman" w:cs="Times New Roman" w:hint="eastAsia"/>
            <w:kern w:val="0"/>
            <w:sz w:val="21"/>
            <w:szCs w:val="21"/>
            <w:highlight w:val="white"/>
            <w14:ligatures w14:val="none"/>
          </w:rPr>
          <w:delText>碳酸盐阶段表现为中低温热液活动，矿物组合以石英、方解石为主，含少量绢云母与黄铁矿</w:delText>
        </w:r>
        <w:r w:rsidR="00F57588" w:rsidRPr="00654D5F" w:rsidDel="003730A7">
          <w:rPr>
            <w:rFonts w:ascii="Times New Roman" w:eastAsia="宋体" w:hAnsi="Times New Roman" w:cs="Times New Roman"/>
            <w:noProof/>
            <w:kern w:val="0"/>
            <w:sz w:val="21"/>
            <w:szCs w:val="21"/>
            <w:highlight w:val="yellow"/>
            <w:vertAlign w:val="superscript"/>
            <w14:ligatures w14:val="none"/>
          </w:rPr>
          <w:delText>[79,158]</w:delText>
        </w:r>
        <w:r w:rsidRPr="002F690E" w:rsidDel="003730A7">
          <w:rPr>
            <w:rFonts w:ascii="Times New Roman" w:eastAsia="宋体" w:hAnsi="Times New Roman" w:cs="Times New Roman" w:hint="eastAsia"/>
            <w:kern w:val="0"/>
            <w:sz w:val="21"/>
            <w:szCs w:val="21"/>
            <w:highlight w:val="white"/>
            <w14:ligatures w14:val="none"/>
          </w:rPr>
          <w:delText>。该阶段矿化强度显著减弱，金矿化近乎消失，方解石脉呈细脉状或网脉状产出</w:delText>
        </w:r>
        <w:r w:rsidR="009B3407" w:rsidRPr="00654D5F" w:rsidDel="003730A7">
          <w:rPr>
            <w:rFonts w:ascii="Times New Roman" w:eastAsia="宋体" w:hAnsi="Times New Roman" w:cs="Times New Roman"/>
            <w:noProof/>
            <w:kern w:val="0"/>
            <w:sz w:val="21"/>
            <w:szCs w:val="21"/>
            <w:highlight w:val="yellow"/>
            <w:vertAlign w:val="superscript"/>
            <w14:ligatures w14:val="none"/>
          </w:rPr>
          <w:delText>[45]</w:delText>
        </w:r>
        <w:r w:rsidRPr="002F690E" w:rsidDel="003730A7">
          <w:rPr>
            <w:rFonts w:ascii="Times New Roman" w:eastAsia="宋体" w:hAnsi="Times New Roman" w:cs="Times New Roman" w:hint="eastAsia"/>
            <w:kern w:val="0"/>
            <w:sz w:val="21"/>
            <w:szCs w:val="21"/>
            <w:highlight w:val="white"/>
            <w14:ligatures w14:val="none"/>
          </w:rPr>
          <w:delText>，指示成矿流体温度降低，</w:delText>
        </w:r>
        <w:r w:rsidRPr="002F690E" w:rsidDel="003730A7">
          <w:rPr>
            <w:rFonts w:ascii="Times New Roman" w:eastAsia="宋体" w:hAnsi="Times New Roman" w:cs="Times New Roman"/>
            <w:kern w:val="0"/>
            <w:sz w:val="21"/>
            <w:szCs w:val="21"/>
            <w:highlight w:val="white"/>
            <w14:ligatures w14:val="none"/>
          </w:rPr>
          <w:delText>pH</w:delText>
        </w:r>
        <w:r w:rsidRPr="002F690E" w:rsidDel="003730A7">
          <w:rPr>
            <w:rFonts w:ascii="Times New Roman" w:eastAsia="宋体" w:hAnsi="Times New Roman" w:cs="Times New Roman" w:hint="eastAsia"/>
            <w:kern w:val="0"/>
            <w:sz w:val="21"/>
            <w:szCs w:val="21"/>
            <w:highlight w:val="white"/>
            <w14:ligatures w14:val="none"/>
          </w:rPr>
          <w:delText>值升高及硫活度下降</w:delText>
        </w:r>
        <w:r w:rsidR="005738D9" w:rsidRPr="00654D5F" w:rsidDel="003730A7">
          <w:rPr>
            <w:rFonts w:ascii="Times New Roman" w:eastAsia="宋体" w:hAnsi="Times New Roman" w:cs="Times New Roman"/>
            <w:noProof/>
            <w:kern w:val="0"/>
            <w:sz w:val="21"/>
            <w:szCs w:val="21"/>
            <w:highlight w:val="yellow"/>
            <w:vertAlign w:val="superscript"/>
            <w14:ligatures w14:val="none"/>
          </w:rPr>
          <w:delText>[24]</w:delText>
        </w:r>
        <w:r w:rsidRPr="002F690E" w:rsidDel="003730A7">
          <w:rPr>
            <w:rFonts w:ascii="Times New Roman" w:eastAsia="宋体" w:hAnsi="Times New Roman" w:cs="Times New Roman" w:hint="eastAsia"/>
            <w:kern w:val="0"/>
            <w:sz w:val="21"/>
            <w:szCs w:val="21"/>
            <w:highlight w:val="white"/>
            <w14:ligatures w14:val="none"/>
          </w:rPr>
          <w:delText>，标志着成矿阶段的结束。</w:delText>
        </w:r>
        <w:bookmarkEnd w:id="1440"/>
      </w:del>
    </w:p>
    <w:p w14:paraId="3BE34766" w14:textId="35427BF3" w:rsidR="00B804E8" w:rsidRPr="00B804E8" w:rsidDel="003730A7" w:rsidRDefault="00654D5F" w:rsidP="008868EF">
      <w:pPr>
        <w:spacing w:beforeLines="50" w:before="156" w:afterLines="50" w:after="156" w:line="276" w:lineRule="auto"/>
        <w:jc w:val="both"/>
        <w:outlineLvl w:val="2"/>
        <w:rPr>
          <w:del w:id="1478" w:author="1001210222 Choi" w:date="2025-12-15T18:18:00Z" w16du:dateUtc="2025-12-15T10:18:00Z"/>
          <w:rFonts w:ascii="黑体" w:eastAsia="黑体" w:hAnsi="黑体" w:hint="eastAsia"/>
          <w:b/>
          <w:bCs/>
          <w:sz w:val="21"/>
          <w:szCs w:val="21"/>
        </w:rPr>
      </w:pPr>
      <w:bookmarkStart w:id="1479" w:name="二级标题序号_14"/>
      <w:bookmarkStart w:id="1480" w:name="二级标题_16"/>
      <w:del w:id="1481" w:author="1001210222 Choi" w:date="2025-12-15T18:18:00Z" w16du:dateUtc="2025-12-15T10:18:00Z">
        <w:r w:rsidRPr="002F690E" w:rsidDel="003730A7">
          <w:rPr>
            <w:rFonts w:ascii="黑体" w:eastAsia="黑体" w:hAnsi="黑体"/>
            <w:b/>
            <w:bCs/>
            <w:sz w:val="21"/>
            <w:szCs w:val="21"/>
            <w:highlight w:val="white"/>
          </w:rPr>
          <w:delText>2.4</w:delText>
        </w:r>
        <w:bookmarkEnd w:id="1479"/>
        <w:r w:rsidRPr="002F690E" w:rsidDel="003730A7">
          <w:rPr>
            <w:rFonts w:ascii="黑体" w:eastAsia="黑体" w:hAnsi="黑体" w:hint="eastAsia"/>
            <w:b/>
            <w:bCs/>
            <w:sz w:val="21"/>
            <w:szCs w:val="21"/>
            <w:highlight w:val="white"/>
          </w:rPr>
          <w:delText>控矿因素</w:delText>
        </w:r>
        <w:bookmarkEnd w:id="1480"/>
      </w:del>
    </w:p>
    <w:p w14:paraId="6B067F39" w14:textId="7337B620" w:rsidR="00B804E8" w:rsidRPr="00B804E8" w:rsidDel="003730A7" w:rsidRDefault="00654D5F" w:rsidP="008868EF">
      <w:pPr>
        <w:pStyle w:val="TableParagraph"/>
        <w:spacing w:line="276" w:lineRule="auto"/>
        <w:ind w:firstLine="420"/>
        <w:jc w:val="both"/>
        <w:rPr>
          <w:del w:id="1482" w:author="1001210222 Choi" w:date="2025-12-15T18:18:00Z" w16du:dateUtc="2025-12-15T10:18:00Z"/>
          <w:rFonts w:ascii="Times New Roman" w:hAnsi="Times New Roman" w:cs="Times New Roman"/>
          <w:sz w:val="21"/>
          <w:szCs w:val="21"/>
        </w:rPr>
      </w:pPr>
      <w:bookmarkStart w:id="1483" w:name="正文段落_48"/>
      <w:del w:id="1484" w:author="1001210222 Choi" w:date="2025-12-15T18:18:00Z" w16du:dateUtc="2025-12-15T10:18:00Z">
        <w:r w:rsidRPr="002F690E" w:rsidDel="003730A7">
          <w:rPr>
            <w:rFonts w:ascii="Times New Roman" w:hAnsi="Times New Roman" w:cs="Times New Roman" w:hint="eastAsia"/>
            <w:sz w:val="21"/>
            <w:szCs w:val="21"/>
            <w:highlight w:val="white"/>
          </w:rPr>
          <w:delText>白云金矿床基底为古元古界（</w:delText>
        </w:r>
        <w:r w:rsidRPr="002F690E" w:rsidDel="003730A7">
          <w:rPr>
            <w:rFonts w:ascii="Times New Roman" w:hAnsi="Times New Roman" w:cs="Times New Roman"/>
            <w:sz w:val="21"/>
            <w:szCs w:val="21"/>
            <w:highlight w:val="white"/>
          </w:rPr>
          <w:delText>1.85 Ga</w:delText>
        </w:r>
        <w:r w:rsidRPr="002F690E" w:rsidDel="003730A7">
          <w:rPr>
            <w:rFonts w:ascii="Times New Roman" w:hAnsi="Times New Roman" w:cs="Times New Roman" w:hint="eastAsia"/>
            <w:sz w:val="21"/>
            <w:szCs w:val="21"/>
            <w:highlight w:val="white"/>
          </w:rPr>
          <w:delText>）辽河群变质岩系</w:delText>
        </w:r>
        <w:r w:rsidR="00F57588" w:rsidRPr="00654D5F" w:rsidDel="003730A7">
          <w:rPr>
            <w:rFonts w:ascii="Times New Roman" w:hAnsi="Times New Roman" w:cs="Times New Roman"/>
            <w:noProof/>
            <w:sz w:val="21"/>
            <w:szCs w:val="21"/>
            <w:highlight w:val="yellow"/>
            <w:vertAlign w:val="superscript"/>
          </w:rPr>
          <w:delText>[130,135]</w:delText>
        </w:r>
        <w:r w:rsidRPr="002F690E" w:rsidDel="003730A7">
          <w:rPr>
            <w:rFonts w:ascii="Times New Roman" w:hAnsi="Times New Roman" w:cs="Times New Roman" w:hint="eastAsia"/>
            <w:sz w:val="21"/>
            <w:szCs w:val="21"/>
            <w:highlight w:val="white"/>
          </w:rPr>
          <w:delText>，中生代发育北东、北西向构造系统</w:delText>
        </w:r>
        <w:r w:rsidR="00CD0D40" w:rsidRPr="00654D5F" w:rsidDel="003730A7">
          <w:rPr>
            <w:rFonts w:ascii="Times New Roman" w:hAnsi="Times New Roman" w:cs="Times New Roman"/>
            <w:noProof/>
            <w:sz w:val="21"/>
            <w:szCs w:val="21"/>
            <w:highlight w:val="yellow"/>
            <w:vertAlign w:val="superscript"/>
          </w:rPr>
          <w:delText>[38,152]</w:delText>
        </w:r>
        <w:r w:rsidR="00165E7C" w:rsidRPr="002F690E" w:rsidDel="003730A7">
          <w:rPr>
            <w:rFonts w:ascii="Times New Roman" w:hAnsi="Times New Roman" w:cs="Times New Roman" w:hint="eastAsia"/>
            <w:sz w:val="21"/>
            <w:szCs w:val="21"/>
            <w:highlight w:val="white"/>
          </w:rPr>
          <w:delText>。矿集区内东西向逆冲断裂（长</w:delText>
        </w:r>
      </w:del>
      <w:ins w:id="1485" w:author="home" w:date="2025-12-08T13:54:00Z">
        <w:del w:id="1486" w:author="1001210222 Choi" w:date="2025-12-15T18:18:00Z" w16du:dateUtc="2025-12-15T10:18:00Z">
          <w:r w:rsidR="00602A14" w:rsidDel="003730A7">
            <w:rPr>
              <w:rFonts w:ascii="Times New Roman" w:hAnsi="Times New Roman" w:cs="Times New Roman" w:hint="eastAsia"/>
              <w:sz w:val="21"/>
              <w:szCs w:val="21"/>
              <w:highlight w:val="white"/>
            </w:rPr>
            <w:delText>为</w:delText>
          </w:r>
        </w:del>
      </w:ins>
      <w:del w:id="1487" w:author="1001210222 Choi" w:date="2025-12-15T18:18:00Z" w16du:dateUtc="2025-12-15T10:18:00Z">
        <w:r w:rsidR="00165E7C" w:rsidRPr="002F690E" w:rsidDel="003730A7">
          <w:rPr>
            <w:rFonts w:ascii="Times New Roman" w:hAnsi="Times New Roman" w:cs="Times New Roman"/>
            <w:sz w:val="21"/>
            <w:szCs w:val="21"/>
            <w:highlight w:val="white"/>
          </w:rPr>
          <w:delText>8 km</w:delText>
        </w:r>
        <w:r w:rsidR="00165E7C" w:rsidRPr="002F690E" w:rsidDel="003730A7">
          <w:rPr>
            <w:rFonts w:ascii="Times New Roman" w:hAnsi="Times New Roman" w:cs="Times New Roman" w:hint="eastAsia"/>
            <w:sz w:val="21"/>
            <w:szCs w:val="21"/>
            <w:highlight w:val="white"/>
          </w:rPr>
          <w:delText>，倾角</w:delText>
        </w:r>
      </w:del>
      <w:ins w:id="1488" w:author="home" w:date="2025-12-08T13:54:00Z">
        <w:del w:id="1489" w:author="1001210222 Choi" w:date="2025-12-15T18:18:00Z" w16du:dateUtc="2025-12-15T10:18:00Z">
          <w:r w:rsidR="00602A14" w:rsidDel="003730A7">
            <w:rPr>
              <w:rFonts w:ascii="Times New Roman" w:hAnsi="Times New Roman" w:cs="Times New Roman" w:hint="eastAsia"/>
              <w:sz w:val="21"/>
              <w:szCs w:val="21"/>
              <w:highlight w:val="white"/>
            </w:rPr>
            <w:delText>为</w:delText>
          </w:r>
        </w:del>
      </w:ins>
      <w:del w:id="1490" w:author="1001210222 Choi" w:date="2025-12-15T18:18:00Z" w16du:dateUtc="2025-12-15T10:18:00Z">
        <w:r w:rsidR="00165E7C" w:rsidRPr="002F690E" w:rsidDel="003730A7">
          <w:rPr>
            <w:rFonts w:ascii="Times New Roman" w:hAnsi="Times New Roman" w:cs="Times New Roman"/>
            <w:sz w:val="21"/>
            <w:szCs w:val="21"/>
            <w:highlight w:val="white"/>
          </w:rPr>
          <w:delText>30</w:delText>
        </w:r>
        <w:r w:rsidR="00165E7C" w:rsidRPr="002F690E" w:rsidDel="003730A7">
          <w:rPr>
            <w:rFonts w:ascii="Times New Roman" w:hAnsi="Times New Roman" w:cs="Times New Roman" w:hint="eastAsia"/>
            <w:sz w:val="21"/>
            <w:szCs w:val="21"/>
            <w:highlight w:val="white"/>
          </w:rPr>
          <w:delText>°，右行逆冲）与北西向尖山子断裂（深</w:delText>
        </w:r>
      </w:del>
      <w:ins w:id="1491" w:author="home" w:date="2025-12-08T13:54:00Z">
        <w:del w:id="1492" w:author="1001210222 Choi" w:date="2025-12-15T18:18:00Z" w16du:dateUtc="2025-12-15T10:18:00Z">
          <w:r w:rsidR="00602A14" w:rsidDel="003730A7">
            <w:rPr>
              <w:rFonts w:ascii="Times New Roman" w:hAnsi="Times New Roman" w:cs="Times New Roman" w:hint="eastAsia"/>
              <w:sz w:val="21"/>
              <w:szCs w:val="21"/>
              <w:highlight w:val="white"/>
            </w:rPr>
            <w:delText>为</w:delText>
          </w:r>
        </w:del>
      </w:ins>
      <w:del w:id="1493" w:author="1001210222 Choi" w:date="2025-12-15T18:18:00Z" w16du:dateUtc="2025-12-15T10:18:00Z">
        <w:r w:rsidR="00165E7C" w:rsidRPr="002F690E" w:rsidDel="003730A7">
          <w:rPr>
            <w:rFonts w:ascii="Times New Roman" w:hAnsi="Times New Roman" w:cs="Times New Roman"/>
            <w:sz w:val="21"/>
            <w:szCs w:val="21"/>
            <w:highlight w:val="white"/>
          </w:rPr>
          <w:delText>9 km</w:delText>
        </w:r>
        <w:r w:rsidR="00165E7C"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[37,160]</w:delText>
        </w:r>
        <w:r w:rsidRPr="002F690E" w:rsidDel="003730A7">
          <w:rPr>
            <w:rFonts w:ascii="Times New Roman" w:hAnsi="Times New Roman" w:cs="Times New Roman" w:hint="eastAsia"/>
            <w:sz w:val="21"/>
            <w:szCs w:val="21"/>
            <w:highlight w:val="white"/>
          </w:rPr>
          <w:delText>，作为一级控矿构造与导矿通道控制矿区内金矿体的空间分布</w:delText>
        </w:r>
        <w:r w:rsidR="009B3407" w:rsidRPr="00654D5F" w:rsidDel="003730A7">
          <w:rPr>
            <w:rFonts w:ascii="Times New Roman" w:hAnsi="Times New Roman" w:cs="Times New Roman"/>
            <w:noProof/>
            <w:sz w:val="21"/>
            <w:szCs w:val="21"/>
            <w:highlight w:val="yellow"/>
            <w:vertAlign w:val="superscript"/>
          </w:rPr>
          <w:delText>[48]</w:delText>
        </w:r>
        <w:r w:rsidRPr="002F690E" w:rsidDel="003730A7">
          <w:rPr>
            <w:rFonts w:ascii="Times New Roman" w:hAnsi="Times New Roman" w:cs="Times New Roman" w:hint="eastAsia"/>
            <w:sz w:val="21"/>
            <w:szCs w:val="21"/>
            <w:highlight w:val="white"/>
          </w:rPr>
          <w:delText>。区内发育白云山背斜、向阳沟向斜等褶皱样式</w:delText>
        </w:r>
        <w:r w:rsidR="005738D9" w:rsidRPr="00654D5F" w:rsidDel="003730A7">
          <w:rPr>
            <w:rFonts w:ascii="Times New Roman" w:hAnsi="Times New Roman" w:cs="Times New Roman"/>
            <w:noProof/>
            <w:sz w:val="21"/>
            <w:szCs w:val="21"/>
            <w:highlight w:val="yellow"/>
            <w:vertAlign w:val="superscript"/>
          </w:rPr>
          <w:delText>[22]</w:delText>
        </w:r>
        <w:r w:rsidRPr="002F690E" w:rsidDel="003730A7">
          <w:rPr>
            <w:rFonts w:ascii="Times New Roman" w:hAnsi="Times New Roman" w:cs="Times New Roman" w:hint="eastAsia"/>
            <w:sz w:val="21"/>
            <w:szCs w:val="21"/>
            <w:highlight w:val="white"/>
          </w:rPr>
          <w:delText>，推覆构造运动（青城子推覆距离</w:delText>
        </w:r>
        <w:r w:rsidRPr="002F690E" w:rsidDel="003730A7">
          <w:rPr>
            <w:rFonts w:ascii="Times New Roman" w:hAnsi="Times New Roman" w:cs="Times New Roman"/>
            <w:sz w:val="21"/>
            <w:szCs w:val="21"/>
            <w:highlight w:val="white"/>
          </w:rPr>
          <w:delText>&gt;10 km</w:delText>
        </w:r>
        <w:r w:rsidRPr="002F690E" w:rsidDel="003730A7">
          <w:rPr>
            <w:rFonts w:ascii="Times New Roman" w:hAnsi="Times New Roman" w:cs="Times New Roman" w:hint="eastAsia"/>
            <w:sz w:val="21"/>
            <w:szCs w:val="21"/>
            <w:highlight w:val="white"/>
          </w:rPr>
          <w:delText>）导致大石桥组大理岩叠覆于盖县组片岩之上</w:delText>
        </w:r>
        <w:r w:rsidR="00F57588" w:rsidRPr="00654D5F" w:rsidDel="003730A7">
          <w:rPr>
            <w:rFonts w:ascii="Times New Roman" w:hAnsi="Times New Roman" w:cs="Times New Roman"/>
            <w:noProof/>
            <w:sz w:val="21"/>
            <w:szCs w:val="21"/>
            <w:highlight w:val="yellow"/>
            <w:vertAlign w:val="superscript"/>
          </w:rPr>
          <w:delText>[33,161]</w:delText>
        </w:r>
        <w:r w:rsidRPr="002F690E" w:rsidDel="003730A7">
          <w:rPr>
            <w:rFonts w:ascii="Times New Roman" w:hAnsi="Times New Roman" w:cs="Times New Roman" w:hint="eastAsia"/>
            <w:sz w:val="21"/>
            <w:szCs w:val="21"/>
            <w:highlight w:val="white"/>
          </w:rPr>
          <w:delText>，二者岩性界面作为流体运移屏障，促使金属在界面附近富集</w:delText>
        </w:r>
        <w:r w:rsidR="009B3407" w:rsidRPr="00654D5F" w:rsidDel="003730A7">
          <w:rPr>
            <w:rFonts w:ascii="Times New Roman" w:hAnsi="Times New Roman" w:cs="Times New Roman"/>
            <w:noProof/>
            <w:sz w:val="21"/>
            <w:szCs w:val="21"/>
            <w:highlight w:val="yellow"/>
            <w:vertAlign w:val="superscript"/>
          </w:rPr>
          <w:delText>[38]</w:delText>
        </w:r>
        <w:r w:rsidRPr="002F690E" w:rsidDel="003730A7">
          <w:rPr>
            <w:rFonts w:ascii="Times New Roman" w:hAnsi="Times New Roman" w:cs="Times New Roman" w:hint="eastAsia"/>
            <w:sz w:val="21"/>
            <w:szCs w:val="21"/>
            <w:highlight w:val="white"/>
          </w:rPr>
          <w:delText>。</w:delText>
        </w:r>
        <w:bookmarkEnd w:id="1483"/>
      </w:del>
    </w:p>
    <w:p w14:paraId="3819A3E0" w14:textId="39FF58B2" w:rsidR="00B804E8" w:rsidRPr="00B804E8" w:rsidDel="003730A7" w:rsidRDefault="00654D5F" w:rsidP="008868EF">
      <w:pPr>
        <w:pStyle w:val="TableParagraph"/>
        <w:spacing w:line="276" w:lineRule="auto"/>
        <w:ind w:firstLine="420"/>
        <w:jc w:val="both"/>
        <w:rPr>
          <w:del w:id="1494" w:author="1001210222 Choi" w:date="2025-12-15T18:18:00Z" w16du:dateUtc="2025-12-15T10:18:00Z"/>
          <w:rFonts w:ascii="Times New Roman" w:hAnsi="Times New Roman" w:cs="Times New Roman"/>
          <w:sz w:val="21"/>
          <w:szCs w:val="21"/>
        </w:rPr>
      </w:pPr>
      <w:bookmarkStart w:id="1495" w:name="正文段落_50"/>
      <w:del w:id="1496" w:author="1001210222 Choi" w:date="2025-12-15T18:18:00Z" w16du:dateUtc="2025-12-15T10:18:00Z">
        <w:r w:rsidRPr="002F690E" w:rsidDel="003730A7">
          <w:rPr>
            <w:rFonts w:ascii="Times New Roman" w:hAnsi="Times New Roman" w:cs="Times New Roman" w:hint="eastAsia"/>
            <w:sz w:val="21"/>
            <w:szCs w:val="21"/>
            <w:highlight w:val="white"/>
          </w:rPr>
          <w:delText>前人从不同构造类型及动力学角度出发，</w:delText>
        </w:r>
        <w:r w:rsidR="00E01A98" w:rsidRPr="002F690E" w:rsidDel="003730A7">
          <w:rPr>
            <w:rFonts w:ascii="Times New Roman" w:hAnsi="Times New Roman" w:cs="Times New Roman" w:hint="eastAsia"/>
            <w:sz w:val="21"/>
            <w:szCs w:val="21"/>
            <w:highlight w:val="white"/>
          </w:rPr>
          <w:delText>发现</w:delText>
        </w:r>
        <w:r w:rsidRPr="002F690E" w:rsidDel="003730A7">
          <w:rPr>
            <w:rFonts w:ascii="Times New Roman" w:hAnsi="Times New Roman" w:cs="Times New Roman" w:hint="eastAsia"/>
            <w:sz w:val="21"/>
            <w:szCs w:val="21"/>
            <w:highlight w:val="white"/>
          </w:rPr>
          <w:delText>白云金矿床的控矿因素涉及多尺度、多因素，主要类型包括褶皱，</w:delText>
        </w:r>
      </w:del>
      <w:ins w:id="1497" w:author="home" w:date="2025-12-08T13:57:00Z">
        <w:del w:id="1498" w:author="1001210222 Choi" w:date="2025-12-15T18:18:00Z" w16du:dateUtc="2025-12-15T10:18:00Z">
          <w:r w:rsidR="00057C24" w:rsidDel="003730A7">
            <w:rPr>
              <w:rFonts w:ascii="Times New Roman" w:hAnsi="Times New Roman" w:cs="Times New Roman" w:hint="eastAsia"/>
              <w:sz w:val="21"/>
              <w:szCs w:val="21"/>
              <w:highlight w:val="white"/>
            </w:rPr>
            <w:delText>、</w:delText>
          </w:r>
        </w:del>
      </w:ins>
      <w:del w:id="1499" w:author="1001210222 Choi" w:date="2025-12-15T18:18:00Z" w16du:dateUtc="2025-12-15T10:18:00Z">
        <w:r w:rsidRPr="002F690E" w:rsidDel="003730A7">
          <w:rPr>
            <w:rFonts w:ascii="Times New Roman" w:hAnsi="Times New Roman" w:cs="Times New Roman" w:hint="eastAsia"/>
            <w:sz w:val="21"/>
            <w:szCs w:val="21"/>
            <w:highlight w:val="white"/>
          </w:rPr>
          <w:delText>韧性剪切带，</w:delText>
        </w:r>
      </w:del>
      <w:ins w:id="1500" w:author="home" w:date="2025-12-08T13:57:00Z">
        <w:del w:id="1501" w:author="1001210222 Choi" w:date="2025-12-15T18:18:00Z" w16du:dateUtc="2025-12-15T10:18:00Z">
          <w:r w:rsidR="00057C24" w:rsidDel="003730A7">
            <w:rPr>
              <w:rFonts w:ascii="Times New Roman" w:hAnsi="Times New Roman" w:cs="Times New Roman" w:hint="eastAsia"/>
              <w:sz w:val="21"/>
              <w:szCs w:val="21"/>
              <w:highlight w:val="white"/>
            </w:rPr>
            <w:delText>、</w:delText>
          </w:r>
        </w:del>
      </w:ins>
      <w:del w:id="1502" w:author="1001210222 Choi" w:date="2025-12-15T18:18:00Z" w16du:dateUtc="2025-12-15T10:18:00Z">
        <w:r w:rsidRPr="002F690E" w:rsidDel="003730A7">
          <w:rPr>
            <w:rFonts w:ascii="Times New Roman" w:hAnsi="Times New Roman" w:cs="Times New Roman" w:hint="eastAsia"/>
            <w:sz w:val="21"/>
            <w:szCs w:val="21"/>
            <w:highlight w:val="white"/>
          </w:rPr>
          <w:delText>滑脱构造，</w:delText>
        </w:r>
      </w:del>
      <w:ins w:id="1503" w:author="home" w:date="2025-12-08T13:57:00Z">
        <w:del w:id="1504" w:author="1001210222 Choi" w:date="2025-12-15T18:18:00Z" w16du:dateUtc="2025-12-15T10:18:00Z">
          <w:r w:rsidR="00057C24" w:rsidDel="003730A7">
            <w:rPr>
              <w:rFonts w:ascii="Times New Roman" w:hAnsi="Times New Roman" w:cs="Times New Roman" w:hint="eastAsia"/>
              <w:sz w:val="21"/>
              <w:szCs w:val="21"/>
              <w:highlight w:val="white"/>
            </w:rPr>
            <w:delText>、</w:delText>
          </w:r>
        </w:del>
      </w:ins>
      <w:del w:id="1505" w:author="1001210222 Choi" w:date="2025-12-15T18:18:00Z" w16du:dateUtc="2025-12-15T10:18:00Z">
        <w:r w:rsidRPr="002F690E" w:rsidDel="003730A7">
          <w:rPr>
            <w:rFonts w:ascii="Times New Roman" w:hAnsi="Times New Roman" w:cs="Times New Roman" w:hint="eastAsia"/>
            <w:sz w:val="21"/>
            <w:szCs w:val="21"/>
            <w:highlight w:val="white"/>
          </w:rPr>
          <w:delText>逆冲断裂，</w:delText>
        </w:r>
      </w:del>
      <w:ins w:id="1506" w:author="home" w:date="2025-12-08T13:57:00Z">
        <w:del w:id="1507" w:author="1001210222 Choi" w:date="2025-12-15T18:18:00Z" w16du:dateUtc="2025-12-15T10:18:00Z">
          <w:r w:rsidR="00057C24" w:rsidDel="003730A7">
            <w:rPr>
              <w:rFonts w:ascii="Times New Roman" w:hAnsi="Times New Roman" w:cs="Times New Roman" w:hint="eastAsia"/>
              <w:sz w:val="21"/>
              <w:szCs w:val="21"/>
              <w:highlight w:val="white"/>
            </w:rPr>
            <w:delText>、</w:delText>
          </w:r>
        </w:del>
      </w:ins>
      <w:del w:id="1508" w:author="1001210222 Choi" w:date="2025-12-15T18:18:00Z" w16du:dateUtc="2025-12-15T10:18:00Z">
        <w:r w:rsidRPr="002F690E" w:rsidDel="003730A7">
          <w:rPr>
            <w:rFonts w:ascii="Times New Roman" w:hAnsi="Times New Roman" w:cs="Times New Roman" w:hint="eastAsia"/>
            <w:sz w:val="21"/>
            <w:szCs w:val="21"/>
            <w:highlight w:val="white"/>
          </w:rPr>
          <w:delText>岩性界面，</w:delText>
        </w:r>
      </w:del>
      <w:ins w:id="1509" w:author="home" w:date="2025-12-08T13:57:00Z">
        <w:del w:id="1510" w:author="1001210222 Choi" w:date="2025-12-15T18:18:00Z" w16du:dateUtc="2025-12-15T10:18:00Z">
          <w:r w:rsidR="00057C24" w:rsidDel="003730A7">
            <w:rPr>
              <w:rFonts w:ascii="Times New Roman" w:hAnsi="Times New Roman" w:cs="Times New Roman" w:hint="eastAsia"/>
              <w:sz w:val="21"/>
              <w:szCs w:val="21"/>
              <w:highlight w:val="white"/>
            </w:rPr>
            <w:delText>、</w:delText>
          </w:r>
        </w:del>
      </w:ins>
      <w:del w:id="1511" w:author="1001210222 Choi" w:date="2025-12-15T18:18:00Z" w16du:dateUtc="2025-12-15T10:18:00Z">
        <w:r w:rsidRPr="002F690E" w:rsidDel="003730A7">
          <w:rPr>
            <w:rFonts w:ascii="Times New Roman" w:hAnsi="Times New Roman" w:cs="Times New Roman" w:hint="eastAsia"/>
            <w:sz w:val="21"/>
            <w:szCs w:val="21"/>
            <w:highlight w:val="white"/>
          </w:rPr>
          <w:delText>结构面及断裂等，其空间配置与力学演化共同控制了成矿流体的运移</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沉淀过程。早期研究强调褶皱构造的控矿意义，认为元古代区域变质作用伴随的褶皱变形过程促使金元素发生活化迁移，这一地质过程对矿区蚀变分带格局及矿体空间分布具有显著</w:delText>
        </w:r>
      </w:del>
      <w:ins w:id="1512" w:author="home" w:date="2025-12-08T13:58:00Z">
        <w:del w:id="1513" w:author="1001210222 Choi" w:date="2025-12-15T18:18:00Z" w16du:dateUtc="2025-12-15T10:18:00Z">
          <w:r w:rsidR="0060764D" w:rsidDel="003730A7">
            <w:rPr>
              <w:rFonts w:ascii="Times New Roman" w:hAnsi="Times New Roman" w:cs="Times New Roman" w:hint="eastAsia"/>
              <w:sz w:val="21"/>
              <w:szCs w:val="21"/>
              <w:highlight w:val="white"/>
            </w:rPr>
            <w:delText>的</w:delText>
          </w:r>
        </w:del>
      </w:ins>
      <w:del w:id="1514" w:author="1001210222 Choi" w:date="2025-12-15T18:18:00Z" w16du:dateUtc="2025-12-15T10:18:00Z">
        <w:r w:rsidRPr="002F690E" w:rsidDel="003730A7">
          <w:rPr>
            <w:rFonts w:ascii="Times New Roman" w:hAnsi="Times New Roman" w:cs="Times New Roman" w:hint="eastAsia"/>
            <w:sz w:val="21"/>
            <w:szCs w:val="21"/>
            <w:highlight w:val="white"/>
          </w:rPr>
          <w:delText>控制作用</w:delText>
        </w:r>
        <w:r w:rsidR="009B3407" w:rsidRPr="00654D5F" w:rsidDel="003730A7">
          <w:rPr>
            <w:rFonts w:ascii="Times New Roman" w:hAnsi="Times New Roman" w:cs="Times New Roman"/>
            <w:noProof/>
            <w:sz w:val="21"/>
            <w:szCs w:val="21"/>
            <w:highlight w:val="yellow"/>
            <w:vertAlign w:val="superscript"/>
          </w:rPr>
          <w:delText>[39]</w:delText>
        </w:r>
        <w:r w:rsidR="00165E7C" w:rsidRPr="002F690E" w:rsidDel="003730A7">
          <w:rPr>
            <w:rFonts w:ascii="Times New Roman" w:hAnsi="Times New Roman" w:cs="Times New Roman" w:hint="eastAsia"/>
            <w:sz w:val="21"/>
            <w:szCs w:val="21"/>
            <w:highlight w:val="white"/>
          </w:rPr>
          <w:delText>。韧性剪切带同样被识别为可能的控矿因素，</w:delText>
        </w:r>
        <w:r w:rsidR="00165E7C" w:rsidRPr="00654D5F" w:rsidDel="003730A7">
          <w:rPr>
            <w:rFonts w:ascii="Times New Roman" w:hAnsi="Times New Roman" w:cs="Times New Roman" w:hint="eastAsia"/>
            <w:sz w:val="21"/>
            <w:szCs w:val="21"/>
            <w:highlight w:val="cyan"/>
          </w:rPr>
          <w:delText>徐英奎</w:delText>
        </w:r>
      </w:del>
      <w:ins w:id="1515" w:author="home" w:date="2025-12-08T13:58:00Z">
        <w:del w:id="1516" w:author="1001210222 Choi" w:date="2025-12-15T18:18:00Z" w16du:dateUtc="2025-12-15T10:18:00Z">
          <w:r w:rsidR="002E5E8F" w:rsidRPr="00654D5F" w:rsidDel="003730A7">
            <w:rPr>
              <w:rFonts w:ascii="Times New Roman" w:hAnsi="Times New Roman" w:cs="Times New Roman"/>
              <w:noProof/>
              <w:sz w:val="21"/>
              <w:szCs w:val="21"/>
              <w:highlight w:val="yellow"/>
              <w:vertAlign w:val="superscript"/>
            </w:rPr>
            <w:delText>[40]</w:delText>
          </w:r>
        </w:del>
      </w:ins>
      <w:del w:id="1517" w:author="1001210222 Choi" w:date="2025-12-15T18:18:00Z" w16du:dateUtc="2025-12-15T10:18:00Z">
        <w:r w:rsidR="00165E7C" w:rsidRPr="002F690E" w:rsidDel="003730A7">
          <w:rPr>
            <w:rFonts w:ascii="Times New Roman" w:hAnsi="Times New Roman" w:cs="Times New Roman" w:hint="eastAsia"/>
            <w:sz w:val="21"/>
            <w:szCs w:val="21"/>
            <w:highlight w:val="white"/>
          </w:rPr>
          <w:delText>（</w:delText>
        </w:r>
        <w:r w:rsidR="00165E7C" w:rsidRPr="002F690E" w:rsidDel="003730A7">
          <w:rPr>
            <w:rFonts w:ascii="Times New Roman" w:hAnsi="Times New Roman" w:cs="Times New Roman" w:hint="eastAsia"/>
            <w:sz w:val="21"/>
            <w:szCs w:val="21"/>
            <w:highlight w:val="white"/>
          </w:rPr>
          <w:delText>1991</w:delText>
        </w:r>
        <w:r w:rsidR="00165E7C" w:rsidRPr="002F690E" w:rsidDel="003730A7">
          <w:rPr>
            <w:rFonts w:ascii="Times New Roman" w:hAnsi="Times New Roman" w:cs="Times New Roman" w:hint="eastAsia"/>
            <w:sz w:val="21"/>
            <w:szCs w:val="21"/>
            <w:highlight w:val="white"/>
          </w:rPr>
          <w:delText>）和</w:delText>
        </w:r>
      </w:del>
      <w:ins w:id="1518" w:author="home" w:date="2025-12-08T13:58:00Z">
        <w:del w:id="1519" w:author="1001210222 Choi" w:date="2025-12-15T18:18:00Z" w16du:dateUtc="2025-12-15T10:18:00Z">
          <w:r w:rsidR="002E5E8F" w:rsidDel="003730A7">
            <w:rPr>
              <w:rFonts w:ascii="Times New Roman" w:hAnsi="Times New Roman" w:cs="Times New Roman" w:hint="eastAsia"/>
              <w:sz w:val="21"/>
              <w:szCs w:val="21"/>
              <w:highlight w:val="white"/>
            </w:rPr>
            <w:delText>、</w:delText>
          </w:r>
        </w:del>
      </w:ins>
      <w:del w:id="1520" w:author="1001210222 Choi" w:date="2025-12-15T18:18:00Z" w16du:dateUtc="2025-12-15T10:18:00Z">
        <w:r w:rsidR="00165E7C" w:rsidRPr="00654D5F" w:rsidDel="003730A7">
          <w:rPr>
            <w:rFonts w:ascii="Times New Roman" w:hAnsi="Times New Roman" w:cs="Times New Roman" w:hint="eastAsia"/>
            <w:sz w:val="21"/>
            <w:szCs w:val="21"/>
            <w:highlight w:val="cyan"/>
          </w:rPr>
          <w:delText>张宝华</w:delText>
        </w:r>
        <w:r w:rsidR="00165E7C" w:rsidRPr="002F690E" w:rsidDel="003730A7">
          <w:rPr>
            <w:rFonts w:ascii="Times New Roman" w:hAnsi="Times New Roman" w:cs="Times New Roman" w:hint="eastAsia"/>
            <w:sz w:val="21"/>
            <w:szCs w:val="21"/>
            <w:highlight w:val="white"/>
          </w:rPr>
          <w:delText>等（</w:delText>
        </w:r>
        <w:r w:rsidR="00165E7C" w:rsidRPr="002F690E" w:rsidDel="003730A7">
          <w:rPr>
            <w:rFonts w:ascii="Times New Roman" w:hAnsi="Times New Roman" w:cs="Times New Roman"/>
            <w:sz w:val="21"/>
            <w:szCs w:val="21"/>
            <w:highlight w:val="white"/>
          </w:rPr>
          <w:delText>1996</w:delText>
        </w:r>
        <w:r w:rsidR="00165E7C"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cs="Times New Roman"/>
            <w:noProof/>
            <w:sz w:val="21"/>
            <w:szCs w:val="21"/>
            <w:highlight w:val="yellow"/>
            <w:vertAlign w:val="superscript"/>
          </w:rPr>
          <w:delText>[40,41]</w:delText>
        </w:r>
        <w:r w:rsidR="00165E7C" w:rsidRPr="002F690E" w:rsidDel="003730A7">
          <w:rPr>
            <w:rFonts w:ascii="Times New Roman" w:hAnsi="Times New Roman" w:cs="Times New Roman" w:hint="eastAsia"/>
            <w:sz w:val="21"/>
            <w:szCs w:val="21"/>
            <w:highlight w:val="white"/>
          </w:rPr>
          <w:delText>提出两阶段演化模型，即早期韧性剪切使成矿物质富集于强变形构造带，后期韧</w:delText>
        </w:r>
        <w:r w:rsidR="00165E7C" w:rsidRPr="002F690E" w:rsidDel="003730A7">
          <w:rPr>
            <w:rFonts w:ascii="Times New Roman" w:hAnsi="Times New Roman" w:cs="Times New Roman"/>
            <w:sz w:val="21"/>
            <w:szCs w:val="21"/>
            <w:highlight w:val="white"/>
          </w:rPr>
          <w:delText>-</w:delText>
        </w:r>
        <w:r w:rsidR="00165E7C" w:rsidRPr="002F690E" w:rsidDel="003730A7">
          <w:rPr>
            <w:rFonts w:ascii="Times New Roman" w:hAnsi="Times New Roman" w:cs="Times New Roman" w:hint="eastAsia"/>
            <w:sz w:val="21"/>
            <w:szCs w:val="21"/>
            <w:highlight w:val="white"/>
          </w:rPr>
          <w:delText>脆性剪切作用触发成矿事件。一些构造解析则聚焦滑脱构造与逆冲断裂系统，</w:delText>
        </w:r>
        <w:r w:rsidR="00165E7C" w:rsidRPr="00654D5F" w:rsidDel="003730A7">
          <w:rPr>
            <w:rFonts w:ascii="Times New Roman" w:hAnsi="Times New Roman" w:cs="Times New Roman" w:hint="eastAsia"/>
            <w:sz w:val="21"/>
            <w:szCs w:val="21"/>
            <w:highlight w:val="cyan"/>
          </w:rPr>
          <w:delText>毕广源</w:delText>
        </w:r>
        <w:r w:rsidR="00165E7C" w:rsidRPr="002F690E" w:rsidDel="003730A7">
          <w:rPr>
            <w:rFonts w:ascii="Times New Roman" w:hAnsi="Times New Roman" w:cs="Times New Roman" w:hint="eastAsia"/>
            <w:sz w:val="21"/>
            <w:szCs w:val="21"/>
            <w:highlight w:val="white"/>
          </w:rPr>
          <w:delText>（</w:delText>
        </w:r>
        <w:r w:rsidR="00165E7C" w:rsidRPr="002F690E" w:rsidDel="003730A7">
          <w:rPr>
            <w:rFonts w:ascii="Times New Roman" w:hAnsi="Times New Roman" w:cs="Times New Roman"/>
            <w:sz w:val="21"/>
            <w:szCs w:val="21"/>
            <w:highlight w:val="white"/>
          </w:rPr>
          <w:delText>2021</w:delText>
        </w:r>
        <w:r w:rsidR="00165E7C"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noProof/>
            <w:sz w:val="21"/>
            <w:szCs w:val="21"/>
            <w:highlight w:val="yellow"/>
            <w:vertAlign w:val="superscript"/>
          </w:rPr>
          <w:delText>[35]</w:delText>
        </w:r>
        <w:r w:rsidR="00165E7C" w:rsidRPr="002F690E" w:rsidDel="003730A7">
          <w:rPr>
            <w:rFonts w:ascii="Times New Roman" w:hAnsi="Times New Roman" w:cs="Times New Roman" w:hint="eastAsia"/>
            <w:sz w:val="21"/>
            <w:szCs w:val="21"/>
            <w:highlight w:val="white"/>
          </w:rPr>
          <w:delText>指出成矿期东西向滑脱断裂控制热液沉淀，而</w:delText>
        </w:r>
        <w:r w:rsidR="00165E7C" w:rsidRPr="00654D5F" w:rsidDel="003730A7">
          <w:rPr>
            <w:rFonts w:ascii="Times New Roman" w:hAnsi="Times New Roman" w:cs="Times New Roman" w:hint="eastAsia"/>
            <w:sz w:val="21"/>
            <w:szCs w:val="21"/>
            <w:highlight w:val="cyan"/>
          </w:rPr>
          <w:delText>于婳</w:delText>
        </w:r>
        <w:r w:rsidR="00165E7C" w:rsidRPr="002F690E" w:rsidDel="003730A7">
          <w:rPr>
            <w:rFonts w:ascii="Times New Roman" w:hAnsi="Times New Roman" w:cs="Times New Roman" w:hint="eastAsia"/>
            <w:sz w:val="21"/>
            <w:szCs w:val="21"/>
            <w:highlight w:val="white"/>
          </w:rPr>
          <w:delText>等（</w:delText>
        </w:r>
        <w:r w:rsidR="00165E7C" w:rsidRPr="002F690E" w:rsidDel="003730A7">
          <w:rPr>
            <w:rFonts w:ascii="Times New Roman" w:hAnsi="Times New Roman" w:cs="Times New Roman"/>
            <w:sz w:val="21"/>
            <w:szCs w:val="21"/>
            <w:highlight w:val="white"/>
          </w:rPr>
          <w:delText>2021</w:delText>
        </w:r>
        <w:r w:rsidR="00165E7C"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noProof/>
            <w:sz w:val="21"/>
            <w:szCs w:val="21"/>
            <w:highlight w:val="yellow"/>
            <w:vertAlign w:val="superscript"/>
          </w:rPr>
          <w:delText>[34]</w:delText>
        </w:r>
        <w:r w:rsidR="00BF5508" w:rsidRPr="002F690E" w:rsidDel="003730A7">
          <w:rPr>
            <w:rFonts w:ascii="Times New Roman" w:hAnsi="Times New Roman" w:cs="Times New Roman" w:hint="eastAsia"/>
            <w:sz w:val="21"/>
            <w:szCs w:val="21"/>
            <w:highlight w:val="white"/>
          </w:rPr>
          <w:delText>论证了逆冲断裂及其派生次级构造兼具导矿与容矿功能。岩性界面的力学差异亦被证实具有控矿效应，</w:delText>
        </w:r>
        <w:r w:rsidR="00BF5508" w:rsidRPr="00654D5F" w:rsidDel="003730A7">
          <w:rPr>
            <w:rFonts w:ascii="Times New Roman" w:hAnsi="Times New Roman" w:cs="Times New Roman"/>
            <w:sz w:val="21"/>
            <w:szCs w:val="21"/>
            <w:highlight w:val="cyan"/>
          </w:rPr>
          <w:delText>Liu</w:delText>
        </w:r>
        <w:r w:rsidR="00BF5508" w:rsidRPr="002F690E" w:rsidDel="003730A7">
          <w:rPr>
            <w:rFonts w:ascii="Times New Roman" w:hAnsi="Times New Roman" w:cs="Times New Roman"/>
            <w:sz w:val="21"/>
            <w:szCs w:val="21"/>
            <w:highlight w:val="white"/>
          </w:rPr>
          <w:delText xml:space="preserve"> et al. (2021) </w:delText>
        </w:r>
      </w:del>
      <w:ins w:id="1521" w:author="home" w:date="2025-12-08T14:00:00Z">
        <w:del w:id="1522" w:author="1001210222 Choi" w:date="2025-12-15T18:18:00Z" w16du:dateUtc="2025-12-15T10:18:00Z">
          <w:r w:rsidR="00066EC9" w:rsidDel="003730A7">
            <w:rPr>
              <w:rFonts w:ascii="Times New Roman" w:hAnsi="Times New Roman" w:cs="Times New Roman" w:hint="eastAsia"/>
              <w:sz w:val="21"/>
              <w:szCs w:val="21"/>
              <w:highlight w:val="white"/>
            </w:rPr>
            <w:delText>等</w:delText>
          </w:r>
        </w:del>
      </w:ins>
      <w:del w:id="1523" w:author="1001210222 Choi" w:date="2025-12-15T18:18:00Z" w16du:dateUtc="2025-12-15T10:18:00Z">
        <w:r w:rsidR="009B3407" w:rsidRPr="00654D5F" w:rsidDel="003730A7">
          <w:rPr>
            <w:rFonts w:ascii="Times New Roman" w:hAnsi="Times New Roman"/>
            <w:noProof/>
            <w:sz w:val="21"/>
            <w:szCs w:val="21"/>
            <w:highlight w:val="yellow"/>
            <w:vertAlign w:val="superscript"/>
          </w:rPr>
          <w:delText>[42]</w:delText>
        </w:r>
        <w:r w:rsidRPr="002F690E" w:rsidDel="003730A7">
          <w:rPr>
            <w:rFonts w:ascii="Times New Roman" w:hAnsi="Times New Roman" w:cs="Times New Roman" w:hint="eastAsia"/>
            <w:sz w:val="21"/>
            <w:szCs w:val="21"/>
            <w:highlight w:val="white"/>
          </w:rPr>
          <w:delText>通过数值模拟揭示大石桥组大理岩与盖县组片岩界面形成应力集中区，构成浅层与深部反向接触面这两类赋矿空间。结构面研究则揭示成矿前形成的</w:delText>
        </w:r>
      </w:del>
      <w:ins w:id="1524" w:author="home" w:date="2025-12-08T14:01:00Z">
        <w:del w:id="1525" w:author="1001210222 Choi" w:date="2025-12-15T18:18:00Z" w16du:dateUtc="2025-12-15T10:18:00Z">
          <w:r w:rsidR="009F2488" w:rsidDel="003730A7">
            <w:rPr>
              <w:rFonts w:ascii="Times New Roman" w:hAnsi="Times New Roman" w:cs="Times New Roman" w:hint="eastAsia"/>
              <w:sz w:val="21"/>
              <w:szCs w:val="21"/>
              <w:highlight w:val="white"/>
            </w:rPr>
            <w:delText>4</w:delText>
          </w:r>
        </w:del>
      </w:ins>
      <w:del w:id="1526" w:author="1001210222 Choi" w:date="2025-12-15T18:18:00Z" w16du:dateUtc="2025-12-15T10:18:00Z">
        <w:r w:rsidRPr="002F690E" w:rsidDel="003730A7">
          <w:rPr>
            <w:rFonts w:ascii="Times New Roman" w:hAnsi="Times New Roman" w:cs="Times New Roman" w:hint="eastAsia"/>
            <w:sz w:val="21"/>
            <w:szCs w:val="21"/>
            <w:highlight w:val="white"/>
          </w:rPr>
          <w:delText>四类结构面（侵入接触面、层间界面、断裂裂隙及水压致裂面）与成矿期压扭性结构面共同控制矿体产状</w:delText>
        </w:r>
        <w:r w:rsidR="009B3407" w:rsidRPr="00654D5F" w:rsidDel="003730A7">
          <w:rPr>
            <w:rFonts w:ascii="Times New Roman" w:hAnsi="Times New Roman" w:cs="Times New Roman"/>
            <w:noProof/>
            <w:sz w:val="21"/>
            <w:szCs w:val="21"/>
            <w:highlight w:val="yellow"/>
            <w:vertAlign w:val="superscript"/>
          </w:rPr>
          <w:delText>[36]</w:delText>
        </w:r>
        <w:r w:rsidR="00BF5508" w:rsidRPr="002F690E" w:rsidDel="003730A7">
          <w:rPr>
            <w:rFonts w:ascii="Times New Roman" w:hAnsi="Times New Roman" w:cs="Times New Roman" w:hint="eastAsia"/>
            <w:sz w:val="21"/>
            <w:szCs w:val="21"/>
            <w:highlight w:val="white"/>
          </w:rPr>
          <w:delText>，其力学转换过程与</w:delText>
        </w:r>
        <w:r w:rsidR="00BF5508" w:rsidRPr="00654D5F" w:rsidDel="003730A7">
          <w:rPr>
            <w:rFonts w:ascii="Times New Roman" w:hAnsi="Times New Roman" w:cs="Times New Roman"/>
            <w:sz w:val="21"/>
            <w:szCs w:val="21"/>
            <w:highlight w:val="cyan"/>
          </w:rPr>
          <w:delText>Hawkins</w:delText>
        </w:r>
        <w:r w:rsidR="00BF5508" w:rsidRPr="002F690E" w:rsidDel="003730A7">
          <w:rPr>
            <w:rFonts w:ascii="Times New Roman" w:hAnsi="Times New Roman" w:cs="Times New Roman"/>
            <w:sz w:val="21"/>
            <w:szCs w:val="21"/>
            <w:highlight w:val="white"/>
          </w:rPr>
          <w:delText xml:space="preserve"> et al. (1992) </w:delText>
        </w:r>
      </w:del>
      <w:ins w:id="1527" w:author="home" w:date="2025-12-08T14:01:00Z">
        <w:del w:id="1528" w:author="1001210222 Choi" w:date="2025-12-15T18:18:00Z" w16du:dateUtc="2025-12-15T10:18:00Z">
          <w:r w:rsidR="001C2165" w:rsidDel="003730A7">
            <w:rPr>
              <w:rFonts w:ascii="Times New Roman" w:hAnsi="Times New Roman" w:cs="Times New Roman" w:hint="eastAsia"/>
              <w:sz w:val="21"/>
              <w:szCs w:val="21"/>
              <w:highlight w:val="white"/>
            </w:rPr>
            <w:delText>和</w:delText>
          </w:r>
          <w:r w:rsidR="001C2165" w:rsidRPr="0058715C" w:rsidDel="003730A7">
            <w:rPr>
              <w:color w:val="0000FA"/>
              <w:shd w:val="clear" w:color="auto" w:fill="FFFFFF"/>
            </w:rPr>
            <w:delText>Mcconnell</w:delText>
          </w:r>
        </w:del>
      </w:ins>
      <w:del w:id="1529" w:author="1001210222 Choi" w:date="2025-12-15T18:18:00Z" w16du:dateUtc="2025-12-15T10:18:00Z">
        <w:r w:rsidR="00F57588" w:rsidRPr="00654D5F" w:rsidDel="003730A7">
          <w:rPr>
            <w:rFonts w:ascii="Times New Roman" w:hAnsi="Times New Roman" w:cs="Times New Roman"/>
            <w:noProof/>
            <w:sz w:val="21"/>
            <w:szCs w:val="21"/>
            <w:highlight w:val="yellow"/>
            <w:vertAlign w:val="superscript"/>
          </w:rPr>
          <w:delText>[162]</w:delText>
        </w:r>
        <w:r w:rsidRPr="002F690E" w:rsidDel="003730A7">
          <w:rPr>
            <w:rFonts w:ascii="Times New Roman" w:hAnsi="Times New Roman" w:cs="Times New Roman" w:hint="eastAsia"/>
            <w:sz w:val="21"/>
            <w:szCs w:val="21"/>
            <w:highlight w:val="white"/>
          </w:rPr>
          <w:delText>提出的构造控矿机制相吻合。断裂系统控矿的研究认为深部断裂为导矿主通道</w:delText>
        </w:r>
        <w:r w:rsidR="009B3407" w:rsidRPr="00654D5F" w:rsidDel="003730A7">
          <w:rPr>
            <w:rFonts w:ascii="Times New Roman" w:hAnsi="Times New Roman" w:cs="Times New Roman"/>
            <w:noProof/>
            <w:sz w:val="21"/>
            <w:szCs w:val="21"/>
            <w:highlight w:val="yellow"/>
            <w:vertAlign w:val="superscript"/>
          </w:rPr>
          <w:delText>[25,38]</w:delText>
        </w:r>
        <w:r w:rsidRPr="002F690E" w:rsidDel="003730A7">
          <w:rPr>
            <w:rFonts w:ascii="Times New Roman" w:hAnsi="Times New Roman" w:cs="Times New Roman" w:hint="eastAsia"/>
            <w:sz w:val="21"/>
            <w:szCs w:val="21"/>
            <w:highlight w:val="white"/>
          </w:rPr>
          <w:delText>，其深部反向接触面显示的低速异常也暗示可能存在赋矿空间</w:delText>
        </w:r>
        <w:r w:rsidR="009B3407" w:rsidRPr="00654D5F" w:rsidDel="003730A7">
          <w:rPr>
            <w:rFonts w:ascii="Times New Roman" w:hAnsi="Times New Roman"/>
            <w:noProof/>
            <w:sz w:val="21"/>
            <w:szCs w:val="21"/>
            <w:highlight w:val="yellow"/>
            <w:vertAlign w:val="superscript"/>
          </w:rPr>
          <w:delText>[42,</w:delText>
        </w:r>
      </w:del>
      <w:ins w:id="1530" w:author="home" w:date="2025-12-08T14:04:00Z">
        <w:del w:id="1531" w:author="1001210222 Choi" w:date="2025-12-15T18:18:00Z" w16du:dateUtc="2025-12-15T10:18:00Z">
          <w:r w:rsidR="00850844" w:rsidDel="003730A7">
            <w:rPr>
              <w:rFonts w:ascii="Times New Roman" w:hAnsi="Times New Roman"/>
              <w:noProof/>
              <w:sz w:val="21"/>
              <w:szCs w:val="21"/>
              <w:highlight w:val="yellow"/>
              <w:vertAlign w:val="superscript"/>
            </w:rPr>
            <w:delText>-</w:delText>
          </w:r>
        </w:del>
      </w:ins>
      <w:del w:id="1532" w:author="1001210222 Choi" w:date="2025-12-15T18:18:00Z" w16du:dateUtc="2025-12-15T10:18:00Z">
        <w:r w:rsidR="009B3407" w:rsidRPr="00654D5F" w:rsidDel="003730A7">
          <w:rPr>
            <w:rFonts w:ascii="Times New Roman" w:hAnsi="Times New Roman"/>
            <w:noProof/>
            <w:sz w:val="21"/>
            <w:szCs w:val="21"/>
            <w:highlight w:val="yellow"/>
            <w:vertAlign w:val="superscript"/>
          </w:rPr>
          <w:delText>43]</w:delText>
        </w:r>
        <w:r w:rsidRPr="002F690E" w:rsidDel="003730A7">
          <w:rPr>
            <w:rFonts w:ascii="Times New Roman" w:hAnsi="Times New Roman" w:cs="Times New Roman" w:hint="eastAsia"/>
            <w:sz w:val="21"/>
            <w:szCs w:val="21"/>
            <w:highlight w:val="white"/>
          </w:rPr>
          <w:delText>。成矿流体沿这些断裂系统上升时经历相分离</w:delText>
        </w:r>
        <w:r w:rsidR="00CD0D40" w:rsidRPr="00654D5F" w:rsidDel="003730A7">
          <w:rPr>
            <w:rFonts w:ascii="Times New Roman" w:hAnsi="Times New Roman" w:cs="Times New Roman"/>
            <w:noProof/>
            <w:sz w:val="21"/>
            <w:szCs w:val="21"/>
            <w:highlight w:val="yellow"/>
            <w:vertAlign w:val="superscript"/>
          </w:rPr>
          <w:delText>[82]</w:delText>
        </w:r>
        <w:r w:rsidRPr="002F690E" w:rsidDel="003730A7">
          <w:rPr>
            <w:rFonts w:ascii="Times New Roman" w:hAnsi="Times New Roman" w:cs="Times New Roman" w:hint="eastAsia"/>
            <w:sz w:val="21"/>
            <w:szCs w:val="21"/>
            <w:highlight w:val="white"/>
          </w:rPr>
          <w:delText>，导致金属沉淀，其中北东</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北西向断裂分级控矿特征与“断裂树”模型高度吻合</w:delText>
        </w:r>
        <w:r w:rsidR="00F57588" w:rsidRPr="00654D5F" w:rsidDel="003730A7">
          <w:rPr>
            <w:rFonts w:ascii="Times New Roman" w:hAnsi="Times New Roman" w:cs="Times New Roman"/>
            <w:noProof/>
            <w:sz w:val="21"/>
            <w:szCs w:val="21"/>
            <w:highlight w:val="yellow"/>
            <w:vertAlign w:val="superscript"/>
          </w:rPr>
          <w:delText>[163]</w:delText>
        </w:r>
        <w:r w:rsidRPr="002F690E" w:rsidDel="003730A7">
          <w:rPr>
            <w:rFonts w:ascii="Times New Roman" w:hAnsi="Times New Roman" w:cs="Times New Roman" w:hint="eastAsia"/>
            <w:sz w:val="21"/>
            <w:szCs w:val="21"/>
            <w:highlight w:val="white"/>
          </w:rPr>
          <w:delText>。</w:delText>
        </w:r>
        <w:bookmarkEnd w:id="1495"/>
      </w:del>
    </w:p>
    <w:p w14:paraId="7676DC33" w14:textId="2C22BFB9" w:rsidR="00B804E8" w:rsidRPr="00B804E8" w:rsidDel="003730A7" w:rsidRDefault="00654D5F" w:rsidP="008868EF">
      <w:pPr>
        <w:spacing w:before="260" w:after="260" w:line="415" w:lineRule="auto"/>
        <w:jc w:val="both"/>
        <w:outlineLvl w:val="1"/>
        <w:rPr>
          <w:del w:id="1533" w:author="1001210222 Choi" w:date="2025-12-15T18:18:00Z" w16du:dateUtc="2025-12-15T10:18:00Z"/>
          <w:rFonts w:ascii="Times New Roman" w:eastAsia="宋体" w:hAnsi="Times New Roman"/>
          <w:sz w:val="28"/>
          <w:szCs w:val="28"/>
        </w:rPr>
      </w:pPr>
      <w:bookmarkStart w:id="1534" w:name="一级标题序号_15"/>
      <w:bookmarkStart w:id="1535" w:name="一级标题_8"/>
      <w:del w:id="1536" w:author="1001210222 Choi" w:date="2025-12-15T18:18:00Z" w16du:dateUtc="2025-12-15T10:18:00Z">
        <w:r w:rsidRPr="002F690E" w:rsidDel="003730A7">
          <w:rPr>
            <w:rFonts w:ascii="Times New Roman" w:eastAsia="宋体" w:hAnsi="Times New Roman"/>
            <w:sz w:val="28"/>
            <w:szCs w:val="28"/>
            <w:highlight w:val="white"/>
          </w:rPr>
          <w:delText>3</w:delText>
        </w:r>
        <w:bookmarkEnd w:id="1534"/>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金成矿年代学</w:delText>
        </w:r>
        <w:bookmarkEnd w:id="1535"/>
      </w:del>
    </w:p>
    <w:p w14:paraId="68B0F3D6" w14:textId="450CCD6E" w:rsidR="00B804E8" w:rsidRPr="00B804E8" w:rsidDel="003730A7" w:rsidRDefault="00654D5F" w:rsidP="008868EF">
      <w:pPr>
        <w:pStyle w:val="TableParagraph"/>
        <w:spacing w:line="276" w:lineRule="auto"/>
        <w:ind w:firstLine="420"/>
        <w:jc w:val="both"/>
        <w:rPr>
          <w:del w:id="1537" w:author="1001210222 Choi" w:date="2025-12-15T18:18:00Z" w16du:dateUtc="2025-12-15T10:18:00Z"/>
          <w:rFonts w:ascii="Times New Roman" w:hAnsi="Times New Roman" w:cs="Times New Roman"/>
          <w:sz w:val="21"/>
          <w:szCs w:val="21"/>
        </w:rPr>
      </w:pPr>
      <w:bookmarkStart w:id="1538" w:name="正文段落_52"/>
      <w:del w:id="1539" w:author="1001210222 Choi" w:date="2025-12-15T18:18:00Z" w16du:dateUtc="2025-12-15T10:18:00Z">
        <w:r w:rsidRPr="002F690E" w:rsidDel="003730A7">
          <w:rPr>
            <w:rFonts w:ascii="Times New Roman" w:hAnsi="Times New Roman" w:cs="Times New Roman" w:hint="eastAsia"/>
            <w:sz w:val="21"/>
            <w:szCs w:val="21"/>
            <w:highlight w:val="white"/>
          </w:rPr>
          <w:delText>金矿床成矿时代的精准厘定，是揭示其成矿动力学背景与成因机制的重要前提</w:delText>
        </w:r>
        <w:r w:rsidR="00F57588" w:rsidRPr="00654D5F" w:rsidDel="003730A7">
          <w:rPr>
            <w:rFonts w:ascii="Times New Roman" w:hAnsi="Times New Roman" w:cs="Times New Roman"/>
            <w:noProof/>
            <w:sz w:val="21"/>
            <w:szCs w:val="21"/>
            <w:highlight w:val="yellow"/>
            <w:vertAlign w:val="superscript"/>
          </w:rPr>
          <w:delText>[7,68]</w:delText>
        </w:r>
        <w:r w:rsidRPr="002F690E" w:rsidDel="003730A7">
          <w:rPr>
            <w:rFonts w:ascii="Times New Roman" w:hAnsi="Times New Roman" w:cs="Times New Roman" w:hint="eastAsia"/>
            <w:sz w:val="21"/>
            <w:szCs w:val="21"/>
            <w:highlight w:val="white"/>
          </w:rPr>
          <w:delText>。辽东半岛主要金矿床的成矿年代学数据主要集中于晚三叠世（白云，</w:delText>
        </w:r>
      </w:del>
      <w:ins w:id="1540" w:author="home" w:date="2025-12-08T14:09:00Z">
        <w:del w:id="1541"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42" w:author="1001210222 Choi" w:date="2025-12-15T18:18:00Z" w16du:dateUtc="2025-12-15T10:18:00Z">
        <w:r w:rsidRPr="002F690E" w:rsidDel="003730A7">
          <w:rPr>
            <w:rFonts w:ascii="Times New Roman" w:hAnsi="Times New Roman" w:cs="Times New Roman" w:hint="eastAsia"/>
            <w:sz w:val="21"/>
            <w:szCs w:val="21"/>
            <w:highlight w:val="white"/>
          </w:rPr>
          <w:delText>高家堡子，</w:delText>
        </w:r>
      </w:del>
      <w:ins w:id="1543" w:author="home" w:date="2025-12-08T14:09:00Z">
        <w:del w:id="1544"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45" w:author="1001210222 Choi" w:date="2025-12-15T18:18:00Z" w16du:dateUtc="2025-12-15T10:18:00Z">
        <w:r w:rsidRPr="002F690E" w:rsidDel="003730A7">
          <w:rPr>
            <w:rFonts w:ascii="Times New Roman" w:hAnsi="Times New Roman" w:cs="Times New Roman" w:hint="eastAsia"/>
            <w:sz w:val="21"/>
            <w:szCs w:val="21"/>
            <w:highlight w:val="white"/>
          </w:rPr>
          <w:delText>小佟家堡子，</w:delText>
        </w:r>
      </w:del>
      <w:ins w:id="1546" w:author="home" w:date="2025-12-08T14:09:00Z">
        <w:del w:id="1547"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48" w:author="1001210222 Choi" w:date="2025-12-15T18:18:00Z" w16du:dateUtc="2025-12-15T10:18:00Z">
        <w:r w:rsidRPr="002F690E" w:rsidDel="003730A7">
          <w:rPr>
            <w:rFonts w:ascii="Times New Roman" w:hAnsi="Times New Roman" w:cs="Times New Roman" w:hint="eastAsia"/>
            <w:sz w:val="21"/>
            <w:szCs w:val="21"/>
            <w:highlight w:val="white"/>
          </w:rPr>
          <w:delText>林家三道沟），早侏罗世（林家三道沟，</w:delText>
        </w:r>
      </w:del>
      <w:ins w:id="1549" w:author="home" w:date="2025-12-08T14:09:00Z">
        <w:del w:id="1550"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51" w:author="1001210222 Choi" w:date="2025-12-15T18:18:00Z" w16du:dateUtc="2025-12-15T10:18:00Z">
        <w:r w:rsidRPr="002F690E" w:rsidDel="003730A7">
          <w:rPr>
            <w:rFonts w:ascii="Times New Roman" w:hAnsi="Times New Roman" w:cs="Times New Roman" w:hint="eastAsia"/>
            <w:sz w:val="21"/>
            <w:szCs w:val="21"/>
            <w:highlight w:val="white"/>
          </w:rPr>
          <w:delText>猫岭），以及早白垩世（白云，</w:delText>
        </w:r>
      </w:del>
      <w:ins w:id="1552" w:author="home" w:date="2025-12-08T14:09:00Z">
        <w:del w:id="1553"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54" w:author="1001210222 Choi" w:date="2025-12-15T18:18:00Z" w16du:dateUtc="2025-12-15T10:18:00Z">
        <w:r w:rsidRPr="002F690E" w:rsidDel="003730A7">
          <w:rPr>
            <w:rFonts w:ascii="Times New Roman" w:hAnsi="Times New Roman" w:cs="Times New Roman" w:hint="eastAsia"/>
            <w:sz w:val="21"/>
            <w:szCs w:val="21"/>
            <w:highlight w:val="white"/>
          </w:rPr>
          <w:delText>大映沟，</w:delText>
        </w:r>
      </w:del>
      <w:ins w:id="1555" w:author="home" w:date="2025-12-08T14:09:00Z">
        <w:del w:id="1556"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57" w:author="1001210222 Choi" w:date="2025-12-15T18:18:00Z" w16du:dateUtc="2025-12-15T10:18:00Z">
        <w:r w:rsidRPr="002F690E" w:rsidDel="003730A7">
          <w:rPr>
            <w:rFonts w:ascii="Times New Roman" w:hAnsi="Times New Roman" w:cs="Times New Roman" w:hint="eastAsia"/>
            <w:sz w:val="21"/>
            <w:szCs w:val="21"/>
            <w:highlight w:val="white"/>
          </w:rPr>
          <w:delText>庄河，</w:delText>
        </w:r>
      </w:del>
      <w:ins w:id="1558" w:author="home" w:date="2025-12-08T14:09:00Z">
        <w:del w:id="1559"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60" w:author="1001210222 Choi" w:date="2025-12-15T18:18:00Z" w16du:dateUtc="2025-12-15T10:18:00Z">
        <w:r w:rsidRPr="002F690E" w:rsidDel="003730A7">
          <w:rPr>
            <w:rFonts w:ascii="Times New Roman" w:hAnsi="Times New Roman" w:cs="Times New Roman" w:hint="eastAsia"/>
            <w:sz w:val="21"/>
            <w:szCs w:val="21"/>
            <w:highlight w:val="white"/>
          </w:rPr>
          <w:delText>四道沟，</w:delText>
        </w:r>
      </w:del>
      <w:ins w:id="1561" w:author="home" w:date="2025-12-08T14:09:00Z">
        <w:del w:id="1562"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63" w:author="1001210222 Choi" w:date="2025-12-15T18:18:00Z" w16du:dateUtc="2025-12-15T10:18:00Z">
        <w:r w:rsidRPr="002F690E" w:rsidDel="003730A7">
          <w:rPr>
            <w:rFonts w:ascii="Times New Roman" w:hAnsi="Times New Roman" w:cs="Times New Roman" w:hint="eastAsia"/>
            <w:sz w:val="21"/>
            <w:szCs w:val="21"/>
            <w:highlight w:val="white"/>
          </w:rPr>
          <w:delText>五龙）三</w:delText>
        </w:r>
      </w:del>
      <w:ins w:id="1564" w:author="home" w:date="2025-12-08T14:09:00Z">
        <w:del w:id="1565" w:author="1001210222 Choi" w:date="2025-12-15T18:18:00Z" w16du:dateUtc="2025-12-15T10:18:00Z">
          <w:r w:rsidR="00743FDE" w:rsidDel="003730A7">
            <w:rPr>
              <w:rFonts w:ascii="Times New Roman" w:hAnsi="Times New Roman" w:cs="Times New Roman" w:hint="eastAsia"/>
              <w:sz w:val="21"/>
              <w:szCs w:val="21"/>
              <w:highlight w:val="white"/>
            </w:rPr>
            <w:delText>3</w:delText>
          </w:r>
        </w:del>
      </w:ins>
      <w:del w:id="1566" w:author="1001210222 Choi" w:date="2025-12-15T18:18:00Z" w16du:dateUtc="2025-12-15T10:18:00Z">
        <w:r w:rsidRPr="002F690E" w:rsidDel="003730A7">
          <w:rPr>
            <w:rFonts w:ascii="Times New Roman" w:hAnsi="Times New Roman" w:cs="Times New Roman" w:hint="eastAsia"/>
            <w:sz w:val="21"/>
            <w:szCs w:val="21"/>
            <w:highlight w:val="white"/>
          </w:rPr>
          <w:delText>个区间（</w:delText>
        </w:r>
        <w:r w:rsidR="008E316A" w:rsidRPr="002F690E" w:rsidDel="003730A7">
          <w:rPr>
            <w:rFonts w:ascii="Times New Roman" w:hAnsi="Times New Roman" w:cs="Times New Roman" w:hint="eastAsia"/>
            <w:sz w:val="21"/>
            <w:szCs w:val="21"/>
            <w:highlight w:val="white"/>
          </w:rPr>
          <w:delText>图</w:delText>
        </w:r>
        <w:r w:rsidR="008E316A" w:rsidRPr="002F690E" w:rsidDel="003730A7">
          <w:rPr>
            <w:rFonts w:ascii="Times New Roman" w:hAnsi="Times New Roman" w:cs="Times New Roman"/>
            <w:sz w:val="21"/>
            <w:szCs w:val="21"/>
            <w:highlight w:val="white"/>
          </w:rPr>
          <w:delText>2E</w:delText>
        </w:r>
      </w:del>
      <w:ins w:id="1567" w:author="home" w:date="2025-12-08T10:42:00Z">
        <w:del w:id="1568" w:author="1001210222 Choi" w:date="2025-12-15T18:18:00Z" w16du:dateUtc="2025-12-15T10:18:00Z">
          <w:r w:rsidR="00014057" w:rsidRPr="002A5C53" w:rsidDel="003730A7">
            <w:rPr>
              <w:rFonts w:ascii="Times New Roman" w:eastAsia="仿宋" w:hAnsi="Times New Roman"/>
              <w:noProof/>
              <w:sz w:val="18"/>
              <w:szCs w:val="18"/>
              <w:highlight w:val="yellow"/>
              <w:vertAlign w:val="superscript"/>
            </w:rPr>
            <w:delText>[10,22,24-26,28,30-33,53,81-124]</w:delText>
          </w:r>
        </w:del>
      </w:ins>
      <w:del w:id="1569" w:author="1001210222 Choi" w:date="2025-12-15T18:18:00Z" w16du:dateUtc="2025-12-15T10:18:00Z">
        <w:r w:rsidR="00553710" w:rsidRPr="002F690E" w:rsidDel="003730A7">
          <w:rPr>
            <w:rFonts w:ascii="Times New Roman" w:hAnsi="Times New Roman" w:cs="Times New Roman" w:hint="eastAsia"/>
            <w:sz w:val="21"/>
            <w:szCs w:val="21"/>
            <w:highlight w:val="white"/>
          </w:rPr>
          <w:delText>）。其中</w:delText>
        </w:r>
      </w:del>
      <w:ins w:id="1570" w:author="home" w:date="2025-12-08T14:09:00Z">
        <w:del w:id="1571" w:author="1001210222 Choi" w:date="2025-12-15T18:18:00Z" w16du:dateUtc="2025-12-15T10:18:00Z">
          <w:r w:rsidR="00743FDE" w:rsidDel="003730A7">
            <w:rPr>
              <w:rFonts w:ascii="Times New Roman" w:hAnsi="Times New Roman" w:cs="Times New Roman" w:hint="eastAsia"/>
              <w:sz w:val="21"/>
              <w:szCs w:val="21"/>
              <w:highlight w:val="white"/>
            </w:rPr>
            <w:delText>，</w:delText>
          </w:r>
        </w:del>
      </w:ins>
      <w:del w:id="1572" w:author="1001210222 Choi" w:date="2025-12-15T18:18:00Z" w16du:dateUtc="2025-12-15T10:18:00Z">
        <w:r w:rsidR="00553710" w:rsidRPr="002F690E" w:rsidDel="003730A7">
          <w:rPr>
            <w:rFonts w:ascii="Times New Roman" w:hAnsi="Times New Roman" w:cs="Times New Roman" w:hint="eastAsia"/>
            <w:sz w:val="21"/>
            <w:szCs w:val="21"/>
            <w:highlight w:val="white"/>
          </w:rPr>
          <w:delText>白云金矿床的成矿时代存在显著争议。以石英</w:delText>
        </w:r>
        <w:r w:rsidR="00553710" w:rsidRPr="002F690E" w:rsidDel="003730A7">
          <w:rPr>
            <w:rFonts w:ascii="Times New Roman" w:hAnsi="Times New Roman" w:cs="Times New Roman"/>
            <w:sz w:val="21"/>
            <w:szCs w:val="21"/>
            <w:highlight w:val="white"/>
            <w:vertAlign w:val="superscript"/>
          </w:rPr>
          <w:delText>40</w:delText>
        </w:r>
        <w:r w:rsidR="00553710" w:rsidRPr="002F690E" w:rsidDel="003730A7">
          <w:rPr>
            <w:rFonts w:ascii="Times New Roman" w:hAnsi="Times New Roman" w:cs="Times New Roman"/>
            <w:sz w:val="21"/>
            <w:szCs w:val="21"/>
            <w:highlight w:val="white"/>
          </w:rPr>
          <w:delText>Ar</w:delText>
        </w:r>
        <w:r w:rsidR="00553710" w:rsidRPr="002F690E" w:rsidDel="003730A7">
          <w:rPr>
            <w:sz w:val="21"/>
            <w:szCs w:val="21"/>
            <w:highlight w:val="white"/>
          </w:rPr>
          <w:delText>/</w:delText>
        </w:r>
        <w:r w:rsidR="00553710" w:rsidRPr="002F690E" w:rsidDel="003730A7">
          <w:rPr>
            <w:rFonts w:ascii="Times New Roman" w:hAnsi="Times New Roman" w:cs="Times New Roman"/>
            <w:sz w:val="21"/>
            <w:szCs w:val="21"/>
            <w:highlight w:val="white"/>
            <w:vertAlign w:val="superscript"/>
          </w:rPr>
          <w:delText>39</w:delText>
        </w:r>
        <w:r w:rsidR="00553710" w:rsidRPr="002F690E" w:rsidDel="003730A7">
          <w:rPr>
            <w:rFonts w:ascii="Times New Roman" w:hAnsi="Times New Roman" w:cs="Times New Roman"/>
            <w:sz w:val="21"/>
            <w:szCs w:val="21"/>
            <w:highlight w:val="white"/>
          </w:rPr>
          <w:delText>Ar</w:delText>
        </w:r>
        <w:r w:rsidR="00553710" w:rsidRPr="002F690E" w:rsidDel="003730A7">
          <w:rPr>
            <w:rFonts w:ascii="Times New Roman" w:hAnsi="Times New Roman" w:cs="Times New Roman" w:hint="eastAsia"/>
            <w:sz w:val="21"/>
            <w:szCs w:val="21"/>
            <w:highlight w:val="white"/>
          </w:rPr>
          <w:delText>年龄</w:delText>
        </w:r>
        <w:r w:rsidR="00553710" w:rsidRPr="00654D5F" w:rsidDel="003730A7">
          <w:rPr>
            <w:rFonts w:ascii="Times New Roman" w:hAnsi="Times New Roman" w:cs="Times New Roman"/>
            <w:noProof/>
            <w:sz w:val="21"/>
            <w:szCs w:val="21"/>
            <w:highlight w:val="yellow"/>
            <w:vertAlign w:val="superscript"/>
          </w:rPr>
          <w:delText>[22]</w:delText>
        </w:r>
        <w:r w:rsidR="00553710" w:rsidRPr="002F690E" w:rsidDel="003730A7">
          <w:rPr>
            <w:rFonts w:ascii="Times New Roman" w:hAnsi="Times New Roman" w:cs="Times New Roman" w:hint="eastAsia"/>
            <w:sz w:val="21"/>
            <w:szCs w:val="21"/>
            <w:highlight w:val="white"/>
          </w:rPr>
          <w:delText>，</w:delText>
        </w:r>
      </w:del>
      <w:ins w:id="1573" w:author="home" w:date="2025-12-08T14:09:00Z">
        <w:del w:id="1574" w:author="1001210222 Choi" w:date="2025-12-15T18:18:00Z" w16du:dateUtc="2025-12-15T10:18:00Z">
          <w:r w:rsidR="004A7D94" w:rsidDel="003730A7">
            <w:rPr>
              <w:rFonts w:ascii="Times New Roman" w:hAnsi="Times New Roman" w:cs="Times New Roman" w:hint="eastAsia"/>
              <w:sz w:val="21"/>
              <w:szCs w:val="21"/>
              <w:highlight w:val="white"/>
            </w:rPr>
            <w:delText>、</w:delText>
          </w:r>
        </w:del>
      </w:ins>
      <w:del w:id="1575" w:author="1001210222 Choi" w:date="2025-12-15T18:18:00Z" w16du:dateUtc="2025-12-15T10:18:00Z">
        <w:r w:rsidR="00553710" w:rsidRPr="002F690E" w:rsidDel="003730A7">
          <w:rPr>
            <w:rFonts w:ascii="Times New Roman" w:hAnsi="Times New Roman" w:cs="Times New Roman" w:hint="eastAsia"/>
            <w:sz w:val="21"/>
            <w:szCs w:val="21"/>
            <w:highlight w:val="white"/>
          </w:rPr>
          <w:delText>黄铁矿</w:delText>
        </w:r>
        <w:r w:rsidR="00553710" w:rsidRPr="002F690E" w:rsidDel="003730A7">
          <w:rPr>
            <w:rFonts w:ascii="Times New Roman" w:hAnsi="Times New Roman" w:cs="Times New Roman"/>
            <w:sz w:val="21"/>
            <w:szCs w:val="21"/>
            <w:highlight w:val="white"/>
          </w:rPr>
          <w:delText>Re-Os</w:delText>
        </w:r>
        <w:r w:rsidR="00553710" w:rsidRPr="002F690E" w:rsidDel="003730A7">
          <w:rPr>
            <w:rFonts w:ascii="Times New Roman" w:hAnsi="Times New Roman" w:cs="Times New Roman" w:hint="eastAsia"/>
            <w:sz w:val="21"/>
            <w:szCs w:val="21"/>
            <w:highlight w:val="white"/>
          </w:rPr>
          <w:delText>等时线年龄</w:delText>
        </w:r>
        <w:r w:rsidR="00553710" w:rsidRPr="00654D5F" w:rsidDel="003730A7">
          <w:rPr>
            <w:rFonts w:ascii="Times New Roman" w:hAnsi="Times New Roman" w:cs="Times New Roman"/>
            <w:noProof/>
            <w:sz w:val="21"/>
            <w:szCs w:val="21"/>
            <w:highlight w:val="yellow"/>
            <w:vertAlign w:val="superscript"/>
          </w:rPr>
          <w:delText>[23]</w:delText>
        </w:r>
        <w:r w:rsidR="00553710" w:rsidRPr="002F690E" w:rsidDel="003730A7">
          <w:rPr>
            <w:rFonts w:ascii="Times New Roman" w:hAnsi="Times New Roman" w:cs="Times New Roman" w:hint="eastAsia"/>
            <w:sz w:val="21"/>
            <w:szCs w:val="21"/>
            <w:highlight w:val="white"/>
          </w:rPr>
          <w:delText>，以及金红石</w:delText>
        </w:r>
        <w:r w:rsidR="00553710" w:rsidRPr="002F690E" w:rsidDel="003730A7">
          <w:rPr>
            <w:rFonts w:ascii="Times New Roman" w:hAnsi="Times New Roman" w:cs="Times New Roman"/>
            <w:sz w:val="21"/>
            <w:szCs w:val="21"/>
            <w:highlight w:val="white"/>
          </w:rPr>
          <w:delText>/</w:delText>
        </w:r>
        <w:r w:rsidR="00553710" w:rsidRPr="002F690E" w:rsidDel="003730A7">
          <w:rPr>
            <w:rFonts w:ascii="Times New Roman" w:hAnsi="Times New Roman" w:cs="Times New Roman" w:hint="eastAsia"/>
            <w:sz w:val="21"/>
            <w:szCs w:val="21"/>
            <w:highlight w:val="white"/>
          </w:rPr>
          <w:delText>磷钇矿</w:delText>
        </w:r>
        <w:r w:rsidR="00553710" w:rsidRPr="002F690E" w:rsidDel="003730A7">
          <w:rPr>
            <w:rFonts w:ascii="Times New Roman" w:hAnsi="Times New Roman" w:cs="Times New Roman"/>
            <w:sz w:val="21"/>
            <w:szCs w:val="21"/>
            <w:highlight w:val="white"/>
          </w:rPr>
          <w:delText>U-Pb</w:delText>
        </w:r>
        <w:r w:rsidR="00553710" w:rsidRPr="002F690E" w:rsidDel="003730A7">
          <w:rPr>
            <w:rFonts w:ascii="Times New Roman" w:hAnsi="Times New Roman" w:cs="Times New Roman" w:hint="eastAsia"/>
            <w:sz w:val="21"/>
            <w:szCs w:val="21"/>
            <w:highlight w:val="white"/>
          </w:rPr>
          <w:delText>年龄</w:delText>
        </w:r>
        <w:r w:rsidR="00553710" w:rsidRPr="00654D5F" w:rsidDel="003730A7">
          <w:rPr>
            <w:rFonts w:ascii="Times New Roman" w:hAnsi="Times New Roman" w:cs="Times New Roman"/>
            <w:noProof/>
            <w:sz w:val="21"/>
            <w:szCs w:val="21"/>
            <w:highlight w:val="yellow"/>
            <w:vertAlign w:val="superscript"/>
          </w:rPr>
          <w:delText>[25,26]</w:delText>
        </w:r>
        <w:r w:rsidR="00553710" w:rsidRPr="002F690E" w:rsidDel="003730A7">
          <w:rPr>
            <w:rFonts w:ascii="Times New Roman" w:hAnsi="Times New Roman" w:cs="Times New Roman" w:hint="eastAsia"/>
            <w:sz w:val="21"/>
            <w:szCs w:val="21"/>
            <w:highlight w:val="white"/>
          </w:rPr>
          <w:delText>为依据的晚三叠世成矿观点，和</w:delText>
        </w:r>
      </w:del>
      <w:ins w:id="1576" w:author="home" w:date="2025-12-08T14:09:00Z">
        <w:del w:id="1577" w:author="1001210222 Choi" w:date="2025-12-15T18:18:00Z" w16du:dateUtc="2025-12-15T10:18:00Z">
          <w:r w:rsidR="004A7D94" w:rsidDel="003730A7">
            <w:rPr>
              <w:rFonts w:ascii="Times New Roman" w:hAnsi="Times New Roman" w:cs="Times New Roman" w:hint="eastAsia"/>
              <w:sz w:val="21"/>
              <w:szCs w:val="21"/>
              <w:highlight w:val="white"/>
            </w:rPr>
            <w:delText>与</w:delText>
          </w:r>
        </w:del>
      </w:ins>
      <w:del w:id="1578" w:author="1001210222 Choi" w:date="2025-12-15T18:18:00Z" w16du:dateUtc="2025-12-15T10:18:00Z">
        <w:r w:rsidR="00553710" w:rsidRPr="002F690E" w:rsidDel="003730A7">
          <w:rPr>
            <w:rFonts w:ascii="Times New Roman" w:hAnsi="Times New Roman" w:cs="Times New Roman" w:hint="eastAsia"/>
            <w:sz w:val="21"/>
            <w:szCs w:val="21"/>
            <w:highlight w:val="white"/>
          </w:rPr>
          <w:delText>基于成矿前后侵入岩锆石</w:delText>
        </w:r>
        <w:r w:rsidR="00553710" w:rsidRPr="002F690E" w:rsidDel="003730A7">
          <w:rPr>
            <w:rFonts w:ascii="Times New Roman" w:hAnsi="Times New Roman" w:cs="Times New Roman"/>
            <w:sz w:val="21"/>
            <w:szCs w:val="21"/>
            <w:highlight w:val="white"/>
          </w:rPr>
          <w:delText>U-Pb</w:delText>
        </w:r>
        <w:r w:rsidR="00553710" w:rsidRPr="002F690E" w:rsidDel="003730A7">
          <w:rPr>
            <w:rFonts w:ascii="Times New Roman" w:hAnsi="Times New Roman" w:cs="Times New Roman" w:hint="eastAsia"/>
            <w:sz w:val="21"/>
            <w:szCs w:val="21"/>
            <w:highlight w:val="white"/>
          </w:rPr>
          <w:delText>年龄约束的早白垩世成矿观点</w:delText>
        </w:r>
        <w:r w:rsidR="00553710" w:rsidRPr="00654D5F" w:rsidDel="003730A7">
          <w:rPr>
            <w:rFonts w:ascii="Times New Roman" w:hAnsi="Times New Roman" w:cs="Times New Roman"/>
            <w:noProof/>
            <w:sz w:val="21"/>
            <w:szCs w:val="21"/>
            <w:highlight w:val="yellow"/>
            <w:vertAlign w:val="superscript"/>
          </w:rPr>
          <w:delText>[24]</w:delText>
        </w:r>
        <w:r w:rsidR="00553710" w:rsidRPr="002F690E" w:rsidDel="003730A7">
          <w:rPr>
            <w:rFonts w:ascii="Times New Roman" w:hAnsi="Times New Roman" w:cs="Times New Roman" w:hint="eastAsia"/>
            <w:sz w:val="21"/>
            <w:szCs w:val="21"/>
            <w:highlight w:val="white"/>
          </w:rPr>
          <w:delText>形成鲜明对立。本文通过</w:delText>
        </w:r>
        <w:r w:rsidR="0002497B" w:rsidRPr="002F690E" w:rsidDel="003730A7">
          <w:rPr>
            <w:rFonts w:ascii="Times New Roman" w:hAnsi="Times New Roman" w:cs="Times New Roman" w:hint="eastAsia"/>
            <w:sz w:val="21"/>
            <w:szCs w:val="21"/>
            <w:highlight w:val="white"/>
          </w:rPr>
          <w:delText>讨论各</w:delText>
        </w:r>
        <w:r w:rsidR="00553710" w:rsidRPr="002F690E" w:rsidDel="003730A7">
          <w:rPr>
            <w:rFonts w:ascii="Times New Roman" w:hAnsi="Times New Roman" w:cs="Times New Roman" w:hint="eastAsia"/>
            <w:sz w:val="21"/>
            <w:szCs w:val="21"/>
            <w:highlight w:val="white"/>
          </w:rPr>
          <w:delText>成矿观点的测年方法</w:delText>
        </w:r>
        <w:r w:rsidR="0002497B" w:rsidRPr="002F690E" w:rsidDel="003730A7">
          <w:rPr>
            <w:rFonts w:ascii="Times New Roman" w:hAnsi="Times New Roman" w:cs="Times New Roman" w:hint="eastAsia"/>
            <w:sz w:val="21"/>
            <w:szCs w:val="21"/>
            <w:highlight w:val="white"/>
          </w:rPr>
          <w:delText>可靠性</w:delText>
        </w:r>
        <w:r w:rsidR="00553710" w:rsidRPr="002F690E" w:rsidDel="003730A7">
          <w:rPr>
            <w:rFonts w:ascii="Times New Roman" w:hAnsi="Times New Roman" w:cs="Times New Roman" w:hint="eastAsia"/>
            <w:sz w:val="21"/>
            <w:szCs w:val="21"/>
            <w:highlight w:val="white"/>
          </w:rPr>
          <w:delText>，结合</w:delText>
        </w:r>
        <w:r w:rsidR="0002497B" w:rsidRPr="002F690E" w:rsidDel="003730A7">
          <w:rPr>
            <w:rFonts w:ascii="Times New Roman" w:hAnsi="Times New Roman" w:cs="Times New Roman" w:hint="eastAsia"/>
            <w:sz w:val="21"/>
            <w:szCs w:val="21"/>
            <w:highlight w:val="white"/>
          </w:rPr>
          <w:delText>各测年手段</w:delText>
        </w:r>
        <w:r w:rsidR="00553710" w:rsidRPr="002F690E" w:rsidDel="003730A7">
          <w:rPr>
            <w:rFonts w:ascii="Times New Roman" w:hAnsi="Times New Roman" w:cs="Times New Roman" w:hint="eastAsia"/>
            <w:sz w:val="21"/>
            <w:szCs w:val="21"/>
            <w:highlight w:val="white"/>
          </w:rPr>
          <w:delText>优势与区域成矿事件对比，</w:delText>
        </w:r>
        <w:r w:rsidR="0002497B" w:rsidRPr="002F690E" w:rsidDel="003730A7">
          <w:rPr>
            <w:rFonts w:ascii="Times New Roman" w:hAnsi="Times New Roman" w:cs="Times New Roman" w:hint="eastAsia"/>
            <w:sz w:val="21"/>
            <w:szCs w:val="21"/>
            <w:highlight w:val="white"/>
          </w:rPr>
          <w:delText>进而</w:delText>
        </w:r>
        <w:r w:rsidR="00553710" w:rsidRPr="002F690E" w:rsidDel="003730A7">
          <w:rPr>
            <w:rFonts w:ascii="Times New Roman" w:hAnsi="Times New Roman" w:cs="Times New Roman" w:hint="eastAsia"/>
            <w:sz w:val="21"/>
            <w:szCs w:val="21"/>
            <w:highlight w:val="white"/>
          </w:rPr>
          <w:delText>明确白云金矿床的成矿时代，为厘清区域成矿争议提供关键支撑。</w:delText>
        </w:r>
        <w:bookmarkEnd w:id="1538"/>
      </w:del>
    </w:p>
    <w:p w14:paraId="4A361E15" w14:textId="346D36A8" w:rsidR="00B804E8" w:rsidRPr="00B804E8" w:rsidDel="003730A7" w:rsidRDefault="00654D5F" w:rsidP="008868EF">
      <w:pPr>
        <w:pStyle w:val="TableParagraph"/>
        <w:spacing w:line="276" w:lineRule="auto"/>
        <w:ind w:firstLine="420"/>
        <w:jc w:val="both"/>
        <w:rPr>
          <w:del w:id="1579" w:author="1001210222 Choi" w:date="2025-12-15T18:18:00Z" w16du:dateUtc="2025-12-15T10:18:00Z"/>
          <w:rFonts w:ascii="Times New Roman" w:hAnsi="Times New Roman" w:cs="Times New Roman"/>
          <w:sz w:val="21"/>
          <w:szCs w:val="21"/>
        </w:rPr>
      </w:pPr>
      <w:bookmarkStart w:id="1580" w:name="正文段落_54"/>
      <w:del w:id="1581" w:author="1001210222 Choi" w:date="2025-12-15T18:18:00Z" w16du:dateUtc="2025-12-15T10:18:00Z">
        <w:r w:rsidRPr="002F690E" w:rsidDel="003730A7">
          <w:rPr>
            <w:rFonts w:ascii="Times New Roman" w:hAnsi="Times New Roman" w:cs="Times New Roman" w:hint="eastAsia"/>
            <w:sz w:val="21"/>
            <w:szCs w:val="21"/>
            <w:highlight w:val="white"/>
          </w:rPr>
          <w:delText>前人支持白云金矿床晚三叠世成矿的核心依据包括</w:delText>
        </w:r>
        <w:r w:rsidRPr="00654D5F" w:rsidDel="003730A7">
          <w:rPr>
            <w:rFonts w:ascii="Times New Roman" w:hAnsi="Times New Roman" w:cs="Times New Roman" w:hint="eastAsia"/>
            <w:sz w:val="21"/>
            <w:szCs w:val="21"/>
            <w:highlight w:val="cyan"/>
          </w:rPr>
          <w:delText>刘国平</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hint="eastAsia"/>
            <w:sz w:val="21"/>
            <w:szCs w:val="21"/>
            <w:highlight w:val="white"/>
          </w:rPr>
          <w:delText>2000</w:delText>
        </w:r>
        <w:r w:rsidRPr="002F690E" w:rsidDel="003730A7">
          <w:rPr>
            <w:rFonts w:ascii="Times New Roman" w:hAnsi="Times New Roman" w:cs="Times New Roman" w:hint="eastAsia"/>
            <w:sz w:val="21"/>
            <w:szCs w:val="21"/>
            <w:highlight w:val="white"/>
          </w:rPr>
          <w:delText>）</w:delText>
        </w:r>
      </w:del>
      <w:ins w:id="1582" w:author="home" w:date="2025-12-08T14:06:00Z">
        <w:del w:id="1583" w:author="1001210222 Choi" w:date="2025-12-15T18:18:00Z" w16du:dateUtc="2025-12-15T10:18:00Z">
          <w:r w:rsidR="002759FD" w:rsidDel="003730A7">
            <w:rPr>
              <w:rFonts w:ascii="Times New Roman" w:hAnsi="Times New Roman" w:cs="Times New Roman" w:hint="eastAsia"/>
              <w:sz w:val="21"/>
              <w:szCs w:val="21"/>
              <w:highlight w:val="white"/>
            </w:rPr>
            <w:delText>和</w:delText>
          </w:r>
          <w:r w:rsidR="002759FD" w:rsidRPr="009066E1" w:rsidDel="003730A7">
            <w:rPr>
              <w:rFonts w:hint="eastAsia"/>
              <w:color w:val="000000"/>
              <w:highlight w:val="white"/>
            </w:rPr>
            <w:delText>艾永富</w:delText>
          </w:r>
        </w:del>
      </w:ins>
      <w:del w:id="1584"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[22]</w:delText>
        </w:r>
        <w:r w:rsidRPr="002F690E" w:rsidDel="003730A7">
          <w:rPr>
            <w:rFonts w:ascii="Times New Roman" w:hAnsi="Times New Roman" w:cs="Times New Roman" w:hint="eastAsia"/>
            <w:sz w:val="21"/>
            <w:szCs w:val="21"/>
            <w:highlight w:val="white"/>
          </w:rPr>
          <w:delText>报道的含金硅钾蚀变岩石英</w:delText>
        </w:r>
        <w:r w:rsidRPr="002F690E" w:rsidDel="003730A7">
          <w:rPr>
            <w:rFonts w:ascii="Times New Roman" w:hAnsi="Times New Roman" w:cs="Times New Roman"/>
            <w:sz w:val="21"/>
            <w:szCs w:val="21"/>
            <w:highlight w:val="white"/>
            <w:vertAlign w:val="superscript"/>
          </w:rPr>
          <w:delText>40</w:delText>
        </w:r>
        <w:r w:rsidRPr="002F690E" w:rsidDel="003730A7">
          <w:rPr>
            <w:rFonts w:ascii="Times New Roman" w:hAnsi="Times New Roman" w:cs="Times New Roman"/>
            <w:sz w:val="21"/>
            <w:szCs w:val="21"/>
            <w:highlight w:val="white"/>
          </w:rPr>
          <w:delText>Ar</w:delText>
        </w:r>
        <w:r w:rsidRPr="002F690E" w:rsidDel="003730A7">
          <w:rPr>
            <w:sz w:val="21"/>
            <w:szCs w:val="21"/>
            <w:highlight w:val="white"/>
          </w:rPr>
          <w:delText>/</w:delText>
        </w:r>
        <w:r w:rsidRPr="002F690E" w:rsidDel="003730A7">
          <w:rPr>
            <w:rFonts w:ascii="Times New Roman" w:hAnsi="Times New Roman" w:cs="Times New Roman"/>
            <w:sz w:val="21"/>
            <w:szCs w:val="21"/>
            <w:highlight w:val="white"/>
            <w:vertAlign w:val="superscript"/>
          </w:rPr>
          <w:delText>39</w:delText>
        </w:r>
        <w:r w:rsidRPr="002F690E" w:rsidDel="003730A7">
          <w:rPr>
            <w:rFonts w:ascii="Times New Roman" w:hAnsi="Times New Roman" w:cs="Times New Roman"/>
            <w:sz w:val="21"/>
            <w:szCs w:val="21"/>
            <w:highlight w:val="white"/>
          </w:rPr>
          <w:delText>Ar</w:delText>
        </w:r>
        <w:r w:rsidRPr="002F690E" w:rsidDel="003730A7">
          <w:rPr>
            <w:rFonts w:ascii="Times New Roman" w:hAnsi="Times New Roman" w:cs="Times New Roman" w:hint="eastAsia"/>
            <w:sz w:val="21"/>
            <w:szCs w:val="21"/>
            <w:highlight w:val="white"/>
          </w:rPr>
          <w:delText>年龄（</w:delText>
        </w:r>
        <w:r w:rsidRPr="002F690E" w:rsidDel="003730A7">
          <w:rPr>
            <w:rFonts w:ascii="Times New Roman" w:hAnsi="Times New Roman" w:cs="Times New Roman"/>
            <w:sz w:val="21"/>
            <w:szCs w:val="21"/>
            <w:highlight w:val="white"/>
          </w:rPr>
          <w:delText>209-</w:delText>
        </w:r>
      </w:del>
      <w:ins w:id="1585" w:author="home" w:date="2025-12-08T14:10:00Z">
        <w:del w:id="1586" w:author="1001210222 Choi" w:date="2025-12-15T18:18:00Z" w16du:dateUtc="2025-12-15T10:18:00Z">
          <w:r w:rsidR="00E8026B" w:rsidDel="003730A7">
            <w:rPr>
              <w:rFonts w:ascii="Times New Roman" w:hAnsi="Times New Roman" w:cs="Times New Roman"/>
              <w:sz w:val="21"/>
              <w:szCs w:val="21"/>
              <w:highlight w:val="white"/>
            </w:rPr>
            <w:delText>~</w:delText>
          </w:r>
        </w:del>
      </w:ins>
      <w:del w:id="1587" w:author="1001210222 Choi" w:date="2025-12-15T18:18:00Z" w16du:dateUtc="2025-12-15T10:18:00Z">
        <w:r w:rsidRPr="002F690E" w:rsidDel="003730A7">
          <w:rPr>
            <w:rFonts w:ascii="Times New Roman" w:hAnsi="Times New Roman" w:cs="Times New Roman"/>
            <w:sz w:val="21"/>
            <w:szCs w:val="21"/>
            <w:highlight w:val="white"/>
          </w:rPr>
          <w:delText>207</w:delText>
        </w:r>
        <w:r w:rsidRPr="002F690E" w:rsidDel="003730A7">
          <w:rPr>
            <w:rFonts w:ascii="Times New Roman" w:hAnsi="Times New Roman" w:cs="Times New Roman" w:hint="eastAsia"/>
            <w:sz w:val="21"/>
            <w:szCs w:val="21"/>
            <w:highlight w:val="white"/>
          </w:rPr>
          <w:delText xml:space="preserve"> Ma</w:delText>
        </w:r>
        <w:r w:rsidRPr="002F690E" w:rsidDel="003730A7">
          <w:rPr>
            <w:rFonts w:ascii="Times New Roman" w:hAnsi="Times New Roman" w:cs="Times New Roman" w:hint="eastAsia"/>
            <w:sz w:val="21"/>
            <w:szCs w:val="21"/>
            <w:highlight w:val="white"/>
          </w:rPr>
          <w:delText>，</w:delText>
        </w:r>
      </w:del>
      <w:ins w:id="1588" w:author="home" w:date="2025-12-08T14:10:00Z">
        <w:del w:id="1589" w:author="1001210222 Choi" w:date="2025-12-15T18:18:00Z" w16du:dateUtc="2025-12-15T10:18:00Z">
          <w:r w:rsidR="00E8026B" w:rsidDel="003730A7">
            <w:rPr>
              <w:rFonts w:ascii="Times New Roman" w:hAnsi="Times New Roman" w:cs="Times New Roman" w:hint="eastAsia"/>
              <w:sz w:val="21"/>
              <w:szCs w:val="21"/>
              <w:highlight w:val="white"/>
            </w:rPr>
            <w:delText>和</w:delText>
          </w:r>
        </w:del>
      </w:ins>
      <w:del w:id="1590" w:author="1001210222 Choi" w:date="2025-12-15T18:18:00Z" w16du:dateUtc="2025-12-15T10:18:00Z">
        <w:r w:rsidRPr="002F690E" w:rsidDel="003730A7">
          <w:rPr>
            <w:rFonts w:ascii="Times New Roman" w:hAnsi="Times New Roman" w:cs="Times New Roman"/>
            <w:sz w:val="21"/>
            <w:szCs w:val="21"/>
            <w:highlight w:val="white"/>
          </w:rPr>
          <w:delText>197-</w:delText>
        </w:r>
      </w:del>
      <w:ins w:id="1591" w:author="home" w:date="2025-12-08T14:10:00Z">
        <w:del w:id="1592" w:author="1001210222 Choi" w:date="2025-12-15T18:18:00Z" w16du:dateUtc="2025-12-15T10:18:00Z">
          <w:r w:rsidR="00E8026B" w:rsidDel="003730A7">
            <w:rPr>
              <w:rFonts w:ascii="Times New Roman" w:hAnsi="Times New Roman" w:cs="Times New Roman"/>
              <w:sz w:val="21"/>
              <w:szCs w:val="21"/>
              <w:highlight w:val="white"/>
            </w:rPr>
            <w:delText>~</w:delText>
          </w:r>
        </w:del>
      </w:ins>
      <w:del w:id="1593" w:author="1001210222 Choi" w:date="2025-12-15T18:18:00Z" w16du:dateUtc="2025-12-15T10:18:00Z">
        <w:r w:rsidRPr="002F690E" w:rsidDel="003730A7">
          <w:rPr>
            <w:rFonts w:ascii="Times New Roman" w:hAnsi="Times New Roman" w:cs="Times New Roman"/>
            <w:sz w:val="21"/>
            <w:szCs w:val="21"/>
            <w:highlight w:val="white"/>
          </w:rPr>
          <w:delText>196 Ma</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hint="eastAsia"/>
            <w:sz w:val="21"/>
            <w:szCs w:val="21"/>
            <w:highlight w:val="cyan"/>
          </w:rPr>
          <w:delText>张朋</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2016b</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[29]</w:delText>
        </w:r>
        <w:r w:rsidRPr="002F690E" w:rsidDel="003730A7">
          <w:rPr>
            <w:rFonts w:ascii="Times New Roman" w:hAnsi="Times New Roman" w:cs="Times New Roman" w:hint="eastAsia"/>
            <w:sz w:val="21"/>
            <w:szCs w:val="21"/>
            <w:highlight w:val="white"/>
          </w:rPr>
          <w:delText>获得的载金黄铁矿</w:delText>
        </w:r>
        <w:r w:rsidRPr="002F690E" w:rsidDel="003730A7">
          <w:rPr>
            <w:rFonts w:ascii="Times New Roman" w:hAnsi="Times New Roman" w:cs="Times New Roman"/>
            <w:sz w:val="21"/>
            <w:szCs w:val="21"/>
            <w:highlight w:val="white"/>
          </w:rPr>
          <w:delText>Re-Os</w:delText>
        </w:r>
        <w:r w:rsidRPr="002F690E" w:rsidDel="003730A7">
          <w:rPr>
            <w:rFonts w:ascii="Times New Roman" w:hAnsi="Times New Roman" w:cs="Times New Roman" w:hint="eastAsia"/>
            <w:sz w:val="21"/>
            <w:szCs w:val="21"/>
            <w:highlight w:val="white"/>
          </w:rPr>
          <w:delText>等时线年龄（</w:delText>
        </w:r>
      </w:del>
      <w:ins w:id="1594" w:author="home" w:date="2025-12-08T14:10:00Z">
        <w:del w:id="1595" w:author="1001210222 Choi" w:date="2025-12-15T18:18:00Z" w16du:dateUtc="2025-12-15T10:18:00Z">
          <w:r w:rsidR="00CE5D6A" w:rsidDel="003730A7">
            <w:rPr>
              <w:rFonts w:ascii="Times New Roman" w:hAnsi="Times New Roman" w:cs="Times New Roman" w:hint="eastAsia"/>
              <w:sz w:val="21"/>
              <w:szCs w:val="21"/>
              <w:highlight w:val="white"/>
            </w:rPr>
            <w:delText>（</w:delText>
          </w:r>
        </w:del>
      </w:ins>
      <w:del w:id="1596" w:author="1001210222 Choi" w:date="2025-12-15T18:18:00Z" w16du:dateUtc="2025-12-15T10:18:00Z">
        <w:r w:rsidRPr="002F690E" w:rsidDel="003730A7">
          <w:rPr>
            <w:rFonts w:ascii="Times New Roman" w:hAnsi="Times New Roman" w:cs="Times New Roman"/>
            <w:sz w:val="21"/>
            <w:szCs w:val="21"/>
            <w:highlight w:val="white"/>
          </w:rPr>
          <w:delText>225.3</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7.0</w:delText>
        </w:r>
      </w:del>
      <w:ins w:id="1597" w:author="home" w:date="2025-12-08T14:11:00Z">
        <w:del w:id="1598" w:author="1001210222 Choi" w:date="2025-12-15T18:18:00Z" w16du:dateUtc="2025-12-15T10:18:00Z">
          <w:r w:rsidR="00CE5D6A" w:rsidDel="003730A7">
            <w:rPr>
              <w:rFonts w:ascii="Times New Roman" w:hAnsi="Times New Roman" w:cs="Times New Roman" w:hint="eastAsia"/>
              <w:sz w:val="21"/>
              <w:szCs w:val="21"/>
              <w:highlight w:val="white"/>
            </w:rPr>
            <w:delText>）</w:delText>
          </w:r>
        </w:del>
      </w:ins>
      <w:del w:id="1599"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），以及</w:delText>
        </w:r>
        <w:r w:rsidR="00BF5508" w:rsidRPr="00654D5F" w:rsidDel="003730A7">
          <w:rPr>
            <w:rFonts w:ascii="Times New Roman" w:hAnsi="Times New Roman" w:cs="Times New Roman"/>
            <w:sz w:val="21"/>
            <w:szCs w:val="21"/>
            <w:highlight w:val="cyan"/>
          </w:rPr>
          <w:delText>Feng</w:delText>
        </w:r>
        <w:r w:rsidR="00BF5508" w:rsidRPr="002F690E" w:rsidDel="003730A7">
          <w:rPr>
            <w:rFonts w:ascii="Times New Roman" w:hAnsi="Times New Roman" w:cs="Times New Roman"/>
            <w:sz w:val="21"/>
            <w:szCs w:val="21"/>
            <w:highlight w:val="white"/>
          </w:rPr>
          <w:delText xml:space="preserve"> et al. (2021)</w:delText>
        </w:r>
      </w:del>
      <w:ins w:id="1600" w:author="home" w:date="2025-12-08T14:07:00Z">
        <w:del w:id="1601" w:author="1001210222 Choi" w:date="2025-12-15T18:18:00Z" w16du:dateUtc="2025-12-15T10:18:00Z">
          <w:r w:rsidR="00D7226C" w:rsidDel="003730A7">
            <w:rPr>
              <w:rFonts w:ascii="Times New Roman" w:hAnsi="Times New Roman" w:cs="Times New Roman" w:hint="eastAsia"/>
              <w:sz w:val="21"/>
              <w:szCs w:val="21"/>
              <w:highlight w:val="white"/>
            </w:rPr>
            <w:delText>等</w:delText>
          </w:r>
        </w:del>
      </w:ins>
      <w:del w:id="1602" w:author="1001210222 Choi" w:date="2025-12-15T18:18:00Z" w16du:dateUtc="2025-12-15T10:18:00Z">
        <w:r w:rsidR="00BF5508" w:rsidRPr="002F690E" w:rsidDel="003730A7">
          <w:rPr>
            <w:rFonts w:ascii="Times New Roman" w:hAnsi="Times New Roman" w:cs="Times New Roman"/>
            <w:sz w:val="21"/>
            <w:szCs w:val="21"/>
            <w:highlight w:val="white"/>
          </w:rPr>
          <w:delText xml:space="preserve"> </w:delText>
        </w:r>
        <w:r w:rsidRPr="00654D5F" w:rsidDel="003730A7">
          <w:rPr>
            <w:rFonts w:ascii="Times New Roman" w:hAnsi="Times New Roman" w:cs="Times New Roman"/>
            <w:noProof/>
            <w:sz w:val="21"/>
            <w:szCs w:val="21"/>
            <w:highlight w:val="yellow"/>
            <w:vertAlign w:val="superscript"/>
          </w:rPr>
          <w:delText>[25]</w:delText>
        </w:r>
        <w:r w:rsidR="00BF5508" w:rsidRPr="002F690E" w:rsidDel="003730A7">
          <w:rPr>
            <w:rFonts w:ascii="Times New Roman" w:hAnsi="Times New Roman" w:cs="Times New Roman" w:hint="eastAsia"/>
            <w:sz w:val="21"/>
            <w:szCs w:val="21"/>
            <w:highlight w:val="white"/>
          </w:rPr>
          <w:delText>、</w:delText>
        </w:r>
        <w:r w:rsidR="00BF5508" w:rsidRPr="00654D5F" w:rsidDel="003730A7">
          <w:rPr>
            <w:rFonts w:ascii="Times New Roman" w:hAnsi="Times New Roman" w:cs="Times New Roman"/>
            <w:sz w:val="21"/>
            <w:szCs w:val="21"/>
            <w:highlight w:val="cyan"/>
          </w:rPr>
          <w:delText>Zheng</w:delText>
        </w:r>
        <w:r w:rsidR="00BF5508" w:rsidRPr="002F690E" w:rsidDel="003730A7">
          <w:rPr>
            <w:rFonts w:ascii="Times New Roman" w:hAnsi="Times New Roman" w:cs="Times New Roman" w:hint="eastAsia"/>
            <w:sz w:val="21"/>
            <w:szCs w:val="21"/>
            <w:highlight w:val="white"/>
          </w:rPr>
          <w:delText xml:space="preserve"> et al. (2022) </w:delText>
        </w:r>
      </w:del>
      <w:ins w:id="1603" w:author="home" w:date="2025-12-08T14:07:00Z">
        <w:del w:id="1604" w:author="1001210222 Choi" w:date="2025-12-15T18:18:00Z" w16du:dateUtc="2025-12-15T10:18:00Z">
          <w:r w:rsidR="00CE4C4A" w:rsidDel="003730A7">
            <w:rPr>
              <w:rFonts w:ascii="Times New Roman" w:hAnsi="Times New Roman" w:cs="Times New Roman" w:hint="eastAsia"/>
              <w:sz w:val="21"/>
              <w:szCs w:val="21"/>
              <w:highlight w:val="white"/>
            </w:rPr>
            <w:delText>等</w:delText>
          </w:r>
        </w:del>
      </w:ins>
      <w:del w:id="1605"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[26]</w:delText>
        </w:r>
        <w:r w:rsidRPr="002F690E" w:rsidDel="003730A7">
          <w:rPr>
            <w:rFonts w:ascii="Times New Roman" w:hAnsi="Times New Roman" w:cs="Times New Roman" w:hint="eastAsia"/>
            <w:sz w:val="21"/>
            <w:szCs w:val="21"/>
            <w:highlight w:val="white"/>
          </w:rPr>
          <w:delText>发表的金红石</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磷钇矿</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年龄（</w:delText>
        </w:r>
        <w:r w:rsidRPr="002F690E" w:rsidDel="003730A7">
          <w:rPr>
            <w:rFonts w:ascii="Times New Roman" w:hAnsi="Times New Roman" w:cs="Times New Roman"/>
            <w:sz w:val="21"/>
            <w:szCs w:val="21"/>
            <w:highlight w:val="white"/>
          </w:rPr>
          <w:delText>237-</w:delText>
        </w:r>
      </w:del>
      <w:ins w:id="1606" w:author="home" w:date="2025-12-08T14:11:00Z">
        <w:del w:id="1607" w:author="1001210222 Choi" w:date="2025-12-15T18:18:00Z" w16du:dateUtc="2025-12-15T10:18:00Z">
          <w:r w:rsidR="00F25518" w:rsidDel="003730A7">
            <w:rPr>
              <w:rFonts w:ascii="Times New Roman" w:hAnsi="Times New Roman" w:cs="Times New Roman"/>
              <w:sz w:val="21"/>
              <w:szCs w:val="21"/>
              <w:highlight w:val="white"/>
            </w:rPr>
            <w:delText>~</w:delText>
          </w:r>
        </w:del>
      </w:ins>
      <w:del w:id="1608" w:author="1001210222 Choi" w:date="2025-12-15T18:18:00Z" w16du:dateUtc="2025-12-15T10:18:00Z">
        <w:r w:rsidRPr="002F690E" w:rsidDel="003730A7">
          <w:rPr>
            <w:rFonts w:ascii="Times New Roman" w:hAnsi="Times New Roman" w:cs="Times New Roman"/>
            <w:sz w:val="21"/>
            <w:szCs w:val="21"/>
            <w:highlight w:val="white"/>
          </w:rPr>
          <w:delText>230</w:delText>
        </w:r>
        <w:r w:rsidRPr="002F690E" w:rsidDel="003730A7">
          <w:rPr>
            <w:rFonts w:ascii="Times New Roman" w:hAnsi="Times New Roman" w:cs="Times New Roman" w:hint="eastAsia"/>
            <w:sz w:val="21"/>
            <w:szCs w:val="21"/>
            <w:highlight w:val="white"/>
          </w:rPr>
          <w:delText xml:space="preserve"> Ma</w:delText>
        </w:r>
        <w:r w:rsidRPr="002F690E" w:rsidDel="003730A7">
          <w:rPr>
            <w:rFonts w:ascii="Times New Roman" w:hAnsi="Times New Roman" w:cs="Times New Roman" w:hint="eastAsia"/>
            <w:sz w:val="21"/>
            <w:szCs w:val="21"/>
            <w:highlight w:val="white"/>
          </w:rPr>
          <w:delText>，</w:delText>
        </w:r>
      </w:del>
      <w:ins w:id="1609" w:author="home" w:date="2025-12-08T14:11:00Z">
        <w:del w:id="1610" w:author="1001210222 Choi" w:date="2025-12-15T18:18:00Z" w16du:dateUtc="2025-12-15T10:18:00Z">
          <w:r w:rsidR="00F25518" w:rsidDel="003730A7">
            <w:rPr>
              <w:rFonts w:ascii="Times New Roman" w:hAnsi="Times New Roman" w:cs="Times New Roman" w:hint="eastAsia"/>
              <w:sz w:val="21"/>
              <w:szCs w:val="21"/>
              <w:highlight w:val="white"/>
            </w:rPr>
            <w:delText>和（</w:delText>
          </w:r>
        </w:del>
      </w:ins>
      <w:del w:id="1611" w:author="1001210222 Choi" w:date="2025-12-15T18:18:00Z" w16du:dateUtc="2025-12-15T10:18:00Z">
        <w:r w:rsidRPr="002F690E" w:rsidDel="003730A7">
          <w:rPr>
            <w:rFonts w:ascii="Times New Roman" w:hAnsi="Times New Roman" w:cs="Times New Roman"/>
            <w:sz w:val="21"/>
            <w:szCs w:val="21"/>
            <w:highlight w:val="white"/>
          </w:rPr>
          <w:delText>230.0</w:delText>
        </w:r>
        <w:r w:rsidR="0029319A" w:rsidRPr="002F690E"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1.8</w:delText>
        </w:r>
      </w:del>
      <w:ins w:id="1612" w:author="home" w:date="2025-12-08T14:11:00Z">
        <w:del w:id="1613" w:author="1001210222 Choi" w:date="2025-12-15T18:18:00Z" w16du:dateUtc="2025-12-15T10:18:00Z">
          <w:r w:rsidR="00F25518" w:rsidDel="003730A7">
            <w:rPr>
              <w:rFonts w:ascii="Times New Roman" w:hAnsi="Times New Roman" w:cs="Times New Roman" w:hint="eastAsia"/>
              <w:sz w:val="21"/>
              <w:szCs w:val="21"/>
              <w:highlight w:val="white"/>
            </w:rPr>
            <w:delText>）</w:delText>
          </w:r>
        </w:del>
      </w:ins>
      <w:del w:id="1614"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）。但这些测年对象与成矿作用的成因关联不明确，</w:delText>
        </w:r>
        <w:r w:rsidR="00F20E21" w:rsidRPr="002F690E" w:rsidDel="003730A7">
          <w:rPr>
            <w:rFonts w:ascii="Times New Roman" w:hAnsi="Times New Roman" w:cs="Times New Roman" w:hint="eastAsia"/>
            <w:sz w:val="21"/>
            <w:szCs w:val="21"/>
            <w:highlight w:val="white"/>
          </w:rPr>
          <w:delText>加之</w:delText>
        </w:r>
        <w:r w:rsidR="000665D4" w:rsidRPr="002F690E" w:rsidDel="003730A7">
          <w:rPr>
            <w:rFonts w:ascii="Times New Roman" w:hAnsi="Times New Roman" w:cs="Times New Roman" w:hint="eastAsia"/>
            <w:sz w:val="21"/>
            <w:szCs w:val="21"/>
            <w:highlight w:val="white"/>
          </w:rPr>
          <w:delText>测年体系的封闭温度与成矿温度未能有效匹配，因此其年代学数据的可靠性存在</w:delText>
        </w:r>
        <w:r w:rsidR="00F20E21" w:rsidRPr="002F690E" w:rsidDel="003730A7">
          <w:rPr>
            <w:rFonts w:ascii="Times New Roman" w:hAnsi="Times New Roman" w:cs="Times New Roman" w:hint="eastAsia"/>
            <w:sz w:val="21"/>
            <w:szCs w:val="21"/>
            <w:highlight w:val="white"/>
          </w:rPr>
          <w:delText>局限性</w:delText>
        </w:r>
        <w:r w:rsidRPr="002F690E" w:rsidDel="003730A7">
          <w:rPr>
            <w:rFonts w:ascii="Times New Roman" w:hAnsi="Times New Roman" w:cs="Times New Roman" w:hint="eastAsia"/>
            <w:sz w:val="21"/>
            <w:szCs w:val="21"/>
            <w:highlight w:val="white"/>
          </w:rPr>
          <w:delText>。</w:delText>
        </w:r>
        <w:bookmarkEnd w:id="1580"/>
      </w:del>
    </w:p>
    <w:p w14:paraId="6BFB8C49" w14:textId="0714B354" w:rsidR="00B804E8" w:rsidRPr="00B804E8" w:rsidDel="003730A7" w:rsidRDefault="00654D5F" w:rsidP="008868EF">
      <w:pPr>
        <w:pStyle w:val="TableParagraph"/>
        <w:spacing w:line="276" w:lineRule="auto"/>
        <w:ind w:firstLine="420"/>
        <w:jc w:val="both"/>
        <w:rPr>
          <w:del w:id="1615" w:author="1001210222 Choi" w:date="2025-12-15T18:18:00Z" w16du:dateUtc="2025-12-15T10:18:00Z"/>
          <w:rFonts w:ascii="Times New Roman" w:hAnsi="Times New Roman" w:cs="Times New Roman"/>
          <w:sz w:val="21"/>
          <w:szCs w:val="21"/>
        </w:rPr>
      </w:pPr>
      <w:bookmarkStart w:id="1616" w:name="正文段落_56"/>
      <w:del w:id="1617" w:author="1001210222 Choi" w:date="2025-12-15T18:18:00Z" w16du:dateUtc="2025-12-15T10:18:00Z">
        <w:r w:rsidRPr="00654D5F" w:rsidDel="003730A7">
          <w:rPr>
            <w:rFonts w:ascii="Times New Roman" w:hAnsi="Times New Roman" w:cs="Times New Roman" w:hint="eastAsia"/>
            <w:sz w:val="21"/>
            <w:szCs w:val="21"/>
            <w:highlight w:val="cyan"/>
          </w:rPr>
          <w:delText>刘国平</w:delText>
        </w:r>
      </w:del>
      <w:ins w:id="1618" w:author="home" w:date="2025-12-08T14:07:00Z">
        <w:del w:id="1619" w:author="1001210222 Choi" w:date="2025-12-15T18:18:00Z" w16du:dateUtc="2025-12-15T10:18:00Z">
          <w:r w:rsidR="00DE6EEB" w:rsidDel="003730A7">
            <w:rPr>
              <w:rFonts w:ascii="Times New Roman" w:hAnsi="Times New Roman" w:cs="Times New Roman" w:hint="eastAsia"/>
              <w:sz w:val="21"/>
              <w:szCs w:val="21"/>
              <w:highlight w:val="white"/>
            </w:rPr>
            <w:delText>和</w:delText>
          </w:r>
          <w:r w:rsidR="00DE6EEB" w:rsidRPr="009066E1" w:rsidDel="003730A7">
            <w:rPr>
              <w:rFonts w:hint="eastAsia"/>
              <w:color w:val="000000"/>
              <w:highlight w:val="white"/>
            </w:rPr>
            <w:delText>艾永富</w:delText>
          </w:r>
        </w:del>
      </w:ins>
      <w:del w:id="1620" w:author="1001210222 Choi" w:date="2025-12-15T18:18:00Z" w16du:dateUtc="2025-12-15T10:18:00Z">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2000</w:delText>
        </w:r>
        <w:r w:rsidRPr="002F690E" w:rsidDel="003730A7">
          <w:rPr>
            <w:rFonts w:ascii="Times New Roman" w:hAnsi="Times New Roman" w:cs="Times New Roman" w:hint="eastAsia"/>
            <w:sz w:val="21"/>
            <w:szCs w:val="21"/>
            <w:highlight w:val="white"/>
          </w:rPr>
          <w:delText>）</w:delText>
        </w:r>
        <w:r w:rsidR="000B4669" w:rsidRPr="00654D5F" w:rsidDel="003730A7">
          <w:rPr>
            <w:rFonts w:ascii="Times New Roman" w:hAnsi="Times New Roman" w:cs="Times New Roman"/>
            <w:noProof/>
            <w:sz w:val="21"/>
            <w:szCs w:val="21"/>
            <w:highlight w:val="yellow"/>
            <w:vertAlign w:val="superscript"/>
          </w:rPr>
          <w:delText>[22]</w:delText>
        </w:r>
        <w:r w:rsidR="00212DBC" w:rsidRPr="002F690E" w:rsidDel="003730A7">
          <w:rPr>
            <w:rFonts w:ascii="Times New Roman" w:hAnsi="Times New Roman" w:cs="Times New Roman" w:hint="eastAsia"/>
            <w:sz w:val="21"/>
            <w:szCs w:val="21"/>
            <w:highlight w:val="white"/>
          </w:rPr>
          <w:delText>的石英</w:delText>
        </w:r>
        <w:r w:rsidR="00792029" w:rsidRPr="002F690E" w:rsidDel="003730A7">
          <w:rPr>
            <w:rFonts w:ascii="Times New Roman" w:hAnsi="Times New Roman" w:cs="Times New Roman"/>
            <w:sz w:val="21"/>
            <w:szCs w:val="21"/>
            <w:highlight w:val="white"/>
            <w:vertAlign w:val="superscript"/>
          </w:rPr>
          <w:delText>40</w:delText>
        </w:r>
        <w:r w:rsidR="00C56BC9" w:rsidRPr="002F690E" w:rsidDel="003730A7">
          <w:rPr>
            <w:rFonts w:ascii="Times New Roman" w:hAnsi="Times New Roman" w:cs="Times New Roman"/>
            <w:sz w:val="21"/>
            <w:szCs w:val="21"/>
            <w:highlight w:val="white"/>
          </w:rPr>
          <w:delText>Ar</w:delText>
        </w:r>
        <w:r w:rsidR="00792029" w:rsidRPr="002F690E" w:rsidDel="003730A7">
          <w:rPr>
            <w:sz w:val="21"/>
            <w:szCs w:val="21"/>
            <w:highlight w:val="white"/>
          </w:rPr>
          <w:delText>/</w:delText>
        </w:r>
        <w:r w:rsidR="00792029" w:rsidRPr="002F690E" w:rsidDel="003730A7">
          <w:rPr>
            <w:rFonts w:ascii="Times New Roman" w:hAnsi="Times New Roman" w:cs="Times New Roman"/>
            <w:sz w:val="21"/>
            <w:szCs w:val="21"/>
            <w:highlight w:val="white"/>
            <w:vertAlign w:val="superscript"/>
          </w:rPr>
          <w:delText>39</w:delText>
        </w:r>
        <w:r w:rsidRPr="002F690E" w:rsidDel="003730A7">
          <w:rPr>
            <w:rFonts w:ascii="Times New Roman" w:hAnsi="Times New Roman" w:cs="Times New Roman"/>
            <w:sz w:val="21"/>
            <w:szCs w:val="21"/>
            <w:highlight w:val="white"/>
          </w:rPr>
          <w:delText>Ar</w:delText>
        </w:r>
        <w:r w:rsidRPr="002F690E" w:rsidDel="003730A7">
          <w:rPr>
            <w:rFonts w:ascii="Times New Roman" w:hAnsi="Times New Roman" w:cs="Times New Roman" w:hint="eastAsia"/>
            <w:sz w:val="21"/>
            <w:szCs w:val="21"/>
            <w:highlight w:val="white"/>
          </w:rPr>
          <w:delText>定年未通过显微结构等分析以区分早期石英和成矿期石英，也未提供定年石英与自然金或载金黄铁矿的直接成因联系。仅以“石英与金矿化密切共生”的宏观描述作为关联依据，无法排除石英形成于成矿前、且与金矿化仅为空间叠加的可能性。此外，</w:delText>
        </w:r>
        <w:r w:rsidRPr="00654D5F" w:rsidDel="003730A7">
          <w:rPr>
            <w:rFonts w:ascii="Times New Roman" w:hAnsi="Times New Roman" w:cs="Times New Roman" w:hint="eastAsia"/>
            <w:sz w:val="21"/>
            <w:szCs w:val="21"/>
            <w:highlight w:val="cyan"/>
          </w:rPr>
          <w:delText>刘国平</w:delText>
        </w:r>
      </w:del>
      <w:ins w:id="1621" w:author="home" w:date="2025-12-08T14:07:00Z">
        <w:del w:id="1622" w:author="1001210222 Choi" w:date="2025-12-15T18:18:00Z" w16du:dateUtc="2025-12-15T10:18:00Z">
          <w:r w:rsidR="00D123B1" w:rsidDel="003730A7">
            <w:rPr>
              <w:rFonts w:ascii="Times New Roman" w:hAnsi="Times New Roman" w:cs="Times New Roman" w:hint="eastAsia"/>
              <w:sz w:val="21"/>
              <w:szCs w:val="21"/>
              <w:highlight w:val="white"/>
            </w:rPr>
            <w:delText>和</w:delText>
          </w:r>
          <w:r w:rsidR="00D123B1" w:rsidRPr="009066E1" w:rsidDel="003730A7">
            <w:rPr>
              <w:rFonts w:hint="eastAsia"/>
              <w:color w:val="000000"/>
              <w:highlight w:val="white"/>
            </w:rPr>
            <w:delText>艾永富</w:delText>
          </w:r>
        </w:del>
      </w:ins>
      <w:del w:id="1623" w:author="1001210222 Choi" w:date="2025-12-15T18:18:00Z" w16du:dateUtc="2025-12-15T10:18:00Z">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2000</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[22]</w:delText>
        </w:r>
        <w:r w:rsidRPr="002F690E" w:rsidDel="003730A7">
          <w:rPr>
            <w:rFonts w:ascii="Times New Roman" w:hAnsi="Times New Roman" w:cs="Times New Roman" w:hint="eastAsia"/>
            <w:sz w:val="21"/>
            <w:szCs w:val="21"/>
            <w:highlight w:val="white"/>
          </w:rPr>
          <w:delText>在</w:delText>
        </w:r>
        <w:r w:rsidRPr="002F690E" w:rsidDel="003730A7">
          <w:rPr>
            <w:rFonts w:ascii="Times New Roman" w:hAnsi="Times New Roman" w:cs="Times New Roman"/>
            <w:sz w:val="21"/>
            <w:szCs w:val="21"/>
            <w:highlight w:val="white"/>
          </w:rPr>
          <w:delText>460-</w:delText>
        </w:r>
      </w:del>
      <w:ins w:id="1624" w:author="home" w:date="2025-12-08T14:11:00Z">
        <w:del w:id="1625" w:author="1001210222 Choi" w:date="2025-12-15T18:18:00Z" w16du:dateUtc="2025-12-15T10:18:00Z">
          <w:r w:rsidR="00680A34" w:rsidDel="003730A7">
            <w:rPr>
              <w:rFonts w:ascii="Times New Roman" w:hAnsi="Times New Roman" w:cs="Times New Roman"/>
              <w:sz w:val="21"/>
              <w:szCs w:val="21"/>
              <w:highlight w:val="white"/>
            </w:rPr>
            <w:delText>~</w:delText>
          </w:r>
        </w:del>
      </w:ins>
      <w:del w:id="1626" w:author="1001210222 Choi" w:date="2025-12-15T18:18:00Z" w16du:dateUtc="2025-12-15T10:18:00Z">
        <w:r w:rsidRPr="002F690E" w:rsidDel="003730A7">
          <w:rPr>
            <w:rFonts w:ascii="Times New Roman" w:hAnsi="Times New Roman" w:cs="Times New Roman"/>
            <w:sz w:val="21"/>
            <w:szCs w:val="21"/>
            <w:highlight w:val="white"/>
          </w:rPr>
          <w:delText>1</w:delText>
        </w:r>
      </w:del>
      <w:ins w:id="1627" w:author="home" w:date="2025-12-08T14:11:00Z">
        <w:del w:id="1628" w:author="1001210222 Choi" w:date="2025-12-15T18:18:00Z" w16du:dateUtc="2025-12-15T10:18:00Z">
          <w:r w:rsidR="00680A34" w:rsidDel="003730A7">
            <w:rPr>
              <w:rFonts w:ascii="Times New Roman" w:hAnsi="Times New Roman" w:cs="Times New Roman"/>
              <w:sz w:val="21"/>
              <w:szCs w:val="21"/>
              <w:highlight w:val="white"/>
            </w:rPr>
            <w:delText xml:space="preserve"> </w:delText>
          </w:r>
        </w:del>
      </w:ins>
      <w:del w:id="1629" w:author="1001210222 Choi" w:date="2025-12-15T18:18:00Z" w16du:dateUtc="2025-12-15T10:18:00Z">
        <w:r w:rsidRPr="002F690E" w:rsidDel="003730A7">
          <w:rPr>
            <w:rFonts w:ascii="Times New Roman" w:hAnsi="Times New Roman" w:cs="Times New Roman"/>
            <w:sz w:val="21"/>
            <w:szCs w:val="21"/>
            <w:highlight w:val="white"/>
          </w:rPr>
          <w:delText>600</w:delText>
        </w:r>
        <w:r w:rsidR="00556C1E" w:rsidRPr="002F690E" w:rsidDel="003730A7">
          <w:rPr>
            <w:rFonts w:ascii="Times New Roman" w:hAnsi="Times New Roman" w:cs="Times New Roman"/>
            <w:sz w:val="21"/>
            <w:szCs w:val="21"/>
            <w:highlight w:val="white"/>
          </w:rPr>
          <w:delText xml:space="preserve"> </w:delText>
        </w:r>
        <w:r w:rsidRPr="002F690E" w:rsidDel="003730A7">
          <w:rPr>
            <w:rFonts w:ascii="Times New Roman" w:hAnsi="Times New Roman" w:cs="Times New Roman" w:hint="eastAsia"/>
            <w:sz w:val="21"/>
            <w:szCs w:val="21"/>
            <w:highlight w:val="white"/>
          </w:rPr>
          <w:delText>℃的</w:delText>
        </w:r>
        <w:r w:rsidR="00D84E75" w:rsidRPr="002F690E" w:rsidDel="003730A7">
          <w:rPr>
            <w:rFonts w:ascii="Times New Roman" w:hAnsi="Times New Roman" w:cs="Times New Roman" w:hint="eastAsia"/>
            <w:sz w:val="21"/>
            <w:szCs w:val="21"/>
            <w:highlight w:val="white"/>
          </w:rPr>
          <w:delText>高温</w:delText>
        </w:r>
        <w:r w:rsidRPr="002F690E" w:rsidDel="003730A7">
          <w:rPr>
            <w:rFonts w:ascii="Times New Roman" w:hAnsi="Times New Roman" w:cs="Times New Roman" w:hint="eastAsia"/>
            <w:sz w:val="21"/>
            <w:szCs w:val="21"/>
            <w:highlight w:val="white"/>
          </w:rPr>
          <w:delText>范围内分阶段提取氩气，说明低温阶段（</w:delText>
        </w:r>
        <w:r w:rsidR="00556C1E" w:rsidRPr="002F690E" w:rsidDel="003730A7">
          <w:rPr>
            <w:rFonts w:ascii="Times New Roman" w:hAnsi="Times New Roman" w:cs="Times New Roman"/>
            <w:sz w:val="21"/>
            <w:szCs w:val="21"/>
            <w:highlight w:val="white"/>
          </w:rPr>
          <w:delText>&lt;</w:delText>
        </w:r>
        <w:r w:rsidRPr="002F690E" w:rsidDel="003730A7">
          <w:rPr>
            <w:rFonts w:ascii="Times New Roman" w:hAnsi="Times New Roman" w:cs="Times New Roman"/>
            <w:sz w:val="21"/>
            <w:szCs w:val="21"/>
            <w:highlight w:val="white"/>
          </w:rPr>
          <w:delText>460</w:delText>
        </w:r>
        <w:r w:rsidR="00556C1E" w:rsidRPr="002F690E" w:rsidDel="003730A7">
          <w:rPr>
            <w:rFonts w:ascii="Times New Roman" w:hAnsi="Times New Roman" w:cs="Times New Roman"/>
            <w:sz w:val="21"/>
            <w:szCs w:val="21"/>
            <w:highlight w:val="white"/>
          </w:rPr>
          <w:delText xml:space="preserve"> </w:delText>
        </w:r>
        <w:r w:rsidRPr="002F690E" w:rsidDel="003730A7">
          <w:rPr>
            <w:rFonts w:ascii="Times New Roman" w:hAnsi="Times New Roman" w:cs="Times New Roman" w:hint="eastAsia"/>
            <w:sz w:val="21"/>
            <w:szCs w:val="21"/>
            <w:highlight w:val="white"/>
          </w:rPr>
          <w:delText>℃）的氩释放量有限或</w:delText>
        </w:r>
        <w:r w:rsidRPr="002F690E" w:rsidDel="003730A7">
          <w:rPr>
            <w:rFonts w:ascii="Times New Roman" w:hAnsi="Times New Roman" w:cs="Times New Roman"/>
            <w:sz w:val="21"/>
            <w:szCs w:val="21"/>
            <w:highlight w:val="white"/>
          </w:rPr>
          <w:delText>Ar-Ar</w:delText>
        </w:r>
        <w:r w:rsidRPr="002F690E" w:rsidDel="003730A7">
          <w:rPr>
            <w:rFonts w:ascii="Times New Roman" w:hAnsi="Times New Roman" w:cs="Times New Roman" w:hint="eastAsia"/>
            <w:sz w:val="21"/>
            <w:szCs w:val="21"/>
            <w:highlight w:val="white"/>
          </w:rPr>
          <w:delText>体系不完全开放，这一临界温度高于白云金矿床成矿流体的均一温度（≤</w:delText>
        </w:r>
        <w:r w:rsidRPr="002F690E" w:rsidDel="003730A7">
          <w:rPr>
            <w:rFonts w:ascii="Times New Roman" w:hAnsi="Times New Roman" w:cs="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[24,164]</w:delText>
        </w:r>
        <w:r w:rsidRPr="002F690E" w:rsidDel="003730A7">
          <w:rPr>
            <w:rFonts w:ascii="Times New Roman" w:hAnsi="Times New Roman" w:cs="Times New Roman" w:hint="eastAsia"/>
            <w:sz w:val="21"/>
            <w:szCs w:val="21"/>
            <w:highlight w:val="white"/>
          </w:rPr>
          <w:delText>。即使石英中</w:delText>
        </w:r>
        <w:r w:rsidRPr="002F690E" w:rsidDel="003730A7">
          <w:rPr>
            <w:rFonts w:ascii="Times New Roman" w:hAnsi="Times New Roman" w:cs="Times New Roman"/>
            <w:sz w:val="21"/>
            <w:szCs w:val="21"/>
            <w:highlight w:val="white"/>
          </w:rPr>
          <w:delText>Ar-Ar</w:delText>
        </w:r>
        <w:r w:rsidRPr="002F690E" w:rsidDel="003730A7">
          <w:rPr>
            <w:rFonts w:ascii="Times New Roman" w:hAnsi="Times New Roman" w:cs="Times New Roman" w:hint="eastAsia"/>
            <w:sz w:val="21"/>
            <w:szCs w:val="21"/>
            <w:highlight w:val="white"/>
          </w:rPr>
          <w:delText>测年体系的部分氩在成矿期（</w:delText>
        </w:r>
        <w:r w:rsidR="00556C1E" w:rsidRPr="002F690E" w:rsidDel="003730A7">
          <w:rPr>
            <w:rFonts w:ascii="Times New Roman" w:hAnsi="Times New Roman" w:cs="Times New Roman"/>
            <w:sz w:val="21"/>
            <w:szCs w:val="21"/>
            <w:highlight w:val="white"/>
          </w:rPr>
          <w:delText xml:space="preserve">&lt;400 </w:delText>
        </w:r>
        <w:r w:rsidRPr="002F690E" w:rsidDel="003730A7">
          <w:rPr>
            <w:rFonts w:ascii="Times New Roman" w:hAnsi="Times New Roman" w:cs="Times New Roman" w:hint="eastAsia"/>
            <w:sz w:val="21"/>
            <w:szCs w:val="21"/>
            <w:highlight w:val="white"/>
          </w:rPr>
          <w:delText>℃）发生再平衡，测年结果仍以高温阶段为主导，实际反映的是石英形成后的高温热事件，而非成矿作用的发生时间。</w:delText>
        </w:r>
        <w:bookmarkEnd w:id="1616"/>
      </w:del>
    </w:p>
    <w:p w14:paraId="73AB0320" w14:textId="56BF814C" w:rsidR="00B804E8" w:rsidRPr="00B804E8" w:rsidDel="003730A7" w:rsidRDefault="00654D5F" w:rsidP="008868EF">
      <w:pPr>
        <w:pStyle w:val="TableParagraph"/>
        <w:spacing w:line="276" w:lineRule="auto"/>
        <w:ind w:firstLine="420"/>
        <w:jc w:val="both"/>
        <w:rPr>
          <w:del w:id="1630" w:author="1001210222 Choi" w:date="2025-12-15T18:18:00Z" w16du:dateUtc="2025-12-15T10:18:00Z"/>
          <w:rFonts w:ascii="Times New Roman" w:hAnsi="Times New Roman" w:cs="Times New Roman"/>
          <w:sz w:val="21"/>
          <w:szCs w:val="21"/>
        </w:rPr>
      </w:pPr>
      <w:bookmarkStart w:id="1631" w:name="正文段落_58"/>
      <w:del w:id="1632" w:author="1001210222 Choi" w:date="2025-12-15T18:18:00Z" w16du:dateUtc="2025-12-15T10:18:00Z">
        <w:r w:rsidRPr="00654D5F" w:rsidDel="003730A7">
          <w:rPr>
            <w:rFonts w:ascii="Times New Roman" w:hAnsi="Times New Roman" w:cs="Times New Roman"/>
            <w:sz w:val="21"/>
            <w:szCs w:val="21"/>
            <w:highlight w:val="cyan"/>
          </w:rPr>
          <w:delText>Feng</w:delText>
        </w:r>
        <w:r w:rsidRPr="002F690E" w:rsidDel="003730A7">
          <w:rPr>
            <w:rFonts w:ascii="Times New Roman" w:hAnsi="Times New Roman" w:cs="Times New Roman"/>
            <w:sz w:val="21"/>
            <w:szCs w:val="21"/>
            <w:highlight w:val="white"/>
          </w:rPr>
          <w:delText xml:space="preserve"> et al. (2021) </w:delText>
        </w:r>
      </w:del>
      <w:ins w:id="1633" w:author="home" w:date="2025-12-08T14:07:00Z">
        <w:del w:id="1634" w:author="1001210222 Choi" w:date="2025-12-15T18:18:00Z" w16du:dateUtc="2025-12-15T10:18:00Z">
          <w:r w:rsidR="008C5F3D" w:rsidDel="003730A7">
            <w:rPr>
              <w:rFonts w:ascii="Times New Roman" w:hAnsi="Times New Roman" w:cs="Times New Roman" w:hint="eastAsia"/>
              <w:sz w:val="21"/>
              <w:szCs w:val="21"/>
              <w:highlight w:val="white"/>
            </w:rPr>
            <w:delText>等</w:delText>
          </w:r>
        </w:del>
      </w:ins>
      <w:del w:id="1635" w:author="1001210222 Choi" w:date="2025-12-15T18:18:00Z" w16du:dateUtc="2025-12-15T10:18:00Z">
        <w:r w:rsidRPr="00654D5F" w:rsidDel="003730A7">
          <w:rPr>
            <w:rFonts w:ascii="Times New Roman" w:hAnsi="Times New Roman" w:cs="Times New Roman"/>
            <w:noProof/>
            <w:sz w:val="21"/>
            <w:szCs w:val="21"/>
            <w:highlight w:val="yellow"/>
            <w:vertAlign w:val="superscript"/>
          </w:rPr>
          <w:delText>[25]</w:delText>
        </w:r>
        <w:r w:rsidRPr="002F690E" w:rsidDel="003730A7">
          <w:rPr>
            <w:rFonts w:ascii="Times New Roman" w:hAnsi="Times New Roman" w:cs="Times New Roman" w:hint="eastAsia"/>
            <w:sz w:val="21"/>
            <w:szCs w:val="21"/>
            <w:highlight w:val="white"/>
          </w:rPr>
          <w:delText>将晚三叠世成矿作用的</w:delText>
        </w:r>
        <w:r w:rsidR="007E7B9D" w:rsidRPr="002F690E" w:rsidDel="003730A7">
          <w:rPr>
            <w:rFonts w:ascii="Times New Roman" w:hAnsi="Times New Roman" w:cs="Times New Roman" w:hint="eastAsia"/>
            <w:sz w:val="21"/>
            <w:szCs w:val="21"/>
            <w:highlight w:val="white"/>
          </w:rPr>
          <w:delText>观点</w:delText>
        </w:r>
        <w:r w:rsidRPr="002F690E" w:rsidDel="003730A7">
          <w:rPr>
            <w:rFonts w:ascii="Times New Roman" w:hAnsi="Times New Roman" w:cs="Times New Roman" w:hint="eastAsia"/>
            <w:sz w:val="21"/>
            <w:szCs w:val="21"/>
            <w:highlight w:val="white"/>
          </w:rPr>
          <w:delText>建立在磷钇矿、金红石与载金黄铁矿的共生关系之上。然而，其提供的显微结构证据仅能表明这些矿物在空间上共存，而非严格的成因联系。例如，文中</w:delText>
        </w:r>
        <w:r w:rsidR="007E7B9D" w:rsidRPr="002F690E" w:rsidDel="003730A7">
          <w:rPr>
            <w:rFonts w:ascii="Times New Roman" w:hAnsi="Times New Roman" w:cs="Times New Roman" w:hint="eastAsia"/>
            <w:sz w:val="21"/>
            <w:szCs w:val="21"/>
            <w:highlight w:val="white"/>
          </w:rPr>
          <w:delText>强调</w:delText>
        </w:r>
        <w:r w:rsidRPr="002F690E" w:rsidDel="003730A7">
          <w:rPr>
            <w:rFonts w:ascii="Times New Roman" w:hAnsi="Times New Roman" w:cs="Times New Roman" w:hint="eastAsia"/>
            <w:sz w:val="21"/>
            <w:szCs w:val="21"/>
            <w:highlight w:val="white"/>
          </w:rPr>
          <w:delText>自然金包裹细粒金红石的</w:delText>
        </w:r>
        <w:r w:rsidR="007E7B9D" w:rsidRPr="002F690E" w:rsidDel="003730A7">
          <w:rPr>
            <w:rFonts w:ascii="Times New Roman" w:hAnsi="Times New Roman" w:cs="Times New Roman" w:hint="eastAsia"/>
            <w:sz w:val="21"/>
            <w:szCs w:val="21"/>
            <w:highlight w:val="white"/>
          </w:rPr>
          <w:delText>显微现象</w:delText>
        </w:r>
        <w:r w:rsidRPr="002F690E" w:rsidDel="003730A7">
          <w:rPr>
            <w:rFonts w:ascii="Times New Roman" w:hAnsi="Times New Roman" w:cs="Times New Roman" w:hint="eastAsia"/>
            <w:sz w:val="21"/>
            <w:szCs w:val="21"/>
            <w:highlight w:val="white"/>
          </w:rPr>
          <w:delText>，</w:delText>
        </w:r>
        <w:r w:rsidR="007E7B9D" w:rsidRPr="002F690E" w:rsidDel="003730A7">
          <w:rPr>
            <w:rFonts w:ascii="Times New Roman" w:hAnsi="Times New Roman" w:cs="Times New Roman" w:hint="eastAsia"/>
            <w:sz w:val="21"/>
            <w:szCs w:val="21"/>
            <w:highlight w:val="white"/>
          </w:rPr>
          <w:delText>但</w:delText>
        </w:r>
        <w:r w:rsidRPr="002F690E" w:rsidDel="003730A7">
          <w:rPr>
            <w:rFonts w:ascii="Times New Roman" w:hAnsi="Times New Roman" w:cs="Times New Roman" w:hint="eastAsia"/>
            <w:sz w:val="21"/>
            <w:szCs w:val="21"/>
            <w:highlight w:val="white"/>
          </w:rPr>
          <w:delText>这种包裹关系本身具有多解性</w:delText>
        </w:r>
        <w:r w:rsidR="00A96735"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它既可能指示二者同时形成，也可能</w:delText>
        </w:r>
        <w:r w:rsidR="00A96735" w:rsidRPr="002F690E" w:rsidDel="003730A7">
          <w:rPr>
            <w:rFonts w:ascii="Times New Roman" w:hAnsi="Times New Roman" w:cs="Times New Roman" w:hint="eastAsia"/>
            <w:sz w:val="21"/>
            <w:szCs w:val="21"/>
            <w:highlight w:val="white"/>
          </w:rPr>
          <w:delText>暗示</w:delText>
        </w:r>
        <w:r w:rsidRPr="002F690E" w:rsidDel="003730A7">
          <w:rPr>
            <w:rFonts w:ascii="Times New Roman" w:hAnsi="Times New Roman" w:cs="Times New Roman" w:hint="eastAsia"/>
            <w:sz w:val="21"/>
            <w:szCs w:val="21"/>
            <w:highlight w:val="white"/>
          </w:rPr>
          <w:delText>金红石是成矿前</w:delText>
        </w:r>
        <w:r w:rsidR="00A96735" w:rsidRPr="002F690E" w:rsidDel="003730A7">
          <w:rPr>
            <w:rFonts w:ascii="Times New Roman" w:hAnsi="Times New Roman" w:cs="Times New Roman" w:hint="eastAsia"/>
            <w:sz w:val="21"/>
            <w:szCs w:val="21"/>
            <w:highlight w:val="white"/>
          </w:rPr>
          <w:delText>的</w:delText>
        </w:r>
        <w:r w:rsidRPr="002F690E" w:rsidDel="003730A7">
          <w:rPr>
            <w:rFonts w:ascii="Times New Roman" w:hAnsi="Times New Roman" w:cs="Times New Roman" w:hint="eastAsia"/>
            <w:sz w:val="21"/>
            <w:szCs w:val="21"/>
            <w:highlight w:val="white"/>
          </w:rPr>
          <w:delText>产物，随后在成矿过程中被晚期形成的自然金捕获。因此，</w:delText>
        </w:r>
        <w:r w:rsidR="00114282" w:rsidRPr="002F690E" w:rsidDel="003730A7">
          <w:rPr>
            <w:rFonts w:ascii="Times New Roman" w:hAnsi="Times New Roman" w:cs="Times New Roman" w:hint="eastAsia"/>
            <w:sz w:val="21"/>
            <w:szCs w:val="21"/>
            <w:highlight w:val="white"/>
          </w:rPr>
          <w:delText>由于缺乏</w:delText>
        </w:r>
        <w:r w:rsidRPr="002F690E" w:rsidDel="003730A7">
          <w:rPr>
            <w:rFonts w:ascii="Times New Roman" w:hAnsi="Times New Roman" w:cs="Times New Roman" w:hint="eastAsia"/>
            <w:sz w:val="21"/>
            <w:szCs w:val="21"/>
            <w:highlight w:val="white"/>
          </w:rPr>
          <w:delText>确切的成因</w:delText>
        </w:r>
        <w:r w:rsidR="00114282" w:rsidRPr="002F690E" w:rsidDel="003730A7">
          <w:rPr>
            <w:rFonts w:ascii="Times New Roman" w:hAnsi="Times New Roman" w:cs="Times New Roman" w:hint="eastAsia"/>
            <w:sz w:val="21"/>
            <w:szCs w:val="21"/>
            <w:highlight w:val="white"/>
          </w:rPr>
          <w:delText>联系</w:delText>
        </w:r>
        <w:r w:rsidRPr="002F690E" w:rsidDel="003730A7">
          <w:rPr>
            <w:rFonts w:ascii="Times New Roman" w:hAnsi="Times New Roman" w:cs="Times New Roman" w:hint="eastAsia"/>
            <w:sz w:val="21"/>
            <w:szCs w:val="21"/>
            <w:highlight w:val="white"/>
          </w:rPr>
          <w:delText>，金红石</w:delText>
        </w:r>
        <w:r w:rsidR="00114282" w:rsidRPr="002F690E" w:rsidDel="003730A7">
          <w:rPr>
            <w:rFonts w:ascii="Times New Roman" w:hAnsi="Times New Roman" w:cs="Times New Roman" w:hint="eastAsia"/>
            <w:sz w:val="21"/>
            <w:szCs w:val="21"/>
            <w:highlight w:val="white"/>
          </w:rPr>
          <w:delText>的</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年龄</w:delText>
        </w:r>
        <w:r w:rsidR="00114282" w:rsidRPr="002F690E" w:rsidDel="003730A7">
          <w:rPr>
            <w:rFonts w:ascii="Times New Roman" w:hAnsi="Times New Roman" w:cs="Times New Roman" w:hint="eastAsia"/>
            <w:sz w:val="21"/>
            <w:szCs w:val="21"/>
            <w:highlight w:val="white"/>
          </w:rPr>
          <w:delText>不能为金成矿时代提供可靠的直接约束</w:delText>
        </w:r>
        <w:r w:rsidRPr="002F690E" w:rsidDel="003730A7">
          <w:rPr>
            <w:rFonts w:ascii="Times New Roman" w:hAnsi="Times New Roman" w:cs="Times New Roman" w:hint="eastAsia"/>
            <w:sz w:val="21"/>
            <w:szCs w:val="21"/>
            <w:highlight w:val="white"/>
          </w:rPr>
          <w:delText>。</w:delText>
        </w:r>
        <w:bookmarkEnd w:id="1631"/>
      </w:del>
    </w:p>
    <w:p w14:paraId="6386D918" w14:textId="5E84FBAD" w:rsidR="00B804E8" w:rsidRPr="00B804E8" w:rsidDel="003730A7" w:rsidRDefault="00654D5F" w:rsidP="008868EF">
      <w:pPr>
        <w:pStyle w:val="TableParagraph"/>
        <w:spacing w:line="276" w:lineRule="auto"/>
        <w:ind w:firstLine="420"/>
        <w:jc w:val="both"/>
        <w:rPr>
          <w:del w:id="1636" w:author="1001210222 Choi" w:date="2025-12-15T18:18:00Z" w16du:dateUtc="2025-12-15T10:18:00Z"/>
          <w:rFonts w:ascii="Times New Roman" w:hAnsi="Times New Roman" w:cs="Times New Roman"/>
          <w:sz w:val="21"/>
          <w:szCs w:val="21"/>
        </w:rPr>
      </w:pPr>
      <w:bookmarkStart w:id="1637" w:name="正文段落_60"/>
      <w:del w:id="1638" w:author="1001210222 Choi" w:date="2025-12-15T18:18:00Z" w16du:dateUtc="2025-12-15T10:18:00Z">
        <w:r w:rsidRPr="002F690E" w:rsidDel="003730A7">
          <w:rPr>
            <w:rFonts w:ascii="Times New Roman" w:hAnsi="Times New Roman" w:cs="Times New Roman"/>
            <w:sz w:val="21"/>
            <w:szCs w:val="21"/>
            <w:highlight w:val="white"/>
          </w:rPr>
          <w:delText>Zheng</w:delText>
        </w:r>
        <w:r w:rsidRPr="002F690E" w:rsidDel="003730A7">
          <w:rPr>
            <w:rFonts w:ascii="Times New Roman" w:hAnsi="Times New Roman" w:cs="Times New Roman" w:hint="eastAsia"/>
            <w:sz w:val="21"/>
            <w:szCs w:val="21"/>
            <w:highlight w:val="white"/>
          </w:rPr>
          <w:delText xml:space="preserve"> et al. (2022) </w:delText>
        </w:r>
      </w:del>
      <w:ins w:id="1639" w:author="home" w:date="2025-12-08T14:07:00Z">
        <w:del w:id="1640" w:author="1001210222 Choi" w:date="2025-12-15T18:18:00Z" w16du:dateUtc="2025-12-15T10:18:00Z">
          <w:r w:rsidR="00A07262" w:rsidDel="003730A7">
            <w:rPr>
              <w:rFonts w:ascii="Times New Roman" w:hAnsi="Times New Roman" w:cs="Times New Roman" w:hint="eastAsia"/>
              <w:sz w:val="21"/>
              <w:szCs w:val="21"/>
              <w:highlight w:val="white"/>
            </w:rPr>
            <w:delText>等</w:delText>
          </w:r>
        </w:del>
      </w:ins>
      <w:del w:id="1641" w:author="1001210222 Choi" w:date="2025-12-15T18:18:00Z" w16du:dateUtc="2025-12-15T10:18:00Z">
        <w:r w:rsidR="001076E3" w:rsidRPr="00654D5F" w:rsidDel="003730A7">
          <w:rPr>
            <w:rFonts w:ascii="Times New Roman" w:hAnsi="Times New Roman" w:cs="Times New Roman"/>
            <w:noProof/>
            <w:sz w:val="21"/>
            <w:szCs w:val="21"/>
            <w:highlight w:val="yellow"/>
            <w:vertAlign w:val="superscript"/>
          </w:rPr>
          <w:delText>[25]</w:delText>
        </w:r>
        <w:r w:rsidR="001C08B9" w:rsidRPr="002F690E" w:rsidDel="003730A7">
          <w:rPr>
            <w:rFonts w:ascii="Times New Roman" w:hAnsi="Times New Roman" w:cs="Times New Roman" w:hint="eastAsia"/>
            <w:sz w:val="21"/>
            <w:szCs w:val="21"/>
            <w:highlight w:val="white"/>
          </w:rPr>
          <w:delText>基于金红石</w:delText>
        </w:r>
        <w:r w:rsidR="001C08B9" w:rsidRPr="002F690E" w:rsidDel="003730A7">
          <w:rPr>
            <w:rFonts w:ascii="Times New Roman" w:hAnsi="Times New Roman" w:cs="Times New Roman"/>
            <w:sz w:val="21"/>
            <w:szCs w:val="21"/>
            <w:highlight w:val="white"/>
          </w:rPr>
          <w:delText>U-Pb</w:delText>
        </w:r>
        <w:r w:rsidR="001C08B9" w:rsidRPr="002F690E" w:rsidDel="003730A7">
          <w:rPr>
            <w:rFonts w:ascii="Times New Roman" w:hAnsi="Times New Roman" w:cs="Times New Roman" w:hint="eastAsia"/>
            <w:sz w:val="21"/>
            <w:szCs w:val="21"/>
            <w:highlight w:val="white"/>
          </w:rPr>
          <w:delText>年龄（</w:delText>
        </w:r>
      </w:del>
      <w:ins w:id="1642" w:author="home" w:date="2025-12-08T14:13:00Z">
        <w:del w:id="1643" w:author="1001210222 Choi" w:date="2025-12-15T18:18:00Z" w16du:dateUtc="2025-12-15T10:18:00Z">
          <w:r w:rsidR="00744697" w:rsidDel="003730A7">
            <w:rPr>
              <w:rFonts w:ascii="Times New Roman" w:hAnsi="Times New Roman" w:cs="Times New Roman" w:hint="eastAsia"/>
              <w:sz w:val="21"/>
              <w:szCs w:val="21"/>
              <w:highlight w:val="white"/>
            </w:rPr>
            <w:delText>（</w:delText>
          </w:r>
        </w:del>
      </w:ins>
      <w:del w:id="1644" w:author="1001210222 Choi" w:date="2025-12-15T18:18:00Z" w16du:dateUtc="2025-12-15T10:18:00Z">
        <w:r w:rsidR="001C08B9" w:rsidRPr="002F690E" w:rsidDel="003730A7">
          <w:rPr>
            <w:rFonts w:ascii="Times New Roman" w:hAnsi="Times New Roman" w:cs="Times New Roman"/>
            <w:sz w:val="21"/>
            <w:szCs w:val="21"/>
            <w:highlight w:val="white"/>
          </w:rPr>
          <w:delText>230.0</w:delText>
        </w:r>
        <w:r w:rsidR="00F717E4" w:rsidRPr="008868EF" w:rsidDel="003730A7">
          <w:rPr>
            <w:rFonts w:ascii="Times New Roman" w:hAnsi="Times New Roman" w:cs="Times New Roman"/>
            <w:sz w:val="21"/>
            <w:szCs w:val="21"/>
            <w:highlight w:val="white"/>
          </w:rPr>
          <w:delText xml:space="preserve"> ± </w:delText>
        </w:r>
        <w:r w:rsidR="001C08B9" w:rsidRPr="002F690E" w:rsidDel="003730A7">
          <w:rPr>
            <w:rFonts w:ascii="Times New Roman" w:hAnsi="Times New Roman" w:cs="Times New Roman"/>
            <w:sz w:val="21"/>
            <w:szCs w:val="21"/>
            <w:highlight w:val="white"/>
          </w:rPr>
          <w:delText>1.8</w:delText>
        </w:r>
      </w:del>
      <w:ins w:id="1645" w:author="home" w:date="2025-12-08T14:13:00Z">
        <w:del w:id="1646" w:author="1001210222 Choi" w:date="2025-12-15T18:18:00Z" w16du:dateUtc="2025-12-15T10:18:00Z">
          <w:r w:rsidR="00744697" w:rsidDel="003730A7">
            <w:rPr>
              <w:rFonts w:ascii="Times New Roman" w:hAnsi="Times New Roman" w:cs="Times New Roman" w:hint="eastAsia"/>
              <w:sz w:val="21"/>
              <w:szCs w:val="21"/>
              <w:highlight w:val="white"/>
            </w:rPr>
            <w:delText>）</w:delText>
          </w:r>
        </w:del>
      </w:ins>
      <w:del w:id="1647" w:author="1001210222 Choi" w:date="2025-12-15T18:18:00Z" w16du:dateUtc="2025-12-15T10:18:00Z">
        <w:r w:rsidR="001C08B9" w:rsidRPr="002F690E" w:rsidDel="003730A7">
          <w:rPr>
            <w:rFonts w:ascii="Times New Roman" w:hAnsi="Times New Roman" w:cs="Times New Roman"/>
            <w:sz w:val="21"/>
            <w:szCs w:val="21"/>
            <w:highlight w:val="white"/>
          </w:rPr>
          <w:delText xml:space="preserve"> Ma</w:delText>
        </w:r>
        <w:r w:rsidR="001C08B9" w:rsidRPr="002F690E" w:rsidDel="003730A7">
          <w:rPr>
            <w:rFonts w:ascii="Times New Roman" w:hAnsi="Times New Roman" w:cs="Times New Roman" w:hint="eastAsia"/>
            <w:sz w:val="21"/>
            <w:szCs w:val="21"/>
            <w:highlight w:val="white"/>
          </w:rPr>
          <w:delText>）认为白云金矿床形成于晚三叠世。然而，该研究在矿物成因判别与年代学解释方面</w:delText>
        </w:r>
        <w:r w:rsidR="00A96735" w:rsidRPr="002F690E" w:rsidDel="003730A7">
          <w:rPr>
            <w:rFonts w:ascii="Times New Roman" w:hAnsi="Times New Roman" w:cs="Times New Roman" w:hint="eastAsia"/>
            <w:sz w:val="21"/>
            <w:szCs w:val="21"/>
            <w:highlight w:val="white"/>
          </w:rPr>
          <w:delText>存在明显问题</w:delText>
        </w:r>
        <w:r w:rsidR="001C08B9" w:rsidRPr="002F690E" w:rsidDel="003730A7">
          <w:rPr>
            <w:rFonts w:ascii="Times New Roman" w:hAnsi="Times New Roman" w:cs="Times New Roman" w:hint="eastAsia"/>
            <w:sz w:val="21"/>
            <w:szCs w:val="21"/>
            <w:highlight w:val="white"/>
          </w:rPr>
          <w:delText>，影响其结论的可靠性。首先，</w:delText>
        </w:r>
        <w:r w:rsidR="00A96735" w:rsidRPr="002F690E" w:rsidDel="003730A7">
          <w:rPr>
            <w:rFonts w:ascii="Times New Roman" w:hAnsi="Times New Roman" w:cs="Times New Roman" w:hint="eastAsia"/>
            <w:sz w:val="21"/>
            <w:szCs w:val="21"/>
            <w:highlight w:val="white"/>
          </w:rPr>
          <w:delText>测年</w:delText>
        </w:r>
        <w:r w:rsidR="001C08B9" w:rsidRPr="002F690E" w:rsidDel="003730A7">
          <w:rPr>
            <w:rFonts w:ascii="Times New Roman" w:hAnsi="Times New Roman" w:cs="Times New Roman" w:hint="eastAsia"/>
            <w:sz w:val="21"/>
            <w:szCs w:val="21"/>
            <w:highlight w:val="white"/>
          </w:rPr>
          <w:delText>金红石多</w:delText>
        </w:r>
        <w:r w:rsidR="00A96735" w:rsidRPr="002F690E" w:rsidDel="003730A7">
          <w:rPr>
            <w:rFonts w:ascii="Times New Roman" w:hAnsi="Times New Roman" w:cs="Times New Roman" w:hint="eastAsia"/>
            <w:sz w:val="21"/>
            <w:szCs w:val="21"/>
            <w:highlight w:val="white"/>
          </w:rPr>
          <w:delText>以包裹体形式赋存于黄铁矿内部或</w:delText>
        </w:r>
        <w:r w:rsidR="001C08B9" w:rsidRPr="002F690E" w:rsidDel="003730A7">
          <w:rPr>
            <w:rFonts w:ascii="Times New Roman" w:hAnsi="Times New Roman" w:cs="Times New Roman" w:hint="eastAsia"/>
            <w:sz w:val="21"/>
            <w:szCs w:val="21"/>
            <w:highlight w:val="white"/>
          </w:rPr>
          <w:delText>分布于其边缘</w:delText>
        </w:r>
        <w:r w:rsidR="00A96735" w:rsidRPr="002F690E" w:rsidDel="003730A7">
          <w:rPr>
            <w:rFonts w:ascii="Times New Roman" w:hAnsi="Times New Roman" w:cs="Times New Roman" w:hint="eastAsia"/>
            <w:sz w:val="21"/>
            <w:szCs w:val="21"/>
            <w:highlight w:val="white"/>
          </w:rPr>
          <w:delText>，这种显微</w:delText>
        </w:r>
        <w:r w:rsidR="001C08B9" w:rsidRPr="002F690E" w:rsidDel="003730A7">
          <w:rPr>
            <w:rFonts w:ascii="Times New Roman" w:hAnsi="Times New Roman" w:cs="Times New Roman" w:hint="eastAsia"/>
            <w:sz w:val="21"/>
            <w:szCs w:val="21"/>
            <w:highlight w:val="white"/>
          </w:rPr>
          <w:delText>结构难以明确限定金红石与黄铁矿的</w:delText>
        </w:r>
        <w:r w:rsidR="00A96735" w:rsidRPr="002F690E" w:rsidDel="003730A7">
          <w:rPr>
            <w:rFonts w:ascii="Times New Roman" w:hAnsi="Times New Roman" w:cs="Times New Roman" w:hint="eastAsia"/>
            <w:sz w:val="21"/>
            <w:szCs w:val="21"/>
            <w:highlight w:val="white"/>
          </w:rPr>
          <w:delText>相对</w:delText>
        </w:r>
        <w:r w:rsidR="001C08B9" w:rsidRPr="002F690E" w:rsidDel="003730A7">
          <w:rPr>
            <w:rFonts w:ascii="Times New Roman" w:hAnsi="Times New Roman" w:cs="Times New Roman" w:hint="eastAsia"/>
            <w:sz w:val="21"/>
            <w:szCs w:val="21"/>
            <w:highlight w:val="white"/>
          </w:rPr>
          <w:delText>时序</w:delText>
        </w:r>
        <w:r w:rsidR="00A96735" w:rsidRPr="002F690E" w:rsidDel="003730A7">
          <w:rPr>
            <w:rFonts w:ascii="Times New Roman" w:hAnsi="Times New Roman" w:cs="Times New Roman" w:hint="eastAsia"/>
            <w:sz w:val="21"/>
            <w:szCs w:val="21"/>
            <w:highlight w:val="white"/>
          </w:rPr>
          <w:delText>关系</w:delText>
        </w:r>
        <w:r w:rsidR="001C08B9" w:rsidRPr="002F690E" w:rsidDel="003730A7">
          <w:rPr>
            <w:rFonts w:ascii="Times New Roman" w:hAnsi="Times New Roman" w:cs="Times New Roman" w:hint="eastAsia"/>
            <w:sz w:val="21"/>
            <w:szCs w:val="21"/>
            <w:highlight w:val="white"/>
          </w:rPr>
          <w:delText>，因而无法排除金红石形成于主成矿期之前的可能性。其次，该研究</w:delText>
        </w:r>
        <w:r w:rsidR="00A96735" w:rsidRPr="002F690E" w:rsidDel="003730A7">
          <w:rPr>
            <w:rFonts w:ascii="Times New Roman" w:hAnsi="Times New Roman" w:cs="Times New Roman" w:hint="eastAsia"/>
            <w:sz w:val="21"/>
            <w:szCs w:val="21"/>
            <w:highlight w:val="white"/>
          </w:rPr>
          <w:delText>依据</w:delText>
        </w:r>
        <w:r w:rsidR="00A96735" w:rsidRPr="002F690E" w:rsidDel="003730A7">
          <w:rPr>
            <w:rFonts w:ascii="Times New Roman" w:hAnsi="Times New Roman" w:cs="Times New Roman"/>
            <w:sz w:val="21"/>
            <w:szCs w:val="21"/>
            <w:highlight w:val="white"/>
          </w:rPr>
          <w:delText>Zr</w:delText>
        </w:r>
        <w:r w:rsidR="007E7B9D" w:rsidRPr="002F690E" w:rsidDel="003730A7">
          <w:rPr>
            <w:rFonts w:ascii="Times New Roman" w:hAnsi="Times New Roman" w:cs="Times New Roman"/>
            <w:sz w:val="21"/>
            <w:szCs w:val="21"/>
            <w:highlight w:val="white"/>
          </w:rPr>
          <w:delText>-</w:delText>
        </w:r>
        <w:r w:rsidR="001C08B9" w:rsidRPr="002F690E" w:rsidDel="003730A7">
          <w:rPr>
            <w:rFonts w:ascii="Times New Roman" w:hAnsi="Times New Roman" w:cs="Times New Roman"/>
            <w:sz w:val="21"/>
            <w:szCs w:val="21"/>
            <w:highlight w:val="white"/>
          </w:rPr>
          <w:delText>W</w:delText>
        </w:r>
        <w:r w:rsidR="001C08B9" w:rsidRPr="002F690E" w:rsidDel="003730A7">
          <w:rPr>
            <w:rFonts w:ascii="Times New Roman" w:hAnsi="Times New Roman" w:cs="Times New Roman" w:hint="eastAsia"/>
            <w:sz w:val="21"/>
            <w:szCs w:val="21"/>
            <w:highlight w:val="white"/>
          </w:rPr>
          <w:delText>图解判别金红石</w:delText>
        </w:r>
        <w:r w:rsidR="00A96735" w:rsidRPr="002F690E" w:rsidDel="003730A7">
          <w:rPr>
            <w:rFonts w:ascii="Times New Roman" w:hAnsi="Times New Roman" w:cs="Times New Roman" w:hint="eastAsia"/>
            <w:sz w:val="21"/>
            <w:szCs w:val="21"/>
            <w:highlight w:val="white"/>
          </w:rPr>
          <w:delText>的</w:delText>
        </w:r>
        <w:r w:rsidR="001C08B9" w:rsidRPr="002F690E" w:rsidDel="003730A7">
          <w:rPr>
            <w:rFonts w:ascii="Times New Roman" w:hAnsi="Times New Roman" w:cs="Times New Roman" w:hint="eastAsia"/>
            <w:sz w:val="21"/>
            <w:szCs w:val="21"/>
            <w:highlight w:val="white"/>
          </w:rPr>
          <w:delText>成因，</w:delText>
        </w:r>
        <w:r w:rsidR="00F53D70" w:rsidRPr="002F690E" w:rsidDel="003730A7">
          <w:rPr>
            <w:rFonts w:ascii="Times New Roman" w:hAnsi="Times New Roman" w:cs="Times New Roman" w:hint="eastAsia"/>
            <w:sz w:val="21"/>
            <w:szCs w:val="21"/>
            <w:highlight w:val="white"/>
          </w:rPr>
          <w:delText>但图解所引用成因端元的数据来源</w:delText>
        </w:r>
        <w:r w:rsidR="001C08B9" w:rsidRPr="002F690E" w:rsidDel="003730A7">
          <w:rPr>
            <w:rFonts w:ascii="Times New Roman" w:hAnsi="Times New Roman" w:cs="Times New Roman" w:hint="eastAsia"/>
            <w:sz w:val="21"/>
            <w:szCs w:val="21"/>
            <w:highlight w:val="white"/>
          </w:rPr>
          <w:delText>较为有限，</w:delText>
        </w:r>
        <w:r w:rsidR="00F53D70" w:rsidRPr="002F690E" w:rsidDel="003730A7">
          <w:rPr>
            <w:rFonts w:ascii="Times New Roman" w:hAnsi="Times New Roman" w:cs="Times New Roman" w:hint="eastAsia"/>
            <w:sz w:val="21"/>
            <w:szCs w:val="21"/>
            <w:highlight w:val="white"/>
          </w:rPr>
          <w:delText>且数据多来自非华北克拉通地区</w:delText>
        </w:r>
        <w:r w:rsidR="00F57588" w:rsidRPr="00654D5F" w:rsidDel="003730A7">
          <w:rPr>
            <w:rFonts w:ascii="Times New Roman" w:hAnsi="Times New Roman" w:cs="Times New Roman"/>
            <w:noProof/>
            <w:sz w:val="21"/>
            <w:szCs w:val="21"/>
            <w:highlight w:val="yellow"/>
            <w:vertAlign w:val="superscript"/>
          </w:rPr>
          <w:delText>[165-167]</w:delText>
        </w:r>
        <w:r w:rsidR="00A925CD" w:rsidRPr="002F690E" w:rsidDel="003730A7">
          <w:rPr>
            <w:rFonts w:ascii="Times New Roman" w:hAnsi="Times New Roman" w:cs="Times New Roman" w:hint="eastAsia"/>
            <w:sz w:val="21"/>
            <w:szCs w:val="21"/>
            <w:highlight w:val="white"/>
          </w:rPr>
          <w:delText>，仅个别文献来自五龙金矿床</w:delText>
        </w:r>
        <w:r w:rsidR="00F57588" w:rsidRPr="00654D5F" w:rsidDel="003730A7">
          <w:rPr>
            <w:rFonts w:ascii="Times New Roman" w:hAnsi="Times New Roman" w:cs="Times New Roman"/>
            <w:noProof/>
            <w:sz w:val="21"/>
            <w:szCs w:val="21"/>
            <w:highlight w:val="yellow"/>
            <w:vertAlign w:val="superscript"/>
          </w:rPr>
          <w:delText>[168]</w:delText>
        </w:r>
        <w:r w:rsidR="00A925CD" w:rsidRPr="002F690E" w:rsidDel="003730A7">
          <w:rPr>
            <w:rFonts w:ascii="Times New Roman" w:hAnsi="Times New Roman" w:cs="Times New Roman" w:hint="eastAsia"/>
            <w:sz w:val="21"/>
            <w:szCs w:val="21"/>
            <w:highlight w:val="white"/>
          </w:rPr>
          <w:delText>，</w:delText>
        </w:r>
        <w:r w:rsidR="00A925CD" w:rsidRPr="002F690E" w:rsidDel="003730A7">
          <w:rPr>
            <w:rFonts w:ascii="Times New Roman" w:hAnsi="Times New Roman" w:cs="Times New Roman"/>
            <w:sz w:val="21"/>
            <w:szCs w:val="21"/>
            <w:highlight w:val="white"/>
          </w:rPr>
          <w:delText>Zheng et al. (2022)</w:delText>
        </w:r>
        <w:r w:rsidR="001076E3" w:rsidRPr="002F690E" w:rsidDel="003730A7">
          <w:rPr>
            <w:rFonts w:ascii="Times New Roman" w:hAnsi="Times New Roman" w:cs="Times New Roman"/>
            <w:sz w:val="21"/>
            <w:szCs w:val="21"/>
            <w:highlight w:val="white"/>
          </w:rPr>
          <w:delText xml:space="preserve"> </w:delText>
        </w:r>
      </w:del>
      <w:ins w:id="1648" w:author="home" w:date="2025-12-08T14:08:00Z">
        <w:del w:id="1649" w:author="1001210222 Choi" w:date="2025-12-15T18:18:00Z" w16du:dateUtc="2025-12-15T10:18:00Z">
          <w:r w:rsidR="00BE44A7" w:rsidDel="003730A7">
            <w:rPr>
              <w:rFonts w:ascii="Times New Roman" w:hAnsi="Times New Roman" w:cs="Times New Roman" w:hint="eastAsia"/>
              <w:sz w:val="21"/>
              <w:szCs w:val="21"/>
              <w:highlight w:val="white"/>
            </w:rPr>
            <w:delText>等</w:delText>
          </w:r>
        </w:del>
      </w:ins>
      <w:del w:id="1650" w:author="1001210222 Choi" w:date="2025-12-15T18:18:00Z" w16du:dateUtc="2025-12-15T10:18:00Z">
        <w:r w:rsidR="001076E3" w:rsidRPr="00654D5F" w:rsidDel="003730A7">
          <w:rPr>
            <w:rFonts w:ascii="Times New Roman" w:hAnsi="Times New Roman" w:cs="Times New Roman"/>
            <w:noProof/>
            <w:sz w:val="21"/>
            <w:szCs w:val="21"/>
            <w:highlight w:val="yellow"/>
            <w:vertAlign w:val="superscript"/>
          </w:rPr>
          <w:delText>[25]</w:delText>
        </w:r>
        <w:r w:rsidR="001C08B9" w:rsidRPr="002F690E" w:rsidDel="003730A7">
          <w:rPr>
            <w:rFonts w:ascii="Times New Roman" w:hAnsi="Times New Roman" w:cs="Times New Roman" w:hint="eastAsia"/>
            <w:sz w:val="21"/>
            <w:szCs w:val="21"/>
            <w:highlight w:val="white"/>
          </w:rPr>
          <w:delText>却并未论证这些外部数据在辽东半岛构造</w:delText>
        </w:r>
        <w:r w:rsidR="001C08B9" w:rsidRPr="002F690E" w:rsidDel="003730A7">
          <w:rPr>
            <w:rFonts w:ascii="Times New Roman" w:hAnsi="Times New Roman" w:cs="Times New Roman"/>
            <w:sz w:val="21"/>
            <w:szCs w:val="21"/>
            <w:highlight w:val="white"/>
          </w:rPr>
          <w:delText>-</w:delText>
        </w:r>
        <w:r w:rsidR="001C08B9" w:rsidRPr="002F690E" w:rsidDel="003730A7">
          <w:rPr>
            <w:rFonts w:ascii="Times New Roman" w:hAnsi="Times New Roman" w:cs="Times New Roman" w:hint="eastAsia"/>
            <w:sz w:val="21"/>
            <w:szCs w:val="21"/>
            <w:highlight w:val="white"/>
          </w:rPr>
          <w:delText>成矿背景下的适用性，因此其所依赖的“高</w:delText>
        </w:r>
        <w:r w:rsidR="001C08B9" w:rsidRPr="002F690E" w:rsidDel="003730A7">
          <w:rPr>
            <w:rFonts w:ascii="Times New Roman" w:hAnsi="Times New Roman" w:cs="Times New Roman"/>
            <w:sz w:val="21"/>
            <w:szCs w:val="21"/>
            <w:highlight w:val="white"/>
          </w:rPr>
          <w:delText>W</w:delText>
        </w:r>
        <w:r w:rsidR="001C08B9" w:rsidRPr="002F690E" w:rsidDel="003730A7">
          <w:rPr>
            <w:rFonts w:ascii="Times New Roman" w:hAnsi="Times New Roman" w:cs="Times New Roman" w:hint="eastAsia"/>
            <w:sz w:val="21"/>
            <w:szCs w:val="21"/>
            <w:highlight w:val="white"/>
          </w:rPr>
          <w:delText>低</w:delText>
        </w:r>
        <w:r w:rsidR="001C08B9" w:rsidRPr="002F690E" w:rsidDel="003730A7">
          <w:rPr>
            <w:rFonts w:ascii="Times New Roman" w:hAnsi="Times New Roman" w:cs="Times New Roman"/>
            <w:sz w:val="21"/>
            <w:szCs w:val="21"/>
            <w:highlight w:val="white"/>
          </w:rPr>
          <w:delText>Zr</w:delText>
        </w:r>
        <w:r w:rsidR="001C08B9" w:rsidRPr="002F690E" w:rsidDel="003730A7">
          <w:rPr>
            <w:rFonts w:ascii="Times New Roman" w:hAnsi="Times New Roman" w:cs="Times New Roman" w:hint="eastAsia"/>
            <w:sz w:val="21"/>
            <w:szCs w:val="21"/>
            <w:highlight w:val="white"/>
          </w:rPr>
          <w:delText>”地球化学特征不足以有效支撑金红石为成矿热液成因的论断，不能直接反映成矿时代。</w:delText>
        </w:r>
        <w:bookmarkEnd w:id="1637"/>
      </w:del>
    </w:p>
    <w:p w14:paraId="7AF20390" w14:textId="522E3359" w:rsidR="00B804E8" w:rsidRPr="00B804E8" w:rsidDel="003730A7" w:rsidRDefault="00654D5F" w:rsidP="008868EF">
      <w:pPr>
        <w:pStyle w:val="TableParagraph"/>
        <w:spacing w:line="276" w:lineRule="auto"/>
        <w:ind w:firstLine="420"/>
        <w:jc w:val="both"/>
        <w:rPr>
          <w:del w:id="1651" w:author="1001210222 Choi" w:date="2025-12-15T18:18:00Z" w16du:dateUtc="2025-12-15T10:18:00Z"/>
          <w:rFonts w:ascii="Times New Roman" w:hAnsi="Times New Roman" w:cs="Times New Roman"/>
          <w:sz w:val="21"/>
          <w:szCs w:val="21"/>
        </w:rPr>
      </w:pPr>
      <w:bookmarkStart w:id="1652" w:name="正文段落_62"/>
      <w:del w:id="1653" w:author="1001210222 Choi" w:date="2025-12-15T18:18:00Z" w16du:dateUtc="2025-12-15T10:18:00Z">
        <w:r w:rsidRPr="00654D5F" w:rsidDel="003730A7">
          <w:rPr>
            <w:rFonts w:ascii="Times New Roman" w:hAnsi="Times New Roman" w:cs="Times New Roman" w:hint="eastAsia"/>
            <w:sz w:val="21"/>
            <w:szCs w:val="21"/>
            <w:highlight w:val="cyan"/>
          </w:rPr>
          <w:delText>张朋</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2016</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[23]</w:delText>
        </w:r>
        <w:r w:rsidRPr="002F690E" w:rsidDel="003730A7">
          <w:rPr>
            <w:rFonts w:ascii="Times New Roman" w:hAnsi="Times New Roman" w:cs="Times New Roman" w:hint="eastAsia"/>
            <w:sz w:val="21"/>
            <w:szCs w:val="21"/>
            <w:highlight w:val="white"/>
          </w:rPr>
          <w:delText>以</w:delText>
        </w:r>
        <w:r w:rsidRPr="002F690E" w:rsidDel="003730A7">
          <w:rPr>
            <w:rFonts w:ascii="Times New Roman" w:hAnsi="Times New Roman" w:cs="Times New Roman"/>
            <w:sz w:val="21"/>
            <w:szCs w:val="21"/>
            <w:highlight w:val="white"/>
          </w:rPr>
          <w:delText>8</w:delText>
        </w:r>
        <w:r w:rsidRPr="002F690E" w:rsidDel="003730A7">
          <w:rPr>
            <w:rFonts w:ascii="Times New Roman" w:hAnsi="Times New Roman" w:cs="Times New Roman" w:hint="eastAsia"/>
            <w:sz w:val="21"/>
            <w:szCs w:val="21"/>
            <w:highlight w:val="white"/>
          </w:rPr>
          <w:delText>件黄铁矿的</w:delText>
        </w:r>
        <w:r w:rsidRPr="002F690E" w:rsidDel="003730A7">
          <w:rPr>
            <w:rFonts w:ascii="Times New Roman" w:hAnsi="Times New Roman" w:cs="Times New Roman"/>
            <w:sz w:val="21"/>
            <w:szCs w:val="21"/>
            <w:highlight w:val="white"/>
          </w:rPr>
          <w:delText>Re-Os</w:delText>
        </w:r>
        <w:r w:rsidRPr="002F690E" w:rsidDel="003730A7">
          <w:rPr>
            <w:rFonts w:ascii="Times New Roman" w:hAnsi="Times New Roman" w:cs="Times New Roman" w:hint="eastAsia"/>
            <w:sz w:val="21"/>
            <w:szCs w:val="21"/>
            <w:highlight w:val="white"/>
          </w:rPr>
          <w:delText>等时线年龄（</w:delText>
        </w:r>
      </w:del>
      <w:ins w:id="1654" w:author="home" w:date="2025-12-08T14:15:00Z">
        <w:del w:id="1655" w:author="1001210222 Choi" w:date="2025-12-15T18:18:00Z" w16du:dateUtc="2025-12-15T10:18:00Z">
          <w:r w:rsidR="005505AB" w:rsidDel="003730A7">
            <w:rPr>
              <w:rFonts w:ascii="Times New Roman" w:hAnsi="Times New Roman" w:cs="Times New Roman" w:hint="eastAsia"/>
              <w:sz w:val="21"/>
              <w:szCs w:val="21"/>
              <w:highlight w:val="white"/>
            </w:rPr>
            <w:delText>（</w:delText>
          </w:r>
        </w:del>
      </w:ins>
      <w:del w:id="1656" w:author="1001210222 Choi" w:date="2025-12-15T18:18:00Z" w16du:dateUtc="2025-12-15T10:18:00Z">
        <w:r w:rsidRPr="002F690E" w:rsidDel="003730A7">
          <w:rPr>
            <w:rFonts w:ascii="Times New Roman" w:hAnsi="Times New Roman" w:cs="Times New Roman"/>
            <w:sz w:val="21"/>
            <w:szCs w:val="21"/>
            <w:highlight w:val="white"/>
          </w:rPr>
          <w:delText>225.3</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hAnsi="Times New Roman" w:cs="Times New Roman"/>
            <w:sz w:val="21"/>
            <w:szCs w:val="21"/>
            <w:highlight w:val="white"/>
          </w:rPr>
          <w:delText>7.0</w:delText>
        </w:r>
      </w:del>
      <w:ins w:id="1657" w:author="home" w:date="2025-12-08T14:15:00Z">
        <w:del w:id="1658" w:author="1001210222 Choi" w:date="2025-12-15T18:18:00Z" w16du:dateUtc="2025-12-15T10:18:00Z">
          <w:r w:rsidR="005505AB" w:rsidDel="003730A7">
            <w:rPr>
              <w:rFonts w:ascii="Times New Roman" w:hAnsi="Times New Roman" w:cs="Times New Roman" w:hint="eastAsia"/>
              <w:sz w:val="21"/>
              <w:szCs w:val="21"/>
              <w:highlight w:val="white"/>
            </w:rPr>
            <w:delText>）</w:delText>
          </w:r>
        </w:del>
      </w:ins>
      <w:del w:id="1659"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）支撑晚三叠世成矿观点，但其等时线拟合加权平均偏差（</w:delText>
        </w:r>
        <w:commentRangeStart w:id="1660"/>
        <w:commentRangeStart w:id="1661"/>
        <w:r w:rsidRPr="002F690E" w:rsidDel="003730A7">
          <w:rPr>
            <w:rFonts w:ascii="Times New Roman" w:hAnsi="Times New Roman" w:cs="Times New Roman"/>
            <w:sz w:val="21"/>
            <w:szCs w:val="21"/>
            <w:highlight w:val="white"/>
          </w:rPr>
          <w:delText>MSWD</w:delText>
        </w:r>
        <w:commentRangeEnd w:id="1660"/>
        <w:r w:rsidR="00BD75E2" w:rsidDel="003730A7">
          <w:rPr>
            <w:rStyle w:val="afa"/>
            <w:rFonts w:asciiTheme="minorHAnsi" w:eastAsiaTheme="minorEastAsia" w:hAnsiTheme="minorHAnsi" w:cstheme="minorBidi"/>
            <w:kern w:val="2"/>
            <w14:ligatures w14:val="standardContextual"/>
          </w:rPr>
          <w:commentReference w:id="1660"/>
        </w:r>
        <w:commentRangeEnd w:id="1661"/>
        <w:r w:rsidR="0058347F" w:rsidDel="003730A7">
          <w:rPr>
            <w:rStyle w:val="afa"/>
            <w:rFonts w:asciiTheme="minorHAnsi" w:eastAsiaTheme="minorEastAsia" w:hAnsiTheme="minorHAnsi" w:cstheme="minorBidi"/>
            <w:kern w:val="2"/>
            <w14:ligatures w14:val="standardContextual"/>
          </w:rPr>
          <w:commentReference w:id="1661"/>
        </w:r>
        <w:r w:rsidRPr="002F690E" w:rsidDel="003730A7">
          <w:rPr>
            <w:rFonts w:ascii="Times New Roman" w:hAnsi="Times New Roman" w:cs="Times New Roman" w:hint="eastAsia"/>
            <w:sz w:val="21"/>
            <w:szCs w:val="21"/>
            <w:highlight w:val="white"/>
          </w:rPr>
          <w:delText>）高达</w:delText>
        </w:r>
        <w:r w:rsidRPr="002F690E" w:rsidDel="003730A7">
          <w:rPr>
            <w:rFonts w:ascii="Times New Roman" w:hAnsi="Times New Roman" w:cs="Times New Roman"/>
            <w:sz w:val="21"/>
            <w:szCs w:val="21"/>
            <w:highlight w:val="white"/>
          </w:rPr>
          <w:delText>5.8</w:delText>
        </w:r>
        <w:r w:rsidRPr="002F690E" w:rsidDel="003730A7">
          <w:rPr>
            <w:rFonts w:ascii="Times New Roman" w:hAnsi="Times New Roman" w:cs="Times New Roman" w:hint="eastAsia"/>
            <w:sz w:val="21"/>
            <w:szCs w:val="21"/>
            <w:highlight w:val="white"/>
          </w:rPr>
          <w:delText>，而年代学通常认为</w:delText>
        </w:r>
        <w:r w:rsidRPr="002F690E" w:rsidDel="003730A7">
          <w:rPr>
            <w:rFonts w:ascii="Times New Roman" w:hAnsi="Times New Roman" w:cs="Times New Roman"/>
            <w:sz w:val="21"/>
            <w:szCs w:val="21"/>
            <w:highlight w:val="white"/>
          </w:rPr>
          <w:delText>MSWD</w:delText>
        </w:r>
        <w:r w:rsidRPr="002F690E" w:rsidDel="003730A7">
          <w:rPr>
            <w:rFonts w:ascii="Times New Roman" w:hAnsi="Times New Roman" w:cs="Times New Roman" w:hint="eastAsia"/>
            <w:sz w:val="21"/>
            <w:szCs w:val="21"/>
            <w:highlight w:val="white"/>
          </w:rPr>
          <w:delText>小于</w:delText>
        </w:r>
        <w:r w:rsidRPr="002F690E" w:rsidDel="003730A7">
          <w:rPr>
            <w:rFonts w:ascii="Times New Roman" w:hAnsi="Times New Roman" w:cs="Times New Roman"/>
            <w:sz w:val="21"/>
            <w:szCs w:val="21"/>
            <w:highlight w:val="white"/>
          </w:rPr>
          <w:delText>1</w:delText>
        </w:r>
        <w:r w:rsidRPr="002F690E" w:rsidDel="003730A7">
          <w:rPr>
            <w:rFonts w:ascii="Times New Roman" w:hAnsi="Times New Roman" w:cs="Times New Roman" w:hint="eastAsia"/>
            <w:sz w:val="21"/>
            <w:szCs w:val="21"/>
            <w:highlight w:val="white"/>
          </w:rPr>
          <w:delText>时数据拟合良好、代表单一地质事件</w:delText>
        </w:r>
        <w:r w:rsidR="00F57588" w:rsidRPr="00654D5F" w:rsidDel="003730A7">
          <w:rPr>
            <w:rFonts w:ascii="Times New Roman" w:hAnsi="Times New Roman" w:cs="Times New Roman"/>
            <w:noProof/>
            <w:sz w:val="21"/>
            <w:szCs w:val="21"/>
            <w:highlight w:val="yellow"/>
            <w:vertAlign w:val="superscript"/>
          </w:rPr>
          <w:delText>[169]</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MSWD</w:delText>
        </w:r>
        <w:r w:rsidRPr="002F690E" w:rsidDel="003730A7">
          <w:rPr>
            <w:rFonts w:ascii="Times New Roman" w:hAnsi="Times New Roman" w:cs="Times New Roman" w:hint="eastAsia"/>
            <w:sz w:val="21"/>
            <w:szCs w:val="21"/>
            <w:highlight w:val="white"/>
          </w:rPr>
          <w:delText>大于</w:delText>
        </w:r>
        <w:r w:rsidRPr="002F690E" w:rsidDel="003730A7">
          <w:rPr>
            <w:rFonts w:ascii="Times New Roman" w:hAnsi="Times New Roman" w:cs="Times New Roman"/>
            <w:sz w:val="21"/>
            <w:szCs w:val="21"/>
            <w:highlight w:val="white"/>
          </w:rPr>
          <w:delText>5</w:delText>
        </w:r>
        <w:r w:rsidRPr="002F690E" w:rsidDel="003730A7">
          <w:rPr>
            <w:rFonts w:ascii="Times New Roman" w:hAnsi="Times New Roman" w:cs="Times New Roman" w:hint="eastAsia"/>
            <w:sz w:val="21"/>
            <w:szCs w:val="21"/>
            <w:highlight w:val="white"/>
          </w:rPr>
          <w:delText>说明样品间同位素组成离散度大</w:delText>
        </w:r>
        <w:r w:rsidR="00F57588" w:rsidRPr="00654D5F" w:rsidDel="003730A7">
          <w:rPr>
            <w:rFonts w:ascii="Times New Roman" w:hAnsi="Times New Roman" w:cs="Times New Roman"/>
            <w:noProof/>
            <w:sz w:val="21"/>
            <w:szCs w:val="21"/>
            <w:highlight w:val="yellow"/>
            <w:vertAlign w:val="superscript"/>
          </w:rPr>
          <w:delText>[170]</w:delText>
        </w:r>
        <w:r w:rsidRPr="002F690E" w:rsidDel="003730A7">
          <w:rPr>
            <w:rFonts w:ascii="Times New Roman" w:hAnsi="Times New Roman" w:cs="Times New Roman" w:hint="eastAsia"/>
            <w:sz w:val="21"/>
            <w:szCs w:val="21"/>
            <w:highlight w:val="white"/>
          </w:rPr>
          <w:delText>，可能存在多期物质混入。</w:delText>
        </w:r>
        <w:r w:rsidRPr="00654D5F" w:rsidDel="003730A7">
          <w:rPr>
            <w:rFonts w:ascii="Times New Roman" w:hAnsi="Times New Roman" w:cs="Times New Roman" w:hint="eastAsia"/>
            <w:sz w:val="21"/>
            <w:szCs w:val="21"/>
            <w:highlight w:val="cyan"/>
          </w:rPr>
          <w:delText>张朋</w:delText>
        </w:r>
        <w:r w:rsidRPr="002F690E" w:rsidDel="003730A7">
          <w:rPr>
            <w:rFonts w:ascii="Times New Roman" w:hAnsi="Times New Roman" w:cs="Times New Roman" w:hint="eastAsia"/>
            <w:sz w:val="21"/>
            <w:szCs w:val="21"/>
            <w:highlight w:val="white"/>
          </w:rPr>
          <w:delText>等（</w:delText>
        </w:r>
        <w:r w:rsidRPr="002F690E" w:rsidDel="003730A7">
          <w:rPr>
            <w:rFonts w:ascii="Times New Roman" w:hAnsi="Times New Roman" w:cs="Times New Roman"/>
            <w:sz w:val="21"/>
            <w:szCs w:val="21"/>
            <w:highlight w:val="white"/>
          </w:rPr>
          <w:delText>2016</w:delText>
        </w:r>
        <w:r w:rsidRPr="002F690E" w:rsidDel="003730A7">
          <w:rPr>
            <w:rFonts w:ascii="Times New Roman" w:hAnsi="Times New Roman" w:cs="Times New Roman" w:hint="eastAsia"/>
            <w:sz w:val="21"/>
            <w:szCs w:val="21"/>
            <w:highlight w:val="white"/>
          </w:rPr>
          <w:delText>）</w:delText>
        </w:r>
        <w:r w:rsidRPr="00654D5F" w:rsidDel="003730A7">
          <w:rPr>
            <w:rFonts w:ascii="Times New Roman" w:hAnsi="Times New Roman" w:cs="Times New Roman"/>
            <w:noProof/>
            <w:sz w:val="21"/>
            <w:szCs w:val="21"/>
            <w:highlight w:val="yellow"/>
            <w:vertAlign w:val="superscript"/>
          </w:rPr>
          <w:delText>[23]</w:delText>
        </w:r>
        <w:r w:rsidR="00E16FBC" w:rsidRPr="002F690E" w:rsidDel="003730A7">
          <w:rPr>
            <w:rFonts w:ascii="Times New Roman" w:hAnsi="Times New Roman" w:cs="Times New Roman" w:hint="eastAsia"/>
            <w:sz w:val="21"/>
            <w:szCs w:val="21"/>
            <w:highlight w:val="white"/>
          </w:rPr>
          <w:delText>未对</w:delText>
        </w:r>
        <w:r w:rsidR="00E16FBC" w:rsidRPr="002F690E" w:rsidDel="003730A7">
          <w:rPr>
            <w:rFonts w:ascii="Times New Roman" w:hAnsi="Times New Roman" w:cs="Times New Roman"/>
            <w:sz w:val="21"/>
            <w:szCs w:val="21"/>
            <w:highlight w:val="white"/>
          </w:rPr>
          <w:delText>MSWD</w:delText>
        </w:r>
        <w:r w:rsidR="00E16FBC" w:rsidRPr="002F690E" w:rsidDel="003730A7">
          <w:rPr>
            <w:rFonts w:ascii="Times New Roman" w:hAnsi="Times New Roman" w:cs="Times New Roman" w:hint="eastAsia"/>
            <w:sz w:val="21"/>
            <w:szCs w:val="21"/>
            <w:highlight w:val="white"/>
          </w:rPr>
          <w:delText>值进行合理解释，而称其“拟合十分理想”，这与其数据的不确定性相矛盾。此外，黄铁矿</w:delText>
        </w:r>
        <w:r w:rsidR="00E16FBC" w:rsidRPr="002F690E" w:rsidDel="003730A7">
          <w:rPr>
            <w:rFonts w:ascii="Times New Roman" w:hAnsi="Times New Roman" w:cs="Times New Roman"/>
            <w:sz w:val="21"/>
            <w:szCs w:val="21"/>
            <w:highlight w:val="white"/>
          </w:rPr>
          <w:delText>Re-Os</w:delText>
        </w:r>
        <w:r w:rsidR="00E16FBC" w:rsidRPr="002F690E" w:rsidDel="003730A7">
          <w:rPr>
            <w:rFonts w:ascii="Times New Roman" w:hAnsi="Times New Roman" w:cs="Times New Roman" w:hint="eastAsia"/>
            <w:sz w:val="21"/>
            <w:szCs w:val="21"/>
            <w:highlight w:val="white"/>
          </w:rPr>
          <w:delText>计时体系在经历多期热液叠加的条件下，其等时线年龄可能是多期事件混合的结果</w:delText>
        </w:r>
        <w:r w:rsidR="00F57588" w:rsidRPr="00654D5F" w:rsidDel="003730A7">
          <w:rPr>
            <w:rFonts w:ascii="Times New Roman" w:hAnsi="Times New Roman" w:cs="Times New Roman"/>
            <w:noProof/>
            <w:sz w:val="21"/>
            <w:szCs w:val="21"/>
            <w:highlight w:val="yellow"/>
            <w:vertAlign w:val="superscript"/>
          </w:rPr>
          <w:delText>[171,</w:delText>
        </w:r>
      </w:del>
      <w:ins w:id="1662" w:author="home" w:date="2025-12-08T14:08:00Z">
        <w:del w:id="1663" w:author="1001210222 Choi" w:date="2025-12-15T18:18:00Z" w16du:dateUtc="2025-12-15T10:18:00Z">
          <w:r w:rsidR="00BE44A7" w:rsidDel="003730A7">
            <w:rPr>
              <w:rFonts w:ascii="Times New Roman" w:hAnsi="Times New Roman" w:cs="Times New Roman"/>
              <w:noProof/>
              <w:sz w:val="21"/>
              <w:szCs w:val="21"/>
              <w:highlight w:val="yellow"/>
              <w:vertAlign w:val="superscript"/>
            </w:rPr>
            <w:delText>-</w:delText>
          </w:r>
        </w:del>
      </w:ins>
      <w:del w:id="1664" w:author="1001210222 Choi" w:date="2025-12-15T18:18:00Z" w16du:dateUtc="2025-12-15T10:18:00Z">
        <w:r w:rsidR="00F57588" w:rsidRPr="00654D5F" w:rsidDel="003730A7">
          <w:rPr>
            <w:rFonts w:ascii="Times New Roman" w:hAnsi="Times New Roman" w:cs="Times New Roman"/>
            <w:noProof/>
            <w:sz w:val="21"/>
            <w:szCs w:val="21"/>
            <w:highlight w:val="yellow"/>
            <w:vertAlign w:val="superscript"/>
          </w:rPr>
          <w:delText>172]</w:delText>
        </w:r>
        <w:r w:rsidRPr="002F690E" w:rsidDel="003730A7">
          <w:rPr>
            <w:rFonts w:ascii="Times New Roman" w:hAnsi="Times New Roman" w:cs="Times New Roman" w:hint="eastAsia"/>
            <w:sz w:val="21"/>
            <w:szCs w:val="21"/>
            <w:highlight w:val="white"/>
          </w:rPr>
          <w:delText>。用于测试黄铁矿的</w:delText>
        </w:r>
        <w:r w:rsidRPr="002F690E" w:rsidDel="003730A7">
          <w:rPr>
            <w:rFonts w:ascii="Times New Roman" w:hAnsi="Times New Roman" w:cs="Times New Roman"/>
            <w:sz w:val="21"/>
            <w:szCs w:val="21"/>
            <w:highlight w:val="white"/>
          </w:rPr>
          <w:delText>Re</w:delText>
        </w:r>
        <w:r w:rsidRPr="002F690E" w:rsidDel="003730A7">
          <w:rPr>
            <w:rFonts w:ascii="Times New Roman" w:hAnsi="Times New Roman" w:cs="Times New Roman" w:hint="eastAsia"/>
            <w:sz w:val="21"/>
            <w:szCs w:val="21"/>
            <w:highlight w:val="white"/>
          </w:rPr>
          <w:delText>含量仅</w:delText>
        </w:r>
      </w:del>
      <w:ins w:id="1665" w:author="home" w:date="2025-12-08T14:16:00Z">
        <w:del w:id="1666" w:author="1001210222 Choi" w:date="2025-12-15T18:18:00Z" w16du:dateUtc="2025-12-15T10:18:00Z">
          <w:r w:rsidR="006C130D" w:rsidDel="003730A7">
            <w:rPr>
              <w:rFonts w:ascii="Times New Roman" w:hAnsi="Times New Roman" w:cs="Times New Roman" w:hint="eastAsia"/>
              <w:sz w:val="21"/>
              <w:szCs w:val="21"/>
              <w:highlight w:val="white"/>
            </w:rPr>
            <w:delText>为</w:delText>
          </w:r>
        </w:del>
      </w:ins>
      <w:del w:id="1667" w:author="1001210222 Choi" w:date="2025-12-15T18:18:00Z" w16du:dateUtc="2025-12-15T10:18:00Z">
        <w:r w:rsidRPr="002F690E" w:rsidDel="003730A7">
          <w:rPr>
            <w:rFonts w:ascii="Times New Roman" w:hAnsi="Times New Roman" w:cs="Times New Roman"/>
            <w:sz w:val="21"/>
            <w:szCs w:val="21"/>
            <w:highlight w:val="white"/>
          </w:rPr>
          <w:delText>5.5-</w:delText>
        </w:r>
      </w:del>
      <w:ins w:id="1668" w:author="home" w:date="2025-12-08T14:16:00Z">
        <w:del w:id="1669" w:author="1001210222 Choi" w:date="2025-12-15T18:18:00Z" w16du:dateUtc="2025-12-15T10:18:00Z">
          <w:r w:rsidR="006C130D" w:rsidDel="003730A7">
            <w:rPr>
              <w:rFonts w:ascii="Times New Roman" w:hAnsi="Times New Roman" w:cs="Times New Roman"/>
              <w:sz w:val="21"/>
              <w:szCs w:val="21"/>
              <w:highlight w:val="white"/>
            </w:rPr>
            <w:delText>~</w:delText>
          </w:r>
        </w:del>
      </w:ins>
      <w:del w:id="1670" w:author="1001210222 Choi" w:date="2025-12-15T18:18:00Z" w16du:dateUtc="2025-12-15T10:18:00Z">
        <w:r w:rsidRPr="002F690E" w:rsidDel="003730A7">
          <w:rPr>
            <w:rFonts w:ascii="Times New Roman" w:hAnsi="Times New Roman" w:cs="Times New Roman"/>
            <w:sz w:val="21"/>
            <w:szCs w:val="21"/>
            <w:highlight w:val="white"/>
          </w:rPr>
          <w:delText>7.9 ng/g</w:delText>
        </w:r>
        <w:r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sz w:val="21"/>
            <w:szCs w:val="21"/>
            <w:highlight w:val="white"/>
          </w:rPr>
          <w:delText>Os</w:delText>
        </w:r>
        <w:r w:rsidRPr="002F690E" w:rsidDel="003730A7">
          <w:rPr>
            <w:rFonts w:ascii="Times New Roman" w:hAnsi="Times New Roman" w:cs="Times New Roman" w:hint="eastAsia"/>
            <w:sz w:val="21"/>
            <w:szCs w:val="21"/>
            <w:highlight w:val="white"/>
          </w:rPr>
          <w:delText>含量低至</w:delText>
        </w:r>
        <w:r w:rsidRPr="002F690E" w:rsidDel="003730A7">
          <w:rPr>
            <w:rFonts w:ascii="Times New Roman" w:hAnsi="Times New Roman" w:cs="Times New Roman"/>
            <w:sz w:val="21"/>
            <w:szCs w:val="21"/>
            <w:highlight w:val="white"/>
          </w:rPr>
          <w:delText>0.014-</w:delText>
        </w:r>
      </w:del>
      <w:ins w:id="1671" w:author="home" w:date="2025-12-08T14:16:00Z">
        <w:del w:id="1672" w:author="1001210222 Choi" w:date="2025-12-15T18:18:00Z" w16du:dateUtc="2025-12-15T10:18:00Z">
          <w:r w:rsidR="006C130D" w:rsidDel="003730A7">
            <w:rPr>
              <w:rFonts w:ascii="Times New Roman" w:hAnsi="Times New Roman" w:cs="Times New Roman"/>
              <w:sz w:val="21"/>
              <w:szCs w:val="21"/>
              <w:highlight w:val="white"/>
            </w:rPr>
            <w:delText>~</w:delText>
          </w:r>
        </w:del>
      </w:ins>
      <w:del w:id="1673" w:author="1001210222 Choi" w:date="2025-12-15T18:18:00Z" w16du:dateUtc="2025-12-15T10:18:00Z">
        <w:r w:rsidRPr="002F690E" w:rsidDel="003730A7">
          <w:rPr>
            <w:rFonts w:ascii="Times New Roman" w:hAnsi="Times New Roman" w:cs="Times New Roman"/>
            <w:sz w:val="21"/>
            <w:szCs w:val="21"/>
            <w:highlight w:val="white"/>
          </w:rPr>
          <w:delText>0.021 ng/g</w:delText>
        </w:r>
        <w:r w:rsidRPr="002F690E" w:rsidDel="003730A7">
          <w:rPr>
            <w:rFonts w:ascii="Times New Roman" w:hAnsi="Times New Roman" w:cs="Times New Roman" w:hint="eastAsia"/>
            <w:sz w:val="21"/>
            <w:szCs w:val="21"/>
            <w:highlight w:val="white"/>
          </w:rPr>
          <w:delText>，均处于</w:delText>
        </w:r>
        <w:r w:rsidRPr="002F690E" w:rsidDel="003730A7">
          <w:rPr>
            <w:rFonts w:ascii="Times New Roman" w:hAnsi="Times New Roman" w:cs="Times New Roman"/>
            <w:sz w:val="21"/>
            <w:szCs w:val="21"/>
            <w:highlight w:val="white"/>
          </w:rPr>
          <w:delText>Re-Os</w:delText>
        </w:r>
        <w:r w:rsidRPr="002F690E" w:rsidDel="003730A7">
          <w:rPr>
            <w:rFonts w:ascii="Times New Roman" w:hAnsi="Times New Roman" w:cs="Times New Roman" w:hint="eastAsia"/>
            <w:sz w:val="21"/>
            <w:szCs w:val="21"/>
            <w:highlight w:val="white"/>
          </w:rPr>
          <w:delText>定年的“低含量临界区间”。尽管</w:delText>
        </w:r>
        <w:r w:rsidR="00F8181D" w:rsidRPr="002F690E" w:rsidDel="003730A7">
          <w:rPr>
            <w:rFonts w:ascii="Times New Roman" w:hAnsi="Times New Roman" w:cs="Times New Roman" w:hint="eastAsia"/>
            <w:sz w:val="21"/>
            <w:szCs w:val="21"/>
            <w:highlight w:val="white"/>
          </w:rPr>
          <w:delText>该研究</w:delText>
        </w:r>
        <w:r w:rsidRPr="002F690E" w:rsidDel="003730A7">
          <w:rPr>
            <w:rFonts w:ascii="Times New Roman" w:hAnsi="Times New Roman" w:cs="Times New Roman" w:hint="eastAsia"/>
            <w:sz w:val="21"/>
            <w:szCs w:val="21"/>
            <w:highlight w:val="white"/>
          </w:rPr>
          <w:delText>提及全流程空白值（</w:delText>
        </w:r>
        <w:r w:rsidRPr="002F690E" w:rsidDel="003730A7">
          <w:rPr>
            <w:rFonts w:ascii="Times New Roman" w:hAnsi="Times New Roman" w:cs="Times New Roman"/>
            <w:sz w:val="21"/>
            <w:szCs w:val="21"/>
            <w:highlight w:val="white"/>
          </w:rPr>
          <w:delText xml:space="preserve">Os </w:delText>
        </w:r>
      </w:del>
      <w:ins w:id="1674" w:author="home" w:date="2025-12-08T14:16:00Z">
        <w:del w:id="1675" w:author="1001210222 Choi" w:date="2025-12-15T18:18:00Z" w16du:dateUtc="2025-12-15T10:18:00Z">
          <w:r w:rsidR="00EF6C43" w:rsidRPr="002F690E" w:rsidDel="003730A7">
            <w:rPr>
              <w:rFonts w:ascii="Times New Roman" w:hAnsi="Times New Roman" w:cs="Times New Roman" w:hint="eastAsia"/>
              <w:sz w:val="21"/>
              <w:szCs w:val="21"/>
              <w:highlight w:val="white"/>
            </w:rPr>
            <w:delText>含量</w:delText>
          </w:r>
          <w:r w:rsidR="00EF6C43" w:rsidDel="003730A7">
            <w:rPr>
              <w:rFonts w:ascii="Times New Roman" w:hAnsi="Times New Roman" w:cs="Times New Roman" w:hint="eastAsia"/>
              <w:sz w:val="21"/>
              <w:szCs w:val="21"/>
              <w:highlight w:val="white"/>
            </w:rPr>
            <w:delText>为</w:delText>
          </w:r>
        </w:del>
      </w:ins>
      <w:del w:id="1676" w:author="1001210222 Choi" w:date="2025-12-15T18:18:00Z" w16du:dateUtc="2025-12-15T10:18:00Z">
        <w:r w:rsidRPr="002F690E" w:rsidDel="003730A7">
          <w:rPr>
            <w:rFonts w:ascii="Times New Roman" w:hAnsi="Times New Roman" w:cs="Times New Roman"/>
            <w:sz w:val="21"/>
            <w:szCs w:val="21"/>
            <w:highlight w:val="white"/>
          </w:rPr>
          <w:delText>0.3-</w:delText>
        </w:r>
      </w:del>
      <w:ins w:id="1677" w:author="home" w:date="2025-12-08T14:17:00Z">
        <w:del w:id="1678" w:author="1001210222 Choi" w:date="2025-12-15T18:18:00Z" w16du:dateUtc="2025-12-15T10:18:00Z">
          <w:r w:rsidR="00EF6C43" w:rsidDel="003730A7">
            <w:rPr>
              <w:rFonts w:ascii="Times New Roman" w:hAnsi="Times New Roman" w:cs="Times New Roman"/>
              <w:sz w:val="21"/>
              <w:szCs w:val="21"/>
              <w:highlight w:val="white"/>
            </w:rPr>
            <w:delText>~</w:delText>
          </w:r>
        </w:del>
      </w:ins>
      <w:del w:id="1679" w:author="1001210222 Choi" w:date="2025-12-15T18:18:00Z" w16du:dateUtc="2025-12-15T10:18:00Z">
        <w:r w:rsidRPr="002F690E" w:rsidDel="003730A7">
          <w:rPr>
            <w:rFonts w:ascii="Times New Roman" w:hAnsi="Times New Roman" w:cs="Times New Roman"/>
            <w:sz w:val="21"/>
            <w:szCs w:val="21"/>
            <w:highlight w:val="white"/>
          </w:rPr>
          <w:delText>0.8 pg</w:delText>
        </w:r>
        <w:r w:rsidRPr="002F690E" w:rsidDel="003730A7">
          <w:rPr>
            <w:rFonts w:ascii="Times New Roman" w:hAnsi="Times New Roman" w:cs="Times New Roman" w:hint="eastAsia"/>
            <w:sz w:val="21"/>
            <w:szCs w:val="21"/>
            <w:highlight w:val="white"/>
          </w:rPr>
          <w:delText>、</w:delText>
        </w:r>
      </w:del>
      <w:ins w:id="1680" w:author="home" w:date="2025-12-08T14:17:00Z">
        <w:del w:id="1681" w:author="1001210222 Choi" w:date="2025-12-15T18:18:00Z" w16du:dateUtc="2025-12-15T10:18:00Z">
          <w:r w:rsidR="00EF6C43" w:rsidDel="003730A7">
            <w:rPr>
              <w:rFonts w:ascii="Times New Roman" w:hAnsi="Times New Roman" w:cs="Times New Roman" w:hint="eastAsia"/>
              <w:sz w:val="21"/>
              <w:szCs w:val="21"/>
              <w:highlight w:val="white"/>
            </w:rPr>
            <w:delText>，</w:delText>
          </w:r>
        </w:del>
      </w:ins>
      <w:del w:id="1682" w:author="1001210222 Choi" w:date="2025-12-15T18:18:00Z" w16du:dateUtc="2025-12-15T10:18:00Z">
        <w:r w:rsidRPr="002F690E" w:rsidDel="003730A7">
          <w:rPr>
            <w:rFonts w:ascii="Times New Roman" w:hAnsi="Times New Roman" w:cs="Times New Roman"/>
            <w:sz w:val="21"/>
            <w:szCs w:val="21"/>
            <w:highlight w:val="white"/>
          </w:rPr>
          <w:delText>Re</w:delText>
        </w:r>
      </w:del>
      <w:ins w:id="1683" w:author="home" w:date="2025-12-08T14:17:00Z">
        <w:del w:id="1684" w:author="1001210222 Choi" w:date="2025-12-15T18:18:00Z" w16du:dateUtc="2025-12-15T10:18:00Z">
          <w:r w:rsidR="00EF6C43" w:rsidRPr="002F690E" w:rsidDel="003730A7">
            <w:rPr>
              <w:rFonts w:ascii="Times New Roman" w:hAnsi="Times New Roman" w:cs="Times New Roman" w:hint="eastAsia"/>
              <w:sz w:val="21"/>
              <w:szCs w:val="21"/>
              <w:highlight w:val="white"/>
            </w:rPr>
            <w:delText>含量</w:delText>
          </w:r>
          <w:r w:rsidR="00EF6C43" w:rsidDel="003730A7">
            <w:rPr>
              <w:rFonts w:ascii="Times New Roman" w:hAnsi="Times New Roman" w:cs="Times New Roman" w:hint="eastAsia"/>
              <w:sz w:val="21"/>
              <w:szCs w:val="21"/>
              <w:highlight w:val="white"/>
            </w:rPr>
            <w:delText>为</w:delText>
          </w:r>
        </w:del>
      </w:ins>
      <w:del w:id="1685" w:author="1001210222 Choi" w:date="2025-12-15T18:18:00Z" w16du:dateUtc="2025-12-15T10:18:00Z">
        <w:r w:rsidRPr="002F690E" w:rsidDel="003730A7">
          <w:rPr>
            <w:rFonts w:ascii="Times New Roman" w:hAnsi="Times New Roman" w:cs="Times New Roman"/>
            <w:sz w:val="21"/>
            <w:szCs w:val="21"/>
            <w:highlight w:val="white"/>
          </w:rPr>
          <w:delText xml:space="preserve"> 5-</w:delText>
        </w:r>
      </w:del>
      <w:ins w:id="1686" w:author="home" w:date="2025-12-08T14:17:00Z">
        <w:del w:id="1687" w:author="1001210222 Choi" w:date="2025-12-15T18:18:00Z" w16du:dateUtc="2025-12-15T10:18:00Z">
          <w:r w:rsidR="00EF6C43" w:rsidDel="003730A7">
            <w:rPr>
              <w:rFonts w:ascii="Times New Roman" w:hAnsi="Times New Roman" w:cs="Times New Roman"/>
              <w:sz w:val="21"/>
              <w:szCs w:val="21"/>
              <w:highlight w:val="white"/>
            </w:rPr>
            <w:delText>~</w:delText>
          </w:r>
        </w:del>
      </w:ins>
      <w:del w:id="1688" w:author="1001210222 Choi" w:date="2025-12-15T18:18:00Z" w16du:dateUtc="2025-12-15T10:18:00Z">
        <w:r w:rsidRPr="002F690E" w:rsidDel="003730A7">
          <w:rPr>
            <w:rFonts w:ascii="Times New Roman" w:hAnsi="Times New Roman" w:cs="Times New Roman"/>
            <w:sz w:val="21"/>
            <w:szCs w:val="21"/>
            <w:highlight w:val="white"/>
          </w:rPr>
          <w:delText>14 pg</w:delText>
        </w:r>
        <w:r w:rsidRPr="002F690E" w:rsidDel="003730A7">
          <w:rPr>
            <w:rFonts w:ascii="Times New Roman" w:hAnsi="Times New Roman" w:cs="Times New Roman" w:hint="eastAsia"/>
            <w:sz w:val="21"/>
            <w:szCs w:val="21"/>
            <w:highlight w:val="white"/>
          </w:rPr>
          <w:delText>），但低含量样品的空白校正误差对结果影响极大，</w:delText>
        </w:r>
        <w:r w:rsidRPr="002F690E" w:rsidDel="003730A7">
          <w:rPr>
            <w:rFonts w:ascii="Times New Roman" w:hAnsi="Times New Roman" w:cs="Times New Roman"/>
            <w:sz w:val="21"/>
            <w:szCs w:val="21"/>
            <w:highlight w:val="white"/>
          </w:rPr>
          <w:delText>Os</w:delText>
        </w:r>
        <w:r w:rsidRPr="002F690E" w:rsidDel="003730A7">
          <w:rPr>
            <w:rFonts w:ascii="Times New Roman" w:hAnsi="Times New Roman" w:cs="Times New Roman" w:hint="eastAsia"/>
            <w:sz w:val="21"/>
            <w:szCs w:val="21"/>
            <w:highlight w:val="white"/>
          </w:rPr>
          <w:delText>的空白值已接近样品中</w:delText>
        </w:r>
        <w:r w:rsidRPr="002F690E" w:rsidDel="003730A7">
          <w:rPr>
            <w:rFonts w:ascii="Times New Roman" w:hAnsi="Times New Roman" w:cs="Times New Roman"/>
            <w:sz w:val="21"/>
            <w:szCs w:val="21"/>
            <w:highlight w:val="white"/>
          </w:rPr>
          <w:delText>Os</w:delText>
        </w:r>
        <w:r w:rsidRPr="002F690E" w:rsidDel="003730A7">
          <w:rPr>
            <w:rFonts w:ascii="Times New Roman" w:hAnsi="Times New Roman" w:cs="Times New Roman" w:hint="eastAsia"/>
            <w:sz w:val="21"/>
            <w:szCs w:val="21"/>
            <w:highlight w:val="white"/>
          </w:rPr>
          <w:delText>的实际含量（如样品</w:delText>
        </w:r>
        <w:r w:rsidRPr="002F690E" w:rsidDel="003730A7">
          <w:rPr>
            <w:rFonts w:ascii="Times New Roman" w:hAnsi="Times New Roman" w:cs="Times New Roman"/>
            <w:sz w:val="21"/>
            <w:szCs w:val="21"/>
            <w:highlight w:val="white"/>
          </w:rPr>
          <w:delText>BYRE-2</w:delText>
        </w:r>
        <w:r w:rsidRPr="002F690E" w:rsidDel="003730A7">
          <w:rPr>
            <w:rFonts w:ascii="Times New Roman" w:hAnsi="Times New Roman" w:cs="Times New Roman" w:hint="eastAsia"/>
            <w:sz w:val="21"/>
            <w:szCs w:val="21"/>
            <w:highlight w:val="white"/>
          </w:rPr>
          <w:delText>的</w:delText>
        </w:r>
        <w:r w:rsidRPr="002F690E" w:rsidDel="003730A7">
          <w:rPr>
            <w:rFonts w:ascii="Times New Roman" w:hAnsi="Times New Roman" w:cs="Times New Roman"/>
            <w:sz w:val="21"/>
            <w:szCs w:val="21"/>
            <w:highlight w:val="white"/>
          </w:rPr>
          <w:delText>Os</w:delText>
        </w:r>
        <w:r w:rsidRPr="002F690E" w:rsidDel="003730A7">
          <w:rPr>
            <w:rFonts w:ascii="Times New Roman" w:hAnsi="Times New Roman" w:cs="Times New Roman" w:hint="eastAsia"/>
            <w:sz w:val="21"/>
            <w:szCs w:val="21"/>
            <w:highlight w:val="white"/>
          </w:rPr>
          <w:delText>含量仅</w:delText>
        </w:r>
      </w:del>
      <w:ins w:id="1689" w:author="home" w:date="2025-12-08T14:17:00Z">
        <w:del w:id="1690" w:author="1001210222 Choi" w:date="2025-12-15T18:18:00Z" w16du:dateUtc="2025-12-15T10:18:00Z">
          <w:r w:rsidR="005A0092" w:rsidDel="003730A7">
            <w:rPr>
              <w:rFonts w:ascii="Times New Roman" w:hAnsi="Times New Roman" w:cs="Times New Roman" w:hint="eastAsia"/>
              <w:sz w:val="21"/>
              <w:szCs w:val="21"/>
              <w:highlight w:val="white"/>
            </w:rPr>
            <w:delText>为</w:delText>
          </w:r>
        </w:del>
      </w:ins>
      <w:del w:id="1691" w:author="1001210222 Choi" w:date="2025-12-15T18:18:00Z" w16du:dateUtc="2025-12-15T10:18:00Z">
        <w:r w:rsidRPr="002F690E" w:rsidDel="003730A7">
          <w:rPr>
            <w:rFonts w:ascii="Times New Roman" w:hAnsi="Times New Roman" w:cs="Times New Roman"/>
            <w:sz w:val="21"/>
            <w:szCs w:val="21"/>
            <w:highlight w:val="white"/>
          </w:rPr>
          <w:delText>0.014 ng/g=14 pg</w:delText>
        </w:r>
        <w:r w:rsidRPr="002F690E" w:rsidDel="003730A7">
          <w:rPr>
            <w:rFonts w:ascii="Times New Roman" w:hAnsi="Times New Roman" w:cs="Times New Roman" w:hint="eastAsia"/>
            <w:sz w:val="21"/>
            <w:szCs w:val="21"/>
            <w:highlight w:val="white"/>
          </w:rPr>
          <w:delText>），空白校正的微小偏差就可能导致年龄计算出现百万年级别的误差，因而无法保证</w:delText>
        </w:r>
      </w:del>
      <w:ins w:id="1692" w:author="home" w:date="2025-12-08T14:17:00Z">
        <w:del w:id="1693" w:author="1001210222 Choi" w:date="2025-12-15T18:18:00Z" w16du:dateUtc="2025-12-15T10:18:00Z">
          <w:r w:rsidR="000F2BA4" w:rsidDel="003730A7">
            <w:rPr>
              <w:rFonts w:ascii="Times New Roman" w:hAnsi="Times New Roman" w:cs="Times New Roman" w:hint="eastAsia"/>
              <w:sz w:val="21"/>
              <w:szCs w:val="21"/>
              <w:highlight w:val="white"/>
            </w:rPr>
            <w:delText>（</w:delText>
          </w:r>
        </w:del>
      </w:ins>
      <w:del w:id="1694" w:author="1001210222 Choi" w:date="2025-12-15T18:18:00Z" w16du:dateUtc="2025-12-15T10:18:00Z">
        <w:r w:rsidRPr="002F690E" w:rsidDel="003730A7">
          <w:rPr>
            <w:rFonts w:ascii="Times New Roman" w:hAnsi="Times New Roman" w:cs="Times New Roman"/>
            <w:sz w:val="21"/>
            <w:szCs w:val="21"/>
            <w:highlight w:val="white"/>
          </w:rPr>
          <w:delText>225.3 ± 7.0</w:delText>
        </w:r>
      </w:del>
      <w:ins w:id="1695" w:author="home" w:date="2025-12-08T14:17:00Z">
        <w:del w:id="1696" w:author="1001210222 Choi" w:date="2025-12-15T18:18:00Z" w16du:dateUtc="2025-12-15T10:18:00Z">
          <w:r w:rsidR="000F2BA4" w:rsidDel="003730A7">
            <w:rPr>
              <w:rFonts w:ascii="Times New Roman" w:hAnsi="Times New Roman" w:cs="Times New Roman" w:hint="eastAsia"/>
              <w:sz w:val="21"/>
              <w:szCs w:val="21"/>
              <w:highlight w:val="white"/>
            </w:rPr>
            <w:delText>）</w:delText>
          </w:r>
        </w:del>
      </w:ins>
      <w:del w:id="1697"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结果的可靠性。</w:delText>
        </w:r>
        <w:bookmarkEnd w:id="1652"/>
      </w:del>
    </w:p>
    <w:p w14:paraId="063AA2DD" w14:textId="245A6CD2" w:rsidR="00B804E8" w:rsidRPr="00B804E8" w:rsidDel="003730A7" w:rsidRDefault="00654D5F" w:rsidP="008868EF">
      <w:pPr>
        <w:pStyle w:val="TableParagraph"/>
        <w:spacing w:line="276" w:lineRule="auto"/>
        <w:ind w:firstLine="420"/>
        <w:jc w:val="both"/>
        <w:rPr>
          <w:del w:id="1698" w:author="1001210222 Choi" w:date="2025-12-15T18:18:00Z" w16du:dateUtc="2025-12-15T10:18:00Z"/>
          <w:rFonts w:ascii="Times New Roman" w:hAnsi="Times New Roman" w:cs="Times New Roman"/>
          <w:sz w:val="21"/>
          <w:szCs w:val="21"/>
        </w:rPr>
      </w:pPr>
      <w:bookmarkStart w:id="1699" w:name="正文段落_64"/>
      <w:del w:id="1700" w:author="1001210222 Choi" w:date="2025-12-15T18:18:00Z" w16du:dateUtc="2025-12-15T10:18:00Z">
        <w:r w:rsidRPr="002F690E" w:rsidDel="003730A7">
          <w:rPr>
            <w:rFonts w:ascii="Times New Roman" w:hAnsi="Times New Roman" w:cs="Times New Roman" w:hint="eastAsia"/>
            <w:sz w:val="21"/>
            <w:szCs w:val="21"/>
            <w:highlight w:val="white"/>
          </w:rPr>
          <w:delText>此外，上述金红石</w:delText>
        </w:r>
        <w:r w:rsidRPr="002F690E" w:rsidDel="003730A7">
          <w:rPr>
            <w:rFonts w:ascii="Times New Roman" w:hAnsi="Times New Roman" w:cs="Times New Roman"/>
            <w:sz w:val="21"/>
            <w:szCs w:val="21"/>
            <w:highlight w:val="white"/>
          </w:rPr>
          <w:delText>U-</w:delText>
        </w:r>
        <w:r w:rsidRPr="00654D5F" w:rsidDel="003730A7">
          <w:rPr>
            <w:rFonts w:ascii="Times New Roman" w:hAnsi="Times New Roman" w:cs="Times New Roman"/>
            <w:sz w:val="21"/>
            <w:szCs w:val="21"/>
            <w:highlight w:val="magenta"/>
          </w:rPr>
          <w:delText>Pb</w:delText>
        </w:r>
        <w:r w:rsidRPr="002F690E" w:rsidDel="003730A7">
          <w:rPr>
            <w:rFonts w:ascii="Times New Roman" w:hAnsi="Times New Roman" w:cs="Times New Roman" w:hint="eastAsia"/>
            <w:sz w:val="21"/>
            <w:szCs w:val="21"/>
            <w:highlight w:val="white"/>
          </w:rPr>
          <w:delText>（</w:delText>
        </w:r>
      </w:del>
      <w:ins w:id="1701" w:author="home" w:date="2025-12-08T14:17:00Z">
        <w:del w:id="1702" w:author="1001210222 Choi" w:date="2025-12-15T18:18:00Z" w16du:dateUtc="2025-12-15T10:18:00Z">
          <w:r w:rsidR="00EB4776" w:rsidDel="003730A7">
            <w:rPr>
              <w:rFonts w:ascii="Times New Roman" w:hAnsi="Times New Roman" w:cs="Times New Roman" w:hint="eastAsia"/>
              <w:sz w:val="21"/>
              <w:szCs w:val="21"/>
              <w:highlight w:val="white"/>
            </w:rPr>
            <w:delText>温度</w:delText>
          </w:r>
        </w:del>
      </w:ins>
      <w:ins w:id="1703" w:author="home" w:date="2025-12-08T14:18:00Z">
        <w:del w:id="1704" w:author="1001210222 Choi" w:date="2025-12-15T18:18:00Z" w16du:dateUtc="2025-12-15T10:18:00Z">
          <w:r w:rsidR="00EB4776" w:rsidDel="003730A7">
            <w:rPr>
              <w:rFonts w:ascii="Times New Roman" w:hAnsi="Times New Roman" w:cs="Times New Roman" w:hint="eastAsia"/>
              <w:sz w:val="21"/>
              <w:szCs w:val="21"/>
              <w:highlight w:val="white"/>
            </w:rPr>
            <w:delText>为</w:delText>
          </w:r>
        </w:del>
      </w:ins>
      <w:del w:id="1705" w:author="1001210222 Choi" w:date="2025-12-15T18:18:00Z" w16du:dateUtc="2025-12-15T10:18:00Z">
        <w:r w:rsidRPr="002F690E" w:rsidDel="003730A7">
          <w:rPr>
            <w:rFonts w:ascii="Times New Roman" w:hAnsi="Times New Roman" w:cs="Times New Roman"/>
            <w:sz w:val="21"/>
            <w:szCs w:val="21"/>
            <w:highlight w:val="white"/>
          </w:rPr>
          <w:delText xml:space="preserve">600 </w:delText>
        </w:r>
        <w:r w:rsidRPr="002F690E" w:rsidDel="003730A7">
          <w:rPr>
            <w:rFonts w:ascii="Times New Roman" w:hAnsi="Times New Roman" w:cs="Times New Roman" w:hint="eastAsia"/>
            <w:sz w:val="21"/>
            <w:szCs w:val="21"/>
            <w:highlight w:val="white"/>
          </w:rPr>
          <w:delText>℃</w:delText>
        </w:r>
        <w:r w:rsidR="00535017"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[173]</w:delText>
        </w:r>
        <w:r w:rsidRPr="002F690E" w:rsidDel="003730A7">
          <w:rPr>
            <w:rFonts w:ascii="Times New Roman" w:hAnsi="Times New Roman" w:cs="Times New Roman" w:hint="eastAsia"/>
            <w:sz w:val="21"/>
            <w:szCs w:val="21"/>
            <w:highlight w:val="white"/>
          </w:rPr>
          <w:delText>与磷钇矿</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w:delText>
        </w:r>
      </w:del>
      <w:ins w:id="1706" w:author="home" w:date="2025-12-08T14:18:00Z">
        <w:del w:id="1707" w:author="1001210222 Choi" w:date="2025-12-15T18:18:00Z" w16du:dateUtc="2025-12-15T10:18:00Z">
          <w:r w:rsidR="00EB4776" w:rsidDel="003730A7">
            <w:rPr>
              <w:rFonts w:ascii="Times New Roman" w:hAnsi="Times New Roman" w:cs="Times New Roman" w:hint="eastAsia"/>
              <w:sz w:val="21"/>
              <w:szCs w:val="21"/>
              <w:highlight w:val="white"/>
            </w:rPr>
            <w:delText>温度</w:delText>
          </w:r>
        </w:del>
      </w:ins>
      <w:del w:id="1708" w:author="1001210222 Choi" w:date="2025-12-15T18:18:00Z" w16du:dateUtc="2025-12-15T10:18:00Z">
        <w:r w:rsidRPr="002F690E" w:rsidDel="003730A7">
          <w:rPr>
            <w:rFonts w:ascii="Times New Roman" w:hAnsi="Times New Roman" w:cs="Times New Roman"/>
            <w:sz w:val="21"/>
            <w:szCs w:val="21"/>
            <w:highlight w:val="white"/>
          </w:rPr>
          <w:delText xml:space="preserve">&gt;750 </w:delText>
        </w:r>
        <w:r w:rsidRPr="002F690E" w:rsidDel="003730A7">
          <w:rPr>
            <w:rFonts w:ascii="Times New Roman" w:hAnsi="Times New Roman" w:cs="Times New Roman" w:hint="eastAsia"/>
            <w:sz w:val="21"/>
            <w:szCs w:val="21"/>
            <w:highlight w:val="white"/>
          </w:rPr>
          <w:delText>℃</w:delText>
        </w:r>
        <w:r w:rsidR="00E16FBC"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[174]</w:delText>
        </w:r>
        <w:r w:rsidRPr="002F690E" w:rsidDel="003730A7">
          <w:rPr>
            <w:rFonts w:ascii="Times New Roman" w:hAnsi="Times New Roman" w:cs="Times New Roman" w:hint="eastAsia"/>
            <w:sz w:val="21"/>
            <w:szCs w:val="21"/>
            <w:highlight w:val="white"/>
          </w:rPr>
          <w:delText>等测年体系和金成矿既无明显的直接成矿关联，其封闭温度也显著高于成矿流体，难以在成矿过程中重置，不能用于确定白云金矿床的成矿时代。因此，本文认为这些测年结果与晚三叠世岩浆活动峰期在</w:delText>
        </w:r>
        <w:r w:rsidRPr="002F690E" w:rsidDel="003730A7">
          <w:rPr>
            <w:rFonts w:ascii="Times New Roman" w:hAnsi="Times New Roman" w:cs="Times New Roman"/>
            <w:sz w:val="21"/>
            <w:szCs w:val="21"/>
            <w:highlight w:val="white"/>
          </w:rPr>
          <w:delText>238.8-</w:delText>
        </w:r>
      </w:del>
      <w:ins w:id="1709" w:author="home" w:date="2025-12-08T14:19:00Z">
        <w:del w:id="1710" w:author="1001210222 Choi" w:date="2025-12-15T18:18:00Z" w16du:dateUtc="2025-12-15T10:18:00Z">
          <w:r w:rsidR="005A4459" w:rsidDel="003730A7">
            <w:rPr>
              <w:rFonts w:ascii="Times New Roman" w:hAnsi="Times New Roman" w:cs="Times New Roman"/>
              <w:sz w:val="21"/>
              <w:szCs w:val="21"/>
              <w:highlight w:val="white"/>
            </w:rPr>
            <w:delText>~</w:delText>
          </w:r>
        </w:del>
      </w:ins>
      <w:del w:id="1711" w:author="1001210222 Choi" w:date="2025-12-15T18:18:00Z" w16du:dateUtc="2025-12-15T10:18:00Z">
        <w:r w:rsidRPr="002F690E" w:rsidDel="003730A7">
          <w:rPr>
            <w:rFonts w:ascii="Times New Roman" w:hAnsi="Times New Roman" w:cs="Times New Roman"/>
            <w:sz w:val="21"/>
            <w:szCs w:val="21"/>
            <w:highlight w:val="white"/>
          </w:rPr>
          <w:delText>207 Ma</w:delText>
        </w:r>
        <w:r w:rsidRPr="002F690E" w:rsidDel="003730A7">
          <w:rPr>
            <w:rFonts w:ascii="Times New Roman" w:hAnsi="Times New Roman" w:cs="Times New Roman" w:hint="eastAsia"/>
            <w:sz w:val="21"/>
            <w:szCs w:val="21"/>
            <w:highlight w:val="white"/>
          </w:rPr>
          <w:delText>构成的年龄数据集中区间可能反映晚三叠世古亚洲洋闭合过程中碰撞后伸展环境下的区域构造</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热事件（</w:delText>
        </w:r>
        <w:r w:rsidR="008E316A" w:rsidRPr="002F690E" w:rsidDel="003730A7">
          <w:rPr>
            <w:rFonts w:ascii="Times New Roman" w:hAnsi="Times New Roman" w:cs="Times New Roman" w:hint="eastAsia"/>
            <w:sz w:val="21"/>
            <w:szCs w:val="21"/>
            <w:highlight w:val="white"/>
          </w:rPr>
          <w:delText>图</w:delText>
        </w:r>
        <w:r w:rsidR="008E316A" w:rsidRPr="002F690E" w:rsidDel="003730A7">
          <w:rPr>
            <w:rFonts w:ascii="Times New Roman" w:hAnsi="Times New Roman" w:cs="Times New Roman"/>
            <w:sz w:val="21"/>
            <w:szCs w:val="21"/>
            <w:highlight w:val="white"/>
          </w:rPr>
          <w:delText>2A</w:delText>
        </w:r>
        <w:r w:rsidR="008E316A" w:rsidRPr="002F690E" w:rsidDel="003730A7">
          <w:rPr>
            <w:rFonts w:ascii="Times New Roman" w:hAnsi="Times New Roman" w:cs="Times New Roman" w:hint="eastAsia"/>
            <w:sz w:val="21"/>
            <w:szCs w:val="21"/>
            <w:highlight w:val="white"/>
          </w:rPr>
          <w:delText>，</w:delText>
        </w:r>
        <w:r w:rsidR="008E316A" w:rsidRPr="002F690E" w:rsidDel="003730A7">
          <w:rPr>
            <w:rFonts w:ascii="Times New Roman" w:hAnsi="Times New Roman" w:cs="Times New Roman"/>
            <w:sz w:val="21"/>
            <w:szCs w:val="21"/>
            <w:highlight w:val="white"/>
          </w:rPr>
          <w:delText>2D</w:delText>
        </w:r>
        <w:r w:rsidR="008E316A" w:rsidRPr="002F690E" w:rsidDel="003730A7">
          <w:rPr>
            <w:rFonts w:ascii="Times New Roman" w:hAnsi="Times New Roman" w:cs="Times New Roman" w:hint="eastAsia"/>
            <w:sz w:val="21"/>
            <w:szCs w:val="21"/>
            <w:highlight w:val="white"/>
          </w:rPr>
          <w:delText>，</w:delText>
        </w:r>
        <w:r w:rsidR="008E316A" w:rsidRPr="002F690E" w:rsidDel="003730A7">
          <w:rPr>
            <w:rFonts w:ascii="Times New Roman" w:hAnsi="Times New Roman" w:cs="Times New Roman"/>
            <w:sz w:val="21"/>
            <w:szCs w:val="21"/>
            <w:highlight w:val="white"/>
          </w:rPr>
          <w:delText>2E</w:delText>
        </w:r>
      </w:del>
      <w:ins w:id="1712" w:author="home" w:date="2025-12-08T10:43:00Z">
        <w:del w:id="1713" w:author="1001210222 Choi" w:date="2025-12-15T18:18:00Z" w16du:dateUtc="2025-12-15T10:18:00Z">
          <w:r w:rsidR="00014057" w:rsidRPr="002A5C53" w:rsidDel="003730A7">
            <w:rPr>
              <w:rFonts w:ascii="Times New Roman" w:eastAsia="仿宋" w:hAnsi="Times New Roman"/>
              <w:noProof/>
              <w:sz w:val="18"/>
              <w:szCs w:val="18"/>
              <w:highlight w:val="yellow"/>
              <w:vertAlign w:val="superscript"/>
            </w:rPr>
            <w:delText>[10,22,24-26,28,30-33,53,81-124]</w:delText>
          </w:r>
        </w:del>
      </w:ins>
      <w:del w:id="1714" w:author="1001210222 Choi" w:date="2025-12-15T18:18:00Z" w16du:dateUtc="2025-12-15T10:18:00Z">
        <w:r w:rsidR="00E84963" w:rsidRPr="002F690E" w:rsidDel="003730A7">
          <w:rPr>
            <w:rFonts w:ascii="Times New Roman" w:hAnsi="Times New Roman" w:cs="Times New Roman" w:hint="eastAsia"/>
            <w:sz w:val="21"/>
            <w:szCs w:val="21"/>
            <w:highlight w:val="white"/>
          </w:rPr>
          <w:delText>）</w:delText>
        </w:r>
        <w:r w:rsidR="00CD0D40" w:rsidRPr="00654D5F" w:rsidDel="003730A7">
          <w:rPr>
            <w:rFonts w:ascii="Times New Roman" w:hAnsi="Times New Roman" w:cs="Times New Roman"/>
            <w:noProof/>
            <w:sz w:val="21"/>
            <w:szCs w:val="21"/>
            <w:highlight w:val="yellow"/>
            <w:vertAlign w:val="superscript"/>
          </w:rPr>
          <w:delText>[58]</w:delText>
        </w:r>
        <w:r w:rsidRPr="002F690E" w:rsidDel="003730A7">
          <w:rPr>
            <w:rFonts w:ascii="Times New Roman" w:hAnsi="Times New Roman" w:cs="Times New Roman" w:hint="eastAsia"/>
            <w:sz w:val="21"/>
            <w:szCs w:val="21"/>
            <w:highlight w:val="white"/>
          </w:rPr>
          <w:delText>，与金成矿作用不存在必然成因联系。</w:delText>
        </w:r>
        <w:bookmarkEnd w:id="1699"/>
      </w:del>
    </w:p>
    <w:p w14:paraId="548EFCF7" w14:textId="035DD558" w:rsidR="00B804E8" w:rsidRPr="00B804E8" w:rsidDel="003730A7" w:rsidRDefault="00654D5F" w:rsidP="008868EF">
      <w:pPr>
        <w:pStyle w:val="TableParagraph"/>
        <w:spacing w:line="276" w:lineRule="auto"/>
        <w:ind w:firstLine="420"/>
        <w:jc w:val="both"/>
        <w:rPr>
          <w:del w:id="1715" w:author="1001210222 Choi" w:date="2025-12-15T18:18:00Z" w16du:dateUtc="2025-12-15T10:18:00Z"/>
          <w:rFonts w:ascii="Times New Roman" w:hAnsi="Times New Roman" w:cs="Times New Roman"/>
          <w:sz w:val="21"/>
          <w:szCs w:val="21"/>
        </w:rPr>
      </w:pPr>
      <w:bookmarkStart w:id="1716" w:name="正文段落_66"/>
      <w:del w:id="1717" w:author="1001210222 Choi" w:date="2025-12-15T18:18:00Z" w16du:dateUtc="2025-12-15T10:18:00Z">
        <w:r w:rsidRPr="002F690E" w:rsidDel="003730A7">
          <w:rPr>
            <w:rFonts w:ascii="Times New Roman" w:hAnsi="Times New Roman" w:cs="Times New Roman" w:hint="eastAsia"/>
            <w:sz w:val="21"/>
            <w:szCs w:val="21"/>
            <w:highlight w:val="white"/>
          </w:rPr>
          <w:delText>锆石</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体系的封闭温度（</w:delText>
        </w:r>
        <w:r w:rsidRPr="008868EF" w:rsidDel="003730A7">
          <w:rPr>
            <w:rFonts w:ascii="Times New Roman" w:hAnsi="Times New Roman" w:cs="Times New Roman"/>
            <w:sz w:val="21"/>
            <w:szCs w:val="21"/>
            <w:highlight w:val="white"/>
          </w:rPr>
          <w:delText>900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00E84963"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[175]</w:delText>
        </w:r>
        <w:r w:rsidR="00556C1E" w:rsidRPr="002F690E" w:rsidDel="003730A7">
          <w:rPr>
            <w:rFonts w:ascii="Times New Roman" w:hAnsi="Times New Roman" w:cs="Times New Roman" w:hint="eastAsia"/>
            <w:sz w:val="21"/>
            <w:szCs w:val="21"/>
            <w:highlight w:val="white"/>
          </w:rPr>
          <w:delText>远高于白云金成矿温度（</w:delText>
        </w:r>
        <w:r w:rsidR="00556C1E" w:rsidRPr="002F690E" w:rsidDel="003730A7">
          <w:rPr>
            <w:rFonts w:ascii="Times New Roman" w:hAnsi="Times New Roman" w:cs="Times New Roman"/>
            <w:sz w:val="21"/>
            <w:szCs w:val="21"/>
            <w:highlight w:val="white"/>
          </w:rPr>
          <w:delText xml:space="preserve">&lt;400 </w:delText>
        </w:r>
        <w:r w:rsidR="00556C1E" w:rsidRPr="002F690E" w:rsidDel="003730A7">
          <w:rPr>
            <w:rFonts w:ascii="Times New Roman" w:hAnsi="Times New Roman" w:cs="Times New Roman" w:hint="eastAsia"/>
            <w:sz w:val="21"/>
            <w:szCs w:val="21"/>
            <w:highlight w:val="white"/>
          </w:rPr>
          <w:delText>℃</w:delText>
        </w:r>
        <w:r w:rsidR="00E84963" w:rsidRPr="002F690E" w:rsidDel="003730A7">
          <w:rPr>
            <w:rFonts w:ascii="Times New Roman" w:hAnsi="Times New Roman" w:cs="Times New Roman" w:hint="eastAsia"/>
            <w:sz w:val="21"/>
            <w:szCs w:val="21"/>
            <w:highlight w:val="white"/>
          </w:rPr>
          <w:delText>）</w:delText>
        </w:r>
        <w:r w:rsidR="00F57588" w:rsidRPr="00654D5F" w:rsidDel="003730A7">
          <w:rPr>
            <w:rFonts w:ascii="Times New Roman" w:hAnsi="Times New Roman" w:cs="Times New Roman"/>
            <w:noProof/>
            <w:sz w:val="21"/>
            <w:szCs w:val="21"/>
            <w:highlight w:val="yellow"/>
            <w:vertAlign w:val="superscript"/>
          </w:rPr>
          <w:delText>[24,164]</w:delText>
        </w:r>
        <w:r w:rsidRPr="002F690E" w:rsidDel="003730A7">
          <w:rPr>
            <w:rFonts w:ascii="Times New Roman" w:hAnsi="Times New Roman" w:cs="Times New Roman" w:hint="eastAsia"/>
            <w:sz w:val="21"/>
            <w:szCs w:val="21"/>
            <w:highlight w:val="white"/>
          </w:rPr>
          <w:delText>，避免计时体系受到区域热事件的改造，能够可靠地记录岩浆侵位年龄。</w:delText>
        </w:r>
        <w:r w:rsidR="00BF5508" w:rsidRPr="00654D5F" w:rsidDel="003730A7">
          <w:rPr>
            <w:rFonts w:ascii="Times New Roman" w:hAnsi="Times New Roman" w:cs="Times New Roman"/>
            <w:sz w:val="21"/>
            <w:szCs w:val="21"/>
            <w:highlight w:val="cyan"/>
          </w:rPr>
          <w:delText>Sun</w:delText>
        </w:r>
        <w:r w:rsidR="00BF5508" w:rsidRPr="002F690E" w:rsidDel="003730A7">
          <w:rPr>
            <w:rFonts w:ascii="Times New Roman" w:hAnsi="Times New Roman" w:cs="Times New Roman"/>
            <w:sz w:val="21"/>
            <w:szCs w:val="21"/>
            <w:highlight w:val="white"/>
          </w:rPr>
          <w:delText xml:space="preserve"> et al. (2019) </w:delText>
        </w:r>
      </w:del>
      <w:ins w:id="1718" w:author="home" w:date="2025-12-08T14:08:00Z">
        <w:del w:id="1719" w:author="1001210222 Choi" w:date="2025-12-15T18:18:00Z" w16du:dateUtc="2025-12-15T10:18:00Z">
          <w:r w:rsidR="00A54A6F" w:rsidDel="003730A7">
            <w:rPr>
              <w:rFonts w:ascii="Times New Roman" w:hAnsi="Times New Roman" w:cs="Times New Roman" w:hint="eastAsia"/>
              <w:sz w:val="21"/>
              <w:szCs w:val="21"/>
              <w:highlight w:val="white"/>
            </w:rPr>
            <w:delText>等</w:delText>
          </w:r>
        </w:del>
      </w:ins>
      <w:del w:id="1720" w:author="1001210222 Choi" w:date="2025-12-15T18:18:00Z" w16du:dateUtc="2025-12-15T10:18:00Z">
        <w:r w:rsidR="000B4669" w:rsidRPr="00654D5F" w:rsidDel="003730A7">
          <w:rPr>
            <w:rFonts w:ascii="Times New Roman" w:hAnsi="Times New Roman" w:cs="Times New Roman"/>
            <w:noProof/>
            <w:sz w:val="21"/>
            <w:szCs w:val="21"/>
            <w:highlight w:val="yellow"/>
            <w:vertAlign w:val="superscript"/>
          </w:rPr>
          <w:delText>[24]</w:delText>
        </w:r>
        <w:r w:rsidRPr="002F690E" w:rsidDel="003730A7">
          <w:rPr>
            <w:rFonts w:ascii="Times New Roman" w:hAnsi="Times New Roman" w:cs="Times New Roman" w:hint="eastAsia"/>
            <w:sz w:val="21"/>
            <w:szCs w:val="21"/>
            <w:highlight w:val="white"/>
          </w:rPr>
          <w:delText>通过成矿前石英斑岩（</w:delText>
        </w:r>
      </w:del>
      <w:ins w:id="1721" w:author="home" w:date="2025-12-08T14:19:00Z">
        <w:del w:id="1722" w:author="1001210222 Choi" w:date="2025-12-15T18:18:00Z" w16du:dateUtc="2025-12-15T10:18:00Z">
          <w:r w:rsidR="008211EE" w:rsidDel="003730A7">
            <w:rPr>
              <w:rFonts w:ascii="Times New Roman" w:hAnsi="Times New Roman" w:cs="Times New Roman" w:hint="eastAsia"/>
              <w:sz w:val="21"/>
              <w:szCs w:val="21"/>
              <w:highlight w:val="white"/>
            </w:rPr>
            <w:delText>年龄为</w:delText>
          </w:r>
        </w:del>
      </w:ins>
      <w:ins w:id="1723" w:author="home" w:date="2025-12-08T14:18:00Z">
        <w:del w:id="1724" w:author="1001210222 Choi" w:date="2025-12-15T18:18:00Z" w16du:dateUtc="2025-12-15T10:18:00Z">
          <w:r w:rsidR="001F3AA9" w:rsidDel="003730A7">
            <w:rPr>
              <w:rFonts w:ascii="Times New Roman" w:hAnsi="Times New Roman" w:cs="Times New Roman" w:hint="eastAsia"/>
              <w:sz w:val="21"/>
              <w:szCs w:val="21"/>
              <w:highlight w:val="white"/>
            </w:rPr>
            <w:delText>（</w:delText>
          </w:r>
        </w:del>
      </w:ins>
      <w:del w:id="1725" w:author="1001210222 Choi" w:date="2025-12-15T18:18:00Z" w16du:dateUtc="2025-12-15T10:18:00Z">
        <w:r w:rsidRPr="002F690E" w:rsidDel="003730A7">
          <w:rPr>
            <w:rFonts w:ascii="Times New Roman" w:hAnsi="Times New Roman" w:cs="Times New Roman"/>
            <w:sz w:val="21"/>
            <w:szCs w:val="21"/>
            <w:highlight w:val="white"/>
          </w:rPr>
          <w:delText>127.8 ± 0.8</w:delText>
        </w:r>
      </w:del>
      <w:ins w:id="1726" w:author="home" w:date="2025-12-08T14:18:00Z">
        <w:del w:id="1727" w:author="1001210222 Choi" w:date="2025-12-15T18:18:00Z" w16du:dateUtc="2025-12-15T10:18:00Z">
          <w:r w:rsidR="001F3AA9" w:rsidDel="003730A7">
            <w:rPr>
              <w:rFonts w:ascii="Times New Roman" w:hAnsi="Times New Roman" w:cs="Times New Roman" w:hint="eastAsia"/>
              <w:sz w:val="21"/>
              <w:szCs w:val="21"/>
              <w:highlight w:val="white"/>
            </w:rPr>
            <w:delText>）</w:delText>
          </w:r>
        </w:del>
      </w:ins>
      <w:del w:id="1728"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）与成矿后微晶闪长岩（</w:delText>
        </w:r>
      </w:del>
      <w:ins w:id="1729" w:author="home" w:date="2025-12-08T14:19:00Z">
        <w:del w:id="1730" w:author="1001210222 Choi" w:date="2025-12-15T18:18:00Z" w16du:dateUtc="2025-12-15T10:18:00Z">
          <w:r w:rsidR="008211EE" w:rsidDel="003730A7">
            <w:rPr>
              <w:rFonts w:ascii="Times New Roman" w:hAnsi="Times New Roman" w:cs="Times New Roman" w:hint="eastAsia"/>
              <w:sz w:val="21"/>
              <w:szCs w:val="21"/>
              <w:highlight w:val="white"/>
            </w:rPr>
            <w:delText>年龄为</w:delText>
          </w:r>
        </w:del>
      </w:ins>
      <w:ins w:id="1731" w:author="home" w:date="2025-12-08T14:18:00Z">
        <w:del w:id="1732" w:author="1001210222 Choi" w:date="2025-12-15T18:18:00Z" w16du:dateUtc="2025-12-15T10:18:00Z">
          <w:r w:rsidR="001F3AA9" w:rsidDel="003730A7">
            <w:rPr>
              <w:rFonts w:ascii="Times New Roman" w:hAnsi="Times New Roman" w:cs="Times New Roman" w:hint="eastAsia"/>
              <w:sz w:val="21"/>
              <w:szCs w:val="21"/>
              <w:highlight w:val="white"/>
            </w:rPr>
            <w:delText>（</w:delText>
          </w:r>
        </w:del>
      </w:ins>
      <w:del w:id="1733" w:author="1001210222 Choi" w:date="2025-12-15T18:18:00Z" w16du:dateUtc="2025-12-15T10:18:00Z">
        <w:r w:rsidRPr="002F690E" w:rsidDel="003730A7">
          <w:rPr>
            <w:rFonts w:ascii="Times New Roman" w:hAnsi="Times New Roman" w:cs="Times New Roman"/>
            <w:sz w:val="21"/>
            <w:szCs w:val="21"/>
            <w:highlight w:val="white"/>
          </w:rPr>
          <w:delText>125.6 ± 1.3</w:delText>
        </w:r>
      </w:del>
      <w:ins w:id="1734" w:author="home" w:date="2025-12-08T14:18:00Z">
        <w:del w:id="1735" w:author="1001210222 Choi" w:date="2025-12-15T18:18:00Z" w16du:dateUtc="2025-12-15T10:18:00Z">
          <w:r w:rsidR="001F3AA9" w:rsidDel="003730A7">
            <w:rPr>
              <w:rFonts w:ascii="Times New Roman" w:hAnsi="Times New Roman" w:cs="Times New Roman" w:hint="eastAsia"/>
              <w:sz w:val="21"/>
              <w:szCs w:val="21"/>
              <w:highlight w:val="white"/>
            </w:rPr>
            <w:delText>）</w:delText>
          </w:r>
        </w:del>
      </w:ins>
      <w:del w:id="1736" w:author="1001210222 Choi" w:date="2025-12-15T18:18:00Z" w16du:dateUtc="2025-12-15T10:18:00Z">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）的锆石</w:delText>
        </w:r>
        <w:r w:rsidRPr="002F690E" w:rsidDel="003730A7">
          <w:rPr>
            <w:rFonts w:ascii="Times New Roman" w:hAnsi="Times New Roman" w:cs="Times New Roman"/>
            <w:sz w:val="21"/>
            <w:szCs w:val="21"/>
            <w:highlight w:val="white"/>
          </w:rPr>
          <w:delText>U-Pb</w:delText>
        </w:r>
        <w:r w:rsidRPr="002F690E" w:rsidDel="003730A7">
          <w:rPr>
            <w:rFonts w:ascii="Times New Roman" w:hAnsi="Times New Roman" w:cs="Times New Roman" w:hint="eastAsia"/>
            <w:sz w:val="21"/>
            <w:szCs w:val="21"/>
            <w:highlight w:val="white"/>
          </w:rPr>
          <w:delText>年龄，将主成矿期限定于约</w:delText>
        </w:r>
        <w:r w:rsidRPr="002F690E" w:rsidDel="003730A7">
          <w:rPr>
            <w:rFonts w:ascii="Times New Roman" w:hAnsi="Times New Roman" w:cs="Times New Roman"/>
            <w:sz w:val="21"/>
            <w:szCs w:val="21"/>
            <w:highlight w:val="white"/>
          </w:rPr>
          <w:delText>126 Ma</w:delText>
        </w:r>
        <w:r w:rsidRPr="002F690E" w:rsidDel="003730A7">
          <w:rPr>
            <w:rFonts w:ascii="Times New Roman" w:hAnsi="Times New Roman" w:cs="Times New Roman" w:hint="eastAsia"/>
            <w:sz w:val="21"/>
            <w:szCs w:val="21"/>
            <w:highlight w:val="white"/>
          </w:rPr>
          <w:delText>，为早白垩世成矿提供了间接但可靠的年代学约束。该</w:delText>
        </w:r>
        <w:r w:rsidR="00EB7047" w:rsidRPr="002F690E" w:rsidDel="003730A7">
          <w:rPr>
            <w:rFonts w:ascii="Times New Roman" w:hAnsi="Times New Roman" w:cs="Times New Roman" w:hint="eastAsia"/>
            <w:sz w:val="21"/>
            <w:szCs w:val="21"/>
            <w:highlight w:val="white"/>
          </w:rPr>
          <w:delText>研究利用</w:delText>
        </w:r>
        <w:r w:rsidRPr="002F690E" w:rsidDel="003730A7">
          <w:rPr>
            <w:rFonts w:ascii="Times New Roman" w:hAnsi="Times New Roman" w:cs="Times New Roman" w:hint="eastAsia"/>
            <w:sz w:val="21"/>
            <w:szCs w:val="21"/>
            <w:highlight w:val="white"/>
          </w:rPr>
          <w:delText>成矿前侵入岩的年龄界定了成矿作用的最早时限，成矿后侵入岩的年龄限定了成矿作用的最晚时限，二者共同构成的时间窗口有效规避了单一测年对象与成矿作用成因关联不明确的问题，</w:delText>
        </w:r>
        <w:r w:rsidR="00433ED1" w:rsidRPr="002F690E" w:rsidDel="003730A7">
          <w:rPr>
            <w:rFonts w:ascii="Times New Roman" w:hAnsi="Times New Roman" w:cs="Times New Roman" w:hint="eastAsia"/>
            <w:sz w:val="21"/>
            <w:szCs w:val="21"/>
            <w:highlight w:val="white"/>
          </w:rPr>
          <w:delText>为成矿时代厘定提供</w:delText>
        </w:r>
      </w:del>
      <w:ins w:id="1737" w:author="home" w:date="2025-12-08T14:20:00Z">
        <w:del w:id="1738" w:author="1001210222 Choi" w:date="2025-12-15T18:18:00Z" w16du:dateUtc="2025-12-15T10:18:00Z">
          <w:r w:rsidR="00B21155" w:rsidDel="003730A7">
            <w:rPr>
              <w:rFonts w:ascii="Times New Roman" w:hAnsi="Times New Roman" w:cs="Times New Roman" w:hint="eastAsia"/>
              <w:sz w:val="21"/>
              <w:szCs w:val="21"/>
              <w:highlight w:val="white"/>
            </w:rPr>
            <w:delText>了</w:delText>
          </w:r>
        </w:del>
      </w:ins>
      <w:del w:id="1739" w:author="1001210222 Choi" w:date="2025-12-15T18:18:00Z" w16du:dateUtc="2025-12-15T10:18:00Z">
        <w:r w:rsidR="00433ED1" w:rsidRPr="002F690E" w:rsidDel="003730A7">
          <w:rPr>
            <w:rFonts w:ascii="Times New Roman" w:hAnsi="Times New Roman" w:cs="Times New Roman" w:hint="eastAsia"/>
            <w:sz w:val="21"/>
            <w:szCs w:val="21"/>
            <w:highlight w:val="white"/>
          </w:rPr>
          <w:delText>有力的证据</w:delText>
        </w:r>
        <w:r w:rsidRPr="002F690E" w:rsidDel="003730A7">
          <w:rPr>
            <w:rFonts w:ascii="Times New Roman" w:hAnsi="Times New Roman" w:cs="Times New Roman" w:hint="eastAsia"/>
            <w:sz w:val="21"/>
            <w:szCs w:val="21"/>
            <w:highlight w:val="white"/>
          </w:rPr>
          <w:delText>。</w:delText>
        </w:r>
        <w:bookmarkEnd w:id="1716"/>
      </w:del>
    </w:p>
    <w:p w14:paraId="5EA25213" w14:textId="480B9A14" w:rsidR="00B804E8" w:rsidRPr="00B804E8" w:rsidDel="003730A7" w:rsidRDefault="00654D5F" w:rsidP="008868EF">
      <w:pPr>
        <w:pStyle w:val="TableParagraph"/>
        <w:spacing w:line="276" w:lineRule="auto"/>
        <w:ind w:firstLine="420"/>
        <w:jc w:val="both"/>
        <w:rPr>
          <w:del w:id="1740" w:author="1001210222 Choi" w:date="2025-12-15T18:18:00Z" w16du:dateUtc="2025-12-15T10:18:00Z"/>
          <w:rFonts w:ascii="Times New Roman" w:hAnsi="Times New Roman" w:cs="Times New Roman"/>
          <w:sz w:val="21"/>
          <w:szCs w:val="21"/>
        </w:rPr>
      </w:pPr>
      <w:bookmarkStart w:id="1741" w:name="正文段落_68"/>
      <w:del w:id="1742" w:author="1001210222 Choi" w:date="2025-12-15T18:18:00Z" w16du:dateUtc="2025-12-15T10:18:00Z">
        <w:r w:rsidRPr="002F690E" w:rsidDel="003730A7">
          <w:rPr>
            <w:rFonts w:ascii="Times New Roman" w:hAnsi="Times New Roman" w:cs="Times New Roman" w:hint="eastAsia"/>
            <w:sz w:val="21"/>
            <w:szCs w:val="21"/>
            <w:highlight w:val="white"/>
          </w:rPr>
          <w:delText>早白垩世金成矿与岩浆活动年龄数据集中在</w:delText>
        </w:r>
      </w:del>
      <w:ins w:id="1743" w:author="home" w:date="2025-12-08T14:20:00Z">
        <w:del w:id="1744" w:author="1001210222 Choi" w:date="2025-12-15T18:18:00Z" w16du:dateUtc="2025-12-15T10:18:00Z">
          <w:r w:rsidR="00EF1F95" w:rsidDel="003730A7">
            <w:rPr>
              <w:rFonts w:ascii="Times New Roman" w:hAnsi="Times New Roman" w:cs="Times New Roman" w:hint="eastAsia"/>
              <w:sz w:val="21"/>
              <w:szCs w:val="21"/>
              <w:highlight w:val="white"/>
            </w:rPr>
            <w:delText>为</w:delText>
          </w:r>
        </w:del>
      </w:ins>
      <w:del w:id="1745" w:author="1001210222 Choi" w:date="2025-12-15T18:18:00Z" w16du:dateUtc="2025-12-15T10:18:00Z">
        <w:r w:rsidRPr="002F690E" w:rsidDel="003730A7">
          <w:rPr>
            <w:rFonts w:ascii="Times New Roman" w:hAnsi="Times New Roman" w:cs="Times New Roman"/>
            <w:sz w:val="21"/>
            <w:szCs w:val="21"/>
            <w:highlight w:val="white"/>
          </w:rPr>
          <w:delText>126-</w:delText>
        </w:r>
      </w:del>
      <w:ins w:id="1746" w:author="home" w:date="2025-12-08T14:18:00Z">
        <w:del w:id="1747" w:author="1001210222 Choi" w:date="2025-12-15T18:18:00Z" w16du:dateUtc="2025-12-15T10:18:00Z">
          <w:r w:rsidR="001F3AA9" w:rsidDel="003730A7">
            <w:rPr>
              <w:rFonts w:ascii="Times New Roman" w:hAnsi="Times New Roman" w:cs="Times New Roman"/>
              <w:sz w:val="21"/>
              <w:szCs w:val="21"/>
              <w:highlight w:val="white"/>
            </w:rPr>
            <w:delText>~</w:delText>
          </w:r>
        </w:del>
      </w:ins>
      <w:del w:id="1748" w:author="1001210222 Choi" w:date="2025-12-15T18:18:00Z" w16du:dateUtc="2025-12-15T10:18:00Z">
        <w:r w:rsidRPr="002F690E" w:rsidDel="003730A7">
          <w:rPr>
            <w:rFonts w:ascii="Times New Roman" w:hAnsi="Times New Roman" w:cs="Times New Roman"/>
            <w:sz w:val="21"/>
            <w:szCs w:val="21"/>
            <w:highlight w:val="white"/>
          </w:rPr>
          <w:delText>120 Ma</w:delText>
        </w:r>
        <w:r w:rsidRPr="002F690E" w:rsidDel="003730A7">
          <w:rPr>
            <w:rFonts w:ascii="Times New Roman" w:hAnsi="Times New Roman" w:cs="Times New Roman" w:hint="eastAsia"/>
            <w:sz w:val="21"/>
            <w:szCs w:val="21"/>
            <w:highlight w:val="white"/>
          </w:rPr>
          <w:delText>（</w:delText>
        </w:r>
        <w:r w:rsidR="00E44D81" w:rsidRPr="002F690E" w:rsidDel="003730A7">
          <w:rPr>
            <w:rFonts w:ascii="Times New Roman" w:hAnsi="Times New Roman" w:cs="Times New Roman" w:hint="eastAsia"/>
            <w:sz w:val="21"/>
            <w:szCs w:val="21"/>
            <w:highlight w:val="white"/>
          </w:rPr>
          <w:delText>图</w:delText>
        </w:r>
        <w:r w:rsidR="00E44D81" w:rsidRPr="002F690E" w:rsidDel="003730A7">
          <w:rPr>
            <w:rFonts w:ascii="Times New Roman" w:hAnsi="Times New Roman" w:cs="Times New Roman"/>
            <w:sz w:val="21"/>
            <w:szCs w:val="21"/>
            <w:highlight w:val="white"/>
          </w:rPr>
          <w:delText>2D</w:delText>
        </w:r>
        <w:r w:rsidR="00E44D81" w:rsidRPr="002F690E" w:rsidDel="003730A7">
          <w:rPr>
            <w:rFonts w:ascii="Times New Roman" w:hAnsi="Times New Roman" w:cs="Times New Roman" w:hint="eastAsia"/>
            <w:sz w:val="21"/>
            <w:szCs w:val="21"/>
            <w:highlight w:val="white"/>
          </w:rPr>
          <w:delText>，</w:delText>
        </w:r>
        <w:r w:rsidR="00E44D81" w:rsidRPr="002F690E" w:rsidDel="003730A7">
          <w:rPr>
            <w:rFonts w:ascii="Times New Roman" w:hAnsi="Times New Roman" w:cs="Times New Roman"/>
            <w:sz w:val="21"/>
            <w:szCs w:val="21"/>
            <w:highlight w:val="white"/>
          </w:rPr>
          <w:delText>2E</w:delText>
        </w:r>
      </w:del>
      <w:ins w:id="1749" w:author="home" w:date="2025-12-08T10:43:00Z">
        <w:del w:id="1750" w:author="1001210222 Choi" w:date="2025-12-15T18:18:00Z" w16du:dateUtc="2025-12-15T10:18:00Z">
          <w:r w:rsidR="00014057" w:rsidRPr="002A5C53" w:rsidDel="003730A7">
            <w:rPr>
              <w:rFonts w:ascii="Times New Roman" w:eastAsia="仿宋" w:hAnsi="Times New Roman"/>
              <w:noProof/>
              <w:sz w:val="18"/>
              <w:szCs w:val="18"/>
              <w:highlight w:val="yellow"/>
              <w:vertAlign w:val="superscript"/>
            </w:rPr>
            <w:delText>[10,22,24-26,28,30-33,53,81-124]</w:delText>
          </w:r>
        </w:del>
      </w:ins>
      <w:del w:id="1751" w:author="1001210222 Choi" w:date="2025-12-15T18:18:00Z" w16du:dateUtc="2025-12-15T10:18:00Z">
        <w:r w:rsidRPr="002F690E" w:rsidDel="003730A7">
          <w:rPr>
            <w:rFonts w:ascii="Times New Roman" w:hAnsi="Times New Roman" w:cs="Times New Roman" w:hint="eastAsia"/>
            <w:sz w:val="21"/>
            <w:szCs w:val="21"/>
            <w:highlight w:val="white"/>
          </w:rPr>
          <w:delText>）。这一区间与辽东五龙金矿（</w:delText>
        </w:r>
      </w:del>
      <w:ins w:id="1752" w:author="home" w:date="2025-12-08T14:18:00Z">
        <w:del w:id="1753" w:author="1001210222 Choi" w:date="2025-12-15T18:18:00Z" w16du:dateUtc="2025-12-15T10:18:00Z">
          <w:r w:rsidR="001F3AA9" w:rsidDel="003730A7">
            <w:rPr>
              <w:rFonts w:ascii="Times New Roman" w:hAnsi="Times New Roman" w:cs="Times New Roman" w:hint="eastAsia"/>
              <w:sz w:val="21"/>
              <w:szCs w:val="21"/>
              <w:highlight w:val="white"/>
            </w:rPr>
            <w:delText>年龄为</w:delText>
          </w:r>
        </w:del>
      </w:ins>
      <w:del w:id="1754" w:author="1001210222 Choi" w:date="2025-12-15T18:18:00Z" w16du:dateUtc="2025-12-15T10:18:00Z">
        <w:r w:rsidRPr="002F690E" w:rsidDel="003730A7">
          <w:rPr>
            <w:rFonts w:ascii="Times New Roman" w:hAnsi="Times New Roman" w:cs="Times New Roman"/>
            <w:sz w:val="21"/>
            <w:szCs w:val="21"/>
            <w:highlight w:val="white"/>
          </w:rPr>
          <w:delText>127-</w:delText>
        </w:r>
      </w:del>
      <w:ins w:id="1755" w:author="home" w:date="2025-12-08T14:18:00Z">
        <w:del w:id="1756" w:author="1001210222 Choi" w:date="2025-12-15T18:18:00Z" w16du:dateUtc="2025-12-15T10:18:00Z">
          <w:r w:rsidR="001F3AA9" w:rsidDel="003730A7">
            <w:rPr>
              <w:rFonts w:ascii="Times New Roman" w:hAnsi="Times New Roman" w:cs="Times New Roman"/>
              <w:sz w:val="21"/>
              <w:szCs w:val="21"/>
              <w:highlight w:val="white"/>
            </w:rPr>
            <w:delText>~</w:delText>
          </w:r>
        </w:del>
      </w:ins>
      <w:del w:id="1757" w:author="1001210222 Choi" w:date="2025-12-15T18:18:00Z" w16du:dateUtc="2025-12-15T10:18:00Z">
        <w:r w:rsidRPr="002F690E" w:rsidDel="003730A7">
          <w:rPr>
            <w:rFonts w:ascii="Times New Roman" w:hAnsi="Times New Roman" w:cs="Times New Roman"/>
            <w:sz w:val="21"/>
            <w:szCs w:val="21"/>
            <w:highlight w:val="white"/>
          </w:rPr>
          <w:delText>123 Ma</w:delText>
        </w:r>
        <w:r w:rsidRPr="002F690E" w:rsidDel="003730A7">
          <w:rPr>
            <w:rFonts w:ascii="Times New Roman" w:hAnsi="Times New Roman" w:cs="Times New Roman" w:hint="eastAsia"/>
            <w:sz w:val="21"/>
            <w:szCs w:val="21"/>
            <w:highlight w:val="white"/>
          </w:rPr>
          <w:delText>）及胶东金矿省（</w:delText>
        </w:r>
      </w:del>
      <w:ins w:id="1758" w:author="home" w:date="2025-12-08T14:18:00Z">
        <w:del w:id="1759" w:author="1001210222 Choi" w:date="2025-12-15T18:18:00Z" w16du:dateUtc="2025-12-15T10:18:00Z">
          <w:r w:rsidR="001F3AA9" w:rsidDel="003730A7">
            <w:rPr>
              <w:rFonts w:ascii="Times New Roman" w:hAnsi="Times New Roman" w:cs="Times New Roman" w:hint="eastAsia"/>
              <w:sz w:val="21"/>
              <w:szCs w:val="21"/>
              <w:highlight w:val="white"/>
            </w:rPr>
            <w:delText>年龄为</w:delText>
          </w:r>
        </w:del>
      </w:ins>
      <w:del w:id="1760" w:author="1001210222 Choi" w:date="2025-12-15T18:18:00Z" w16du:dateUtc="2025-12-15T10:18:00Z">
        <w:r w:rsidRPr="002F690E" w:rsidDel="003730A7">
          <w:rPr>
            <w:rFonts w:ascii="Times New Roman" w:hAnsi="Times New Roman" w:cs="Times New Roman"/>
            <w:sz w:val="21"/>
            <w:szCs w:val="21"/>
            <w:highlight w:val="white"/>
          </w:rPr>
          <w:delText>126-</w:delText>
        </w:r>
      </w:del>
      <w:ins w:id="1761" w:author="home" w:date="2025-12-08T14:18:00Z">
        <w:del w:id="1762" w:author="1001210222 Choi" w:date="2025-12-15T18:18:00Z" w16du:dateUtc="2025-12-15T10:18:00Z">
          <w:r w:rsidR="001F3AA9" w:rsidDel="003730A7">
            <w:rPr>
              <w:rFonts w:ascii="Times New Roman" w:hAnsi="Times New Roman" w:cs="Times New Roman"/>
              <w:sz w:val="21"/>
              <w:szCs w:val="21"/>
              <w:highlight w:val="white"/>
            </w:rPr>
            <w:delText>~</w:delText>
          </w:r>
        </w:del>
      </w:ins>
      <w:del w:id="1763" w:author="1001210222 Choi" w:date="2025-12-15T18:18:00Z" w16du:dateUtc="2025-12-15T10:18:00Z">
        <w:r w:rsidRPr="002F690E" w:rsidDel="003730A7">
          <w:rPr>
            <w:rFonts w:ascii="Times New Roman" w:hAnsi="Times New Roman" w:cs="Times New Roman"/>
            <w:sz w:val="21"/>
            <w:szCs w:val="21"/>
            <w:highlight w:val="white"/>
          </w:rPr>
          <w:delText>120 Ma</w:delText>
        </w:r>
        <w:r w:rsidRPr="002F690E" w:rsidDel="003730A7">
          <w:rPr>
            <w:rFonts w:ascii="Times New Roman" w:hAnsi="Times New Roman" w:cs="Times New Roman" w:hint="eastAsia"/>
            <w:sz w:val="21"/>
            <w:szCs w:val="21"/>
            <w:highlight w:val="white"/>
          </w:rPr>
          <w:delText>）等区域</w:delText>
        </w:r>
        <w:r w:rsidR="00FE4981" w:rsidRPr="002F690E" w:rsidDel="003730A7">
          <w:rPr>
            <w:rFonts w:ascii="Times New Roman" w:hAnsi="Times New Roman" w:cs="Times New Roman" w:hint="eastAsia"/>
            <w:sz w:val="21"/>
            <w:szCs w:val="21"/>
            <w:highlight w:val="white"/>
          </w:rPr>
          <w:delText>重要</w:delText>
        </w:r>
        <w:r w:rsidRPr="002F690E" w:rsidDel="003730A7">
          <w:rPr>
            <w:rFonts w:ascii="Times New Roman" w:hAnsi="Times New Roman" w:cs="Times New Roman" w:hint="eastAsia"/>
            <w:sz w:val="21"/>
            <w:szCs w:val="21"/>
            <w:highlight w:val="white"/>
          </w:rPr>
          <w:delText>成矿事件高度吻合</w:delText>
        </w:r>
        <w:r w:rsidR="00F57588" w:rsidRPr="00654D5F" w:rsidDel="003730A7">
          <w:rPr>
            <w:rFonts w:ascii="Times New Roman" w:hAnsi="Times New Roman" w:cs="Times New Roman"/>
            <w:noProof/>
            <w:sz w:val="21"/>
            <w:szCs w:val="21"/>
            <w:highlight w:val="yellow"/>
            <w:vertAlign w:val="superscript"/>
          </w:rPr>
          <w:delText>[5,168,176,</w:delText>
        </w:r>
      </w:del>
      <w:ins w:id="1764" w:author="home" w:date="2025-12-08T14:08:00Z">
        <w:del w:id="1765" w:author="1001210222 Choi" w:date="2025-12-15T18:18:00Z" w16du:dateUtc="2025-12-15T10:18:00Z">
          <w:r w:rsidR="00FA0AE5" w:rsidDel="003730A7">
            <w:rPr>
              <w:rFonts w:ascii="Times New Roman" w:hAnsi="Times New Roman" w:cs="Times New Roman"/>
              <w:noProof/>
              <w:sz w:val="21"/>
              <w:szCs w:val="21"/>
              <w:highlight w:val="yellow"/>
              <w:vertAlign w:val="superscript"/>
            </w:rPr>
            <w:delText>-</w:delText>
          </w:r>
        </w:del>
      </w:ins>
      <w:del w:id="1766" w:author="1001210222 Choi" w:date="2025-12-15T18:18:00Z" w16du:dateUtc="2025-12-15T10:18:00Z">
        <w:r w:rsidR="00F57588" w:rsidRPr="00654D5F" w:rsidDel="003730A7">
          <w:rPr>
            <w:rFonts w:ascii="Times New Roman" w:hAnsi="Times New Roman" w:cs="Times New Roman"/>
            <w:noProof/>
            <w:sz w:val="21"/>
            <w:szCs w:val="21"/>
            <w:highlight w:val="yellow"/>
            <w:vertAlign w:val="superscript"/>
          </w:rPr>
          <w:delText>177]</w:delText>
        </w:r>
        <w:r w:rsidRPr="002F690E" w:rsidDel="003730A7">
          <w:rPr>
            <w:rFonts w:ascii="Times New Roman" w:hAnsi="Times New Roman" w:cs="Times New Roman" w:hint="eastAsia"/>
            <w:sz w:val="21"/>
            <w:szCs w:val="21"/>
            <w:highlight w:val="white"/>
          </w:rPr>
          <w:delText>，</w:delText>
        </w:r>
        <w:r w:rsidR="006F7498" w:rsidRPr="002F690E" w:rsidDel="003730A7">
          <w:rPr>
            <w:rFonts w:ascii="Times New Roman" w:hAnsi="Times New Roman" w:cs="Times New Roman" w:hint="eastAsia"/>
            <w:sz w:val="21"/>
            <w:szCs w:val="21"/>
            <w:highlight w:val="white"/>
          </w:rPr>
          <w:delText>更明确指向古太平洋板块回撤引发岩石圈剧烈减薄的动力学高峰期</w:delText>
        </w:r>
        <w:r w:rsidRPr="002F690E" w:rsidDel="003730A7">
          <w:rPr>
            <w:rFonts w:ascii="Times New Roman" w:hAnsi="Times New Roman" w:cs="Times New Roman" w:hint="eastAsia"/>
            <w:sz w:val="21"/>
            <w:szCs w:val="21"/>
            <w:highlight w:val="white"/>
          </w:rPr>
          <w:delText>。</w:delText>
        </w:r>
        <w:r w:rsidR="006F7498" w:rsidRPr="002F690E" w:rsidDel="003730A7">
          <w:rPr>
            <w:rFonts w:ascii="Times New Roman" w:hAnsi="Times New Roman" w:cs="Times New Roman" w:hint="eastAsia"/>
            <w:sz w:val="21"/>
            <w:szCs w:val="21"/>
            <w:highlight w:val="white"/>
          </w:rPr>
          <w:delText>这为有效厘清白云金矿床的成矿年代学争议、</w:delText>
        </w:r>
      </w:del>
      <w:ins w:id="1767" w:author="home" w:date="2025-12-08T14:21:00Z">
        <w:del w:id="1768" w:author="1001210222 Choi" w:date="2025-12-15T18:18:00Z" w16du:dateUtc="2025-12-15T10:18:00Z">
          <w:r w:rsidR="008E35A7" w:rsidDel="003730A7">
            <w:rPr>
              <w:rFonts w:ascii="Times New Roman" w:hAnsi="Times New Roman" w:cs="Times New Roman" w:hint="eastAsia"/>
              <w:sz w:val="21"/>
              <w:szCs w:val="21"/>
              <w:highlight w:val="white"/>
            </w:rPr>
            <w:delText>，</w:delText>
          </w:r>
        </w:del>
      </w:ins>
      <w:del w:id="1769" w:author="1001210222 Choi" w:date="2025-12-15T18:18:00Z" w16du:dateUtc="2025-12-15T10:18:00Z">
        <w:r w:rsidR="006F7498" w:rsidRPr="002F690E" w:rsidDel="003730A7">
          <w:rPr>
            <w:rFonts w:ascii="Times New Roman" w:hAnsi="Times New Roman" w:cs="Times New Roman" w:hint="eastAsia"/>
            <w:sz w:val="21"/>
            <w:szCs w:val="21"/>
            <w:highlight w:val="white"/>
          </w:rPr>
          <w:delText>建立辽东地区</w:delText>
        </w:r>
        <w:r w:rsidR="00816D02" w:rsidRPr="002F690E" w:rsidDel="003730A7">
          <w:rPr>
            <w:rFonts w:ascii="Times New Roman" w:hAnsi="Times New Roman" w:cs="Times New Roman" w:hint="eastAsia"/>
            <w:sz w:val="21"/>
            <w:szCs w:val="21"/>
            <w:highlight w:val="white"/>
          </w:rPr>
          <w:delText>乃至华北克拉通东缘</w:delText>
        </w:r>
        <w:r w:rsidR="006F7498" w:rsidRPr="002F690E" w:rsidDel="003730A7">
          <w:rPr>
            <w:rFonts w:ascii="Times New Roman" w:hAnsi="Times New Roman" w:cs="Times New Roman" w:hint="eastAsia"/>
            <w:sz w:val="21"/>
            <w:szCs w:val="21"/>
            <w:highlight w:val="white"/>
          </w:rPr>
          <w:delText>金成矿事件的区域对比框架，以及深入揭示该矿床乃至区域金成矿作用的动力学背景与成因机制提供了</w:delText>
        </w:r>
        <w:r w:rsidR="002E22A8" w:rsidRPr="002F690E" w:rsidDel="003730A7">
          <w:rPr>
            <w:rFonts w:ascii="Times New Roman" w:hAnsi="Times New Roman" w:cs="Times New Roman" w:hint="eastAsia"/>
            <w:sz w:val="21"/>
            <w:szCs w:val="21"/>
            <w:highlight w:val="white"/>
          </w:rPr>
          <w:delText>重要依据</w:delText>
        </w:r>
        <w:r w:rsidR="006F7498" w:rsidRPr="002F690E" w:rsidDel="003730A7">
          <w:rPr>
            <w:rFonts w:ascii="Times New Roman" w:hAnsi="Times New Roman" w:cs="Times New Roman" w:hint="eastAsia"/>
            <w:sz w:val="21"/>
            <w:szCs w:val="21"/>
            <w:highlight w:val="white"/>
          </w:rPr>
          <w:delText>。</w:delText>
        </w:r>
        <w:bookmarkEnd w:id="1741"/>
      </w:del>
    </w:p>
    <w:p w14:paraId="1A758676" w14:textId="06E85977" w:rsidR="00B804E8" w:rsidRPr="00B804E8" w:rsidDel="003730A7" w:rsidRDefault="00654D5F" w:rsidP="008868EF">
      <w:pPr>
        <w:spacing w:before="260" w:after="260" w:line="415" w:lineRule="auto"/>
        <w:jc w:val="both"/>
        <w:outlineLvl w:val="1"/>
        <w:rPr>
          <w:del w:id="1770" w:author="1001210222 Choi" w:date="2025-12-15T18:18:00Z" w16du:dateUtc="2025-12-15T10:18:00Z"/>
          <w:rFonts w:ascii="Times New Roman" w:eastAsia="宋体" w:hAnsi="Times New Roman"/>
          <w:sz w:val="28"/>
          <w:szCs w:val="28"/>
        </w:rPr>
      </w:pPr>
      <w:bookmarkStart w:id="1771" w:name="一级标题序号_16"/>
      <w:bookmarkStart w:id="1772" w:name="一级标题_10"/>
      <w:del w:id="1773" w:author="1001210222 Choi" w:date="2025-12-15T18:18:00Z" w16du:dateUtc="2025-12-15T10:18:00Z">
        <w:r w:rsidRPr="002F690E" w:rsidDel="003730A7">
          <w:rPr>
            <w:rFonts w:ascii="Times New Roman" w:eastAsia="宋体" w:hAnsi="Times New Roman"/>
            <w:sz w:val="28"/>
            <w:szCs w:val="28"/>
            <w:highlight w:val="white"/>
          </w:rPr>
          <w:delText>4</w:delText>
        </w:r>
        <w:bookmarkEnd w:id="1771"/>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成矿流体性质与来源</w:delText>
        </w:r>
        <w:bookmarkEnd w:id="1772"/>
      </w:del>
    </w:p>
    <w:p w14:paraId="7B6DF6F1" w14:textId="3565D793" w:rsidR="00B804E8" w:rsidRPr="00B804E8" w:rsidDel="003730A7" w:rsidRDefault="00654D5F" w:rsidP="008868EF">
      <w:pPr>
        <w:spacing w:beforeLines="50" w:before="156" w:afterLines="50" w:after="156" w:line="276" w:lineRule="auto"/>
        <w:jc w:val="both"/>
        <w:outlineLvl w:val="2"/>
        <w:rPr>
          <w:del w:id="1774" w:author="1001210222 Choi" w:date="2025-12-15T18:18:00Z" w16du:dateUtc="2025-12-15T10:18:00Z"/>
          <w:rFonts w:ascii="黑体" w:eastAsia="黑体" w:hAnsi="黑体" w:hint="eastAsia"/>
          <w:b/>
          <w:bCs/>
          <w:sz w:val="21"/>
          <w:szCs w:val="21"/>
        </w:rPr>
      </w:pPr>
      <w:bookmarkStart w:id="1775" w:name="二级标题序号_17"/>
      <w:bookmarkStart w:id="1776" w:name="二级标题_18"/>
      <w:del w:id="1777" w:author="1001210222 Choi" w:date="2025-12-15T18:18:00Z" w16du:dateUtc="2025-12-15T10:18:00Z">
        <w:r w:rsidRPr="002F690E" w:rsidDel="003730A7">
          <w:rPr>
            <w:rFonts w:ascii="黑体" w:eastAsia="黑体" w:hAnsi="黑体"/>
            <w:b/>
            <w:bCs/>
            <w:sz w:val="21"/>
            <w:szCs w:val="21"/>
            <w:highlight w:val="white"/>
          </w:rPr>
          <w:delText>4.1</w:delText>
        </w:r>
        <w:bookmarkEnd w:id="1775"/>
        <w:r w:rsidRPr="002F690E" w:rsidDel="003730A7">
          <w:rPr>
            <w:rFonts w:ascii="黑体" w:eastAsia="黑体" w:hAnsi="黑体" w:hint="eastAsia"/>
            <w:b/>
            <w:bCs/>
            <w:sz w:val="21"/>
            <w:szCs w:val="21"/>
            <w:highlight w:val="white"/>
          </w:rPr>
          <w:delText>成矿流体温度、盐度与密度</w:delText>
        </w:r>
        <w:bookmarkEnd w:id="1776"/>
      </w:del>
    </w:p>
    <w:p w14:paraId="64C57501" w14:textId="67C37D03" w:rsidR="00B804E8" w:rsidRPr="00B804E8" w:rsidDel="003730A7" w:rsidRDefault="00654D5F" w:rsidP="008868EF">
      <w:pPr>
        <w:spacing w:after="0" w:line="276" w:lineRule="auto"/>
        <w:ind w:firstLine="420"/>
        <w:jc w:val="both"/>
        <w:rPr>
          <w:del w:id="1778" w:author="1001210222 Choi" w:date="2025-12-15T18:18:00Z" w16du:dateUtc="2025-12-15T10:18:00Z"/>
          <w:rFonts w:ascii="Times New Roman" w:eastAsia="宋体" w:hAnsi="Times New Roman"/>
          <w:sz w:val="21"/>
          <w:szCs w:val="21"/>
        </w:rPr>
      </w:pPr>
      <w:bookmarkStart w:id="1779" w:name="正文段落_70"/>
      <w:del w:id="1780" w:author="1001210222 Choi" w:date="2025-12-15T18:18:00Z" w16du:dateUtc="2025-12-15T10:18:00Z">
        <w:r w:rsidRPr="002F690E" w:rsidDel="003730A7">
          <w:rPr>
            <w:rFonts w:ascii="Times New Roman" w:eastAsia="宋体" w:hAnsi="Times New Roman" w:hint="eastAsia"/>
            <w:sz w:val="21"/>
            <w:szCs w:val="21"/>
            <w:highlight w:val="white"/>
          </w:rPr>
          <w:delText>前人流体包裹体均一温度和盐度测试数据表明，白云金矿床的成矿流体具有中低温（</w:delText>
        </w:r>
        <w:r w:rsidRPr="002F690E" w:rsidDel="003730A7">
          <w:rPr>
            <w:rFonts w:ascii="Times New Roman" w:eastAsia="宋体" w:hAnsi="Times New Roman"/>
            <w:sz w:val="21"/>
            <w:szCs w:val="21"/>
            <w:highlight w:val="white"/>
          </w:rPr>
          <w:delText>125.42-</w:delText>
        </w:r>
      </w:del>
      <w:ins w:id="1781" w:author="home" w:date="2025-12-08T14:41:00Z">
        <w:del w:id="1782" w:author="1001210222 Choi" w:date="2025-12-15T18:18:00Z" w16du:dateUtc="2025-12-15T10:18:00Z">
          <w:r w:rsidR="008579E3" w:rsidDel="003730A7">
            <w:rPr>
              <w:rFonts w:ascii="Times New Roman" w:eastAsia="宋体" w:hAnsi="Times New Roman"/>
              <w:sz w:val="21"/>
              <w:szCs w:val="21"/>
              <w:highlight w:val="white"/>
            </w:rPr>
            <w:delText>~</w:delText>
          </w:r>
        </w:del>
      </w:ins>
      <w:del w:id="1783" w:author="1001210222 Choi" w:date="2025-12-15T18:18:00Z" w16du:dateUtc="2025-12-15T10:18:00Z">
        <w:r w:rsidRPr="002F690E" w:rsidDel="003730A7">
          <w:rPr>
            <w:rFonts w:ascii="Times New Roman" w:eastAsia="宋体" w:hAnsi="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），中低盐度</w:delText>
        </w:r>
      </w:del>
      <w:ins w:id="1784" w:author="home" w:date="2025-12-08T14:21:00Z">
        <w:del w:id="1785" w:author="1001210222 Choi" w:date="2025-12-15T18:18:00Z" w16du:dateUtc="2025-12-15T10:18:00Z">
          <w:r w:rsidR="00783805" w:rsidRPr="00725EF0" w:rsidDel="003730A7">
            <w:rPr>
              <w:rFonts w:ascii="Times New Roman" w:eastAsia="楷体" w:hAnsi="Times New Roman" w:hint="eastAsia"/>
              <w:i/>
              <w:sz w:val="21"/>
              <w:szCs w:val="21"/>
              <w:highlight w:val="white"/>
            </w:rPr>
            <w:delText>w</w:delText>
          </w:r>
          <w:r w:rsidR="00783805" w:rsidRPr="00725EF0" w:rsidDel="003730A7">
            <w:rPr>
              <w:rFonts w:ascii="Times New Roman" w:eastAsia="楷体" w:hAnsi="Times New Roman"/>
              <w:sz w:val="21"/>
              <w:szCs w:val="21"/>
              <w:highlight w:val="white"/>
            </w:rPr>
            <w:delText>(NaCl</w:delText>
          </w:r>
          <w:r w:rsidR="00783805" w:rsidRPr="00725EF0" w:rsidDel="003730A7">
            <w:rPr>
              <w:rFonts w:ascii="Times New Roman" w:eastAsia="楷体" w:hAnsi="Times New Roman"/>
              <w:sz w:val="21"/>
              <w:szCs w:val="21"/>
              <w:highlight w:val="white"/>
              <w:vertAlign w:val="subscript"/>
            </w:rPr>
            <w:delText>eq</w:delText>
          </w:r>
          <w:r w:rsidR="00783805" w:rsidRPr="00725EF0" w:rsidDel="003730A7">
            <w:rPr>
              <w:rFonts w:ascii="Times New Roman" w:eastAsia="楷体" w:hAnsi="Times New Roman"/>
              <w:sz w:val="21"/>
              <w:szCs w:val="21"/>
              <w:highlight w:val="white"/>
            </w:rPr>
            <w:delText>)</w:delText>
          </w:r>
        </w:del>
      </w:ins>
      <w:del w:id="1786"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0.12</w:delText>
        </w:r>
        <w:r w:rsidR="00270ED8" w:rsidRPr="002F690E" w:rsidDel="003730A7">
          <w:rPr>
            <w:rFonts w:ascii="Times New Roman" w:eastAsia="宋体" w:hAnsi="Times New Roman"/>
            <w:sz w:val="21"/>
            <w:szCs w:val="21"/>
            <w:highlight w:val="white"/>
          </w:rPr>
          <w:delText>%</w:delText>
        </w:r>
      </w:del>
      <w:ins w:id="1787" w:author="home" w:date="2025-12-08T14:47:00Z">
        <w:del w:id="1788" w:author="1001210222 Choi" w:date="2025-12-15T18:18:00Z" w16du:dateUtc="2025-12-15T10:18:00Z">
          <w:r w:rsidR="00F123C3" w:rsidDel="003730A7">
            <w:rPr>
              <w:rFonts w:ascii="Times New Roman" w:eastAsia="宋体" w:hAnsi="Times New Roman"/>
              <w:sz w:val="21"/>
              <w:szCs w:val="21"/>
              <w:highlight w:val="white"/>
            </w:rPr>
            <w:delText>~</w:delText>
          </w:r>
        </w:del>
      </w:ins>
      <w:del w:id="1789" w:author="1001210222 Choi" w:date="2025-12-15T18:18:00Z" w16du:dateUtc="2025-12-15T10:18:00Z">
        <w:r w:rsidRPr="002F690E" w:rsidDel="003730A7">
          <w:rPr>
            <w:rFonts w:ascii="Times New Roman" w:eastAsia="宋体" w:hAnsi="Times New Roman"/>
            <w:sz w:val="21"/>
            <w:szCs w:val="21"/>
            <w:highlight w:val="white"/>
          </w:rPr>
          <w:delText>-15.90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）的特征。其早阶段成矿流体</w:delText>
        </w:r>
      </w:del>
      <w:ins w:id="1790" w:author="home" w:date="2025-12-08T14:54:00Z">
        <w:del w:id="1791" w:author="1001210222 Choi" w:date="2025-12-15T18:18:00Z" w16du:dateUtc="2025-12-15T10:18:00Z">
          <w:r w:rsidR="00BD4585" w:rsidDel="003730A7">
            <w:rPr>
              <w:rFonts w:ascii="Times New Roman" w:eastAsia="宋体" w:hAnsi="Times New Roman" w:hint="eastAsia"/>
              <w:sz w:val="21"/>
              <w:szCs w:val="21"/>
              <w:highlight w:val="white"/>
            </w:rPr>
            <w:delText>均一</w:delText>
          </w:r>
        </w:del>
      </w:ins>
      <w:del w:id="1792" w:author="1001210222 Choi" w:date="2025-12-15T18:18:00Z" w16du:dateUtc="2025-12-15T10:18:00Z">
        <w:r w:rsidRPr="002F690E" w:rsidDel="003730A7">
          <w:rPr>
            <w:rFonts w:ascii="Times New Roman" w:eastAsia="宋体" w:hAnsi="Times New Roman" w:hint="eastAsia"/>
            <w:sz w:val="21"/>
            <w:szCs w:val="21"/>
            <w:highlight w:val="white"/>
          </w:rPr>
          <w:delText>温度主要范围</w:delText>
        </w:r>
      </w:del>
      <w:ins w:id="1793" w:author="home" w:date="2025-12-08T14:47:00Z">
        <w:del w:id="1794" w:author="1001210222 Choi" w:date="2025-12-15T18:18:00Z" w16du:dateUtc="2025-12-15T10:18:00Z">
          <w:r w:rsidR="00DF27F7" w:rsidDel="003730A7">
            <w:rPr>
              <w:rFonts w:ascii="Times New Roman" w:eastAsia="宋体" w:hAnsi="Times New Roman" w:hint="eastAsia"/>
              <w:sz w:val="21"/>
              <w:szCs w:val="21"/>
              <w:highlight w:val="white"/>
            </w:rPr>
            <w:delText>为</w:delText>
          </w:r>
        </w:del>
      </w:ins>
      <w:del w:id="1795" w:author="1001210222 Choi" w:date="2025-12-15T18:18:00Z" w16du:dateUtc="2025-12-15T10:18:00Z">
        <w:r w:rsidRPr="002F690E" w:rsidDel="003730A7">
          <w:rPr>
            <w:rFonts w:ascii="Times New Roman" w:eastAsia="宋体" w:hAnsi="Times New Roman"/>
            <w:sz w:val="21"/>
            <w:szCs w:val="21"/>
            <w:highlight w:val="white"/>
          </w:rPr>
          <w:delText>232.42-</w:delText>
        </w:r>
      </w:del>
      <w:ins w:id="1796" w:author="home" w:date="2025-12-08T14:47:00Z">
        <w:del w:id="1797" w:author="1001210222 Choi" w:date="2025-12-15T18:18:00Z" w16du:dateUtc="2025-12-15T10:18:00Z">
          <w:r w:rsidR="00DF27F7" w:rsidDel="003730A7">
            <w:rPr>
              <w:rFonts w:ascii="Times New Roman" w:eastAsia="宋体" w:hAnsi="Times New Roman"/>
              <w:sz w:val="21"/>
              <w:szCs w:val="21"/>
              <w:highlight w:val="white"/>
            </w:rPr>
            <w:delText>~</w:delText>
          </w:r>
        </w:del>
      </w:ins>
      <w:del w:id="1798" w:author="1001210222 Choi" w:date="2025-12-15T18:18:00Z" w16du:dateUtc="2025-12-15T10:18:00Z">
        <w:r w:rsidRPr="002F690E" w:rsidDel="003730A7">
          <w:rPr>
            <w:rFonts w:ascii="Times New Roman" w:eastAsia="宋体" w:hAnsi="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，主阶段</w:delText>
        </w:r>
      </w:del>
      <w:ins w:id="1799" w:author="home" w:date="2025-12-08T14:53:00Z">
        <w:del w:id="1800" w:author="1001210222 Choi" w:date="2025-12-15T18:18:00Z" w16du:dateUtc="2025-12-15T10:18:00Z">
          <w:r w:rsidR="00157F94" w:rsidRPr="002F690E" w:rsidDel="003730A7">
            <w:rPr>
              <w:rFonts w:ascii="Times New Roman" w:eastAsia="宋体" w:hAnsi="Times New Roman" w:hint="eastAsia"/>
              <w:sz w:val="21"/>
              <w:szCs w:val="21"/>
              <w:highlight w:val="white"/>
            </w:rPr>
            <w:delText>成矿流体</w:delText>
          </w:r>
        </w:del>
      </w:ins>
      <w:ins w:id="1801" w:author="home" w:date="2025-12-08T14:55:00Z">
        <w:del w:id="1802" w:author="1001210222 Choi" w:date="2025-12-15T18:18:00Z" w16du:dateUtc="2025-12-15T10:18:00Z">
          <w:r w:rsidR="00BD4585" w:rsidDel="003730A7">
            <w:rPr>
              <w:rFonts w:ascii="Times New Roman" w:eastAsia="宋体" w:hAnsi="Times New Roman" w:hint="eastAsia"/>
              <w:sz w:val="21"/>
              <w:szCs w:val="21"/>
              <w:highlight w:val="white"/>
            </w:rPr>
            <w:delText>均一</w:delText>
          </w:r>
        </w:del>
      </w:ins>
      <w:ins w:id="1803" w:author="home" w:date="2025-12-08T14:53:00Z">
        <w:del w:id="1804" w:author="1001210222 Choi" w:date="2025-12-15T18:18:00Z" w16du:dateUtc="2025-12-15T10:18:00Z">
          <w:r w:rsidR="00157F94" w:rsidRPr="002F690E" w:rsidDel="003730A7">
            <w:rPr>
              <w:rFonts w:ascii="Times New Roman" w:eastAsia="宋体" w:hAnsi="Times New Roman" w:hint="eastAsia"/>
              <w:sz w:val="21"/>
              <w:szCs w:val="21"/>
              <w:highlight w:val="white"/>
            </w:rPr>
            <w:delText>温度</w:delText>
          </w:r>
        </w:del>
      </w:ins>
      <w:ins w:id="1805" w:author="home" w:date="2025-12-08T14:47:00Z">
        <w:del w:id="1806" w:author="1001210222 Choi" w:date="2025-12-15T18:18:00Z" w16du:dateUtc="2025-12-15T10:18:00Z">
          <w:r w:rsidR="00DF27F7" w:rsidDel="003730A7">
            <w:rPr>
              <w:rFonts w:ascii="Times New Roman" w:eastAsia="宋体" w:hAnsi="Times New Roman" w:hint="eastAsia"/>
              <w:sz w:val="21"/>
              <w:szCs w:val="21"/>
              <w:highlight w:val="white"/>
            </w:rPr>
            <w:delText>为</w:delText>
          </w:r>
        </w:del>
      </w:ins>
      <w:del w:id="1807" w:author="1001210222 Choi" w:date="2025-12-15T18:18:00Z" w16du:dateUtc="2025-12-15T10:18:00Z">
        <w:r w:rsidRPr="002F690E" w:rsidDel="003730A7">
          <w:rPr>
            <w:rFonts w:ascii="Times New Roman" w:eastAsia="宋体" w:hAnsi="Times New Roman"/>
            <w:sz w:val="21"/>
            <w:szCs w:val="21"/>
            <w:highlight w:val="white"/>
          </w:rPr>
          <w:delText>178.06-</w:delText>
        </w:r>
      </w:del>
      <w:ins w:id="1808" w:author="home" w:date="2025-12-08T14:47:00Z">
        <w:del w:id="1809" w:author="1001210222 Choi" w:date="2025-12-15T18:18:00Z" w16du:dateUtc="2025-12-15T10:18:00Z">
          <w:r w:rsidR="00DF27F7" w:rsidDel="003730A7">
            <w:rPr>
              <w:rFonts w:ascii="Times New Roman" w:eastAsia="宋体" w:hAnsi="Times New Roman"/>
              <w:sz w:val="21"/>
              <w:szCs w:val="21"/>
              <w:highlight w:val="white"/>
            </w:rPr>
            <w:delText>~</w:delText>
          </w:r>
        </w:del>
      </w:ins>
      <w:del w:id="1810" w:author="1001210222 Choi" w:date="2025-12-15T18:18:00Z" w16du:dateUtc="2025-12-15T10:18:00Z">
        <w:r w:rsidRPr="002F690E" w:rsidDel="003730A7">
          <w:rPr>
            <w:rFonts w:ascii="Times New Roman" w:eastAsia="宋体" w:hAnsi="Times New Roman"/>
            <w:sz w:val="21"/>
            <w:szCs w:val="21"/>
            <w:highlight w:val="white"/>
          </w:rPr>
          <w:delText>325.65</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，晚阶段</w:delText>
        </w:r>
      </w:del>
      <w:ins w:id="1811" w:author="home" w:date="2025-12-08T14:53:00Z">
        <w:del w:id="1812" w:author="1001210222 Choi" w:date="2025-12-15T18:18:00Z" w16du:dateUtc="2025-12-15T10:18:00Z">
          <w:r w:rsidR="00157F94" w:rsidRPr="002F690E" w:rsidDel="003730A7">
            <w:rPr>
              <w:rFonts w:ascii="Times New Roman" w:eastAsia="宋体" w:hAnsi="Times New Roman" w:hint="eastAsia"/>
              <w:sz w:val="21"/>
              <w:szCs w:val="21"/>
              <w:highlight w:val="white"/>
            </w:rPr>
            <w:delText>成矿流体</w:delText>
          </w:r>
        </w:del>
      </w:ins>
      <w:ins w:id="1813" w:author="home" w:date="2025-12-08T14:55:00Z">
        <w:del w:id="1814" w:author="1001210222 Choi" w:date="2025-12-15T18:18:00Z" w16du:dateUtc="2025-12-15T10:18:00Z">
          <w:r w:rsidR="00BD4585" w:rsidDel="003730A7">
            <w:rPr>
              <w:rFonts w:ascii="Times New Roman" w:eastAsia="宋体" w:hAnsi="Times New Roman" w:hint="eastAsia"/>
              <w:sz w:val="21"/>
              <w:szCs w:val="21"/>
              <w:highlight w:val="white"/>
            </w:rPr>
            <w:delText>均一</w:delText>
          </w:r>
        </w:del>
      </w:ins>
      <w:ins w:id="1815" w:author="home" w:date="2025-12-08T14:53:00Z">
        <w:del w:id="1816" w:author="1001210222 Choi" w:date="2025-12-15T18:18:00Z" w16du:dateUtc="2025-12-15T10:18:00Z">
          <w:r w:rsidR="00157F94" w:rsidRPr="002F690E" w:rsidDel="003730A7">
            <w:rPr>
              <w:rFonts w:ascii="Times New Roman" w:eastAsia="宋体" w:hAnsi="Times New Roman" w:hint="eastAsia"/>
              <w:sz w:val="21"/>
              <w:szCs w:val="21"/>
              <w:highlight w:val="white"/>
            </w:rPr>
            <w:delText>温度</w:delText>
          </w:r>
        </w:del>
      </w:ins>
      <w:ins w:id="1817" w:author="home" w:date="2025-12-08T14:48:00Z">
        <w:del w:id="1818" w:author="1001210222 Choi" w:date="2025-12-15T18:18:00Z" w16du:dateUtc="2025-12-15T10:18:00Z">
          <w:r w:rsidR="00DF27F7" w:rsidDel="003730A7">
            <w:rPr>
              <w:rFonts w:ascii="Times New Roman" w:eastAsia="宋体" w:hAnsi="Times New Roman" w:hint="eastAsia"/>
              <w:sz w:val="21"/>
              <w:szCs w:val="21"/>
              <w:highlight w:val="white"/>
            </w:rPr>
            <w:delText>为</w:delText>
          </w:r>
        </w:del>
      </w:ins>
      <w:del w:id="1819" w:author="1001210222 Choi" w:date="2025-12-15T18:18:00Z" w16du:dateUtc="2025-12-15T10:18:00Z">
        <w:r w:rsidRPr="002F690E" w:rsidDel="003730A7">
          <w:rPr>
            <w:rFonts w:ascii="Times New Roman" w:eastAsia="宋体" w:hAnsi="Times New Roman"/>
            <w:sz w:val="21"/>
            <w:szCs w:val="21"/>
            <w:highlight w:val="white"/>
          </w:rPr>
          <w:delText>125.42-</w:delText>
        </w:r>
      </w:del>
      <w:ins w:id="1820" w:author="home" w:date="2025-12-08T14:48:00Z">
        <w:del w:id="1821" w:author="1001210222 Choi" w:date="2025-12-15T18:18:00Z" w16du:dateUtc="2025-12-15T10:18:00Z">
          <w:r w:rsidR="00DF27F7" w:rsidDel="003730A7">
            <w:rPr>
              <w:rFonts w:ascii="Times New Roman" w:eastAsia="宋体" w:hAnsi="Times New Roman"/>
              <w:sz w:val="21"/>
              <w:szCs w:val="21"/>
              <w:highlight w:val="white"/>
            </w:rPr>
            <w:delText>~</w:delText>
          </w:r>
        </w:del>
      </w:ins>
      <w:del w:id="1822" w:author="1001210222 Choi" w:date="2025-12-15T18:18:00Z" w16du:dateUtc="2025-12-15T10:18:00Z">
        <w:r w:rsidRPr="002F690E" w:rsidDel="003730A7">
          <w:rPr>
            <w:rFonts w:ascii="Times New Roman" w:eastAsia="宋体" w:hAnsi="Times New Roman"/>
            <w:sz w:val="21"/>
            <w:szCs w:val="21"/>
            <w:highlight w:val="white"/>
          </w:rPr>
          <w:delText>237.55</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；早阶段成矿流体盐度</w:delText>
        </w:r>
      </w:del>
      <w:ins w:id="1823" w:author="home" w:date="2025-12-08T14:48:00Z">
        <w:del w:id="1824" w:author="1001210222 Choi" w:date="2025-12-15T18:18:00Z" w16du:dateUtc="2025-12-15T10:18:00Z">
          <w:r w:rsidR="00910EB3" w:rsidRPr="00725EF0" w:rsidDel="003730A7">
            <w:rPr>
              <w:rFonts w:ascii="Times New Roman" w:eastAsia="楷体" w:hAnsi="Times New Roman" w:hint="eastAsia"/>
              <w:i/>
              <w:sz w:val="21"/>
              <w:szCs w:val="21"/>
              <w:highlight w:val="white"/>
            </w:rPr>
            <w:delText>w</w:delText>
          </w:r>
          <w:r w:rsidR="00910EB3" w:rsidRPr="00725EF0" w:rsidDel="003730A7">
            <w:rPr>
              <w:rFonts w:ascii="Times New Roman" w:eastAsia="楷体" w:hAnsi="Times New Roman"/>
              <w:sz w:val="21"/>
              <w:szCs w:val="21"/>
              <w:highlight w:val="white"/>
            </w:rPr>
            <w:delText>(NaCl</w:delText>
          </w:r>
          <w:r w:rsidR="00910EB3" w:rsidRPr="00725EF0" w:rsidDel="003730A7">
            <w:rPr>
              <w:rFonts w:ascii="Times New Roman" w:eastAsia="楷体" w:hAnsi="Times New Roman"/>
              <w:sz w:val="21"/>
              <w:szCs w:val="21"/>
              <w:highlight w:val="white"/>
              <w:vertAlign w:val="subscript"/>
            </w:rPr>
            <w:delText>eq</w:delText>
          </w:r>
          <w:r w:rsidR="00910EB3" w:rsidRPr="00725EF0" w:rsidDel="003730A7">
            <w:rPr>
              <w:rFonts w:ascii="Times New Roman" w:eastAsia="楷体" w:hAnsi="Times New Roman"/>
              <w:sz w:val="21"/>
              <w:szCs w:val="21"/>
              <w:highlight w:val="white"/>
            </w:rPr>
            <w:delText>)</w:delText>
          </w:r>
        </w:del>
      </w:ins>
      <w:del w:id="1825" w:author="1001210222 Choi" w:date="2025-12-15T18:18:00Z" w16du:dateUtc="2025-12-15T10:18:00Z">
        <w:r w:rsidRPr="002F690E" w:rsidDel="003730A7">
          <w:rPr>
            <w:rFonts w:ascii="Times New Roman" w:eastAsia="宋体" w:hAnsi="Times New Roman" w:hint="eastAsia"/>
            <w:sz w:val="21"/>
            <w:szCs w:val="21"/>
            <w:highlight w:val="white"/>
          </w:rPr>
          <w:delText>主要范围为</w:delText>
        </w:r>
        <w:r w:rsidRPr="002F690E" w:rsidDel="003730A7">
          <w:rPr>
            <w:rFonts w:ascii="Times New Roman" w:eastAsia="宋体" w:hAnsi="Times New Roman"/>
            <w:sz w:val="21"/>
            <w:szCs w:val="21"/>
            <w:highlight w:val="white"/>
          </w:rPr>
          <w:delText>3.39</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826" w:author="home" w:date="2025-12-08T14:48:00Z">
        <w:del w:id="1827" w:author="1001210222 Choi" w:date="2025-12-15T18:18:00Z" w16du:dateUtc="2025-12-15T10:18:00Z">
          <w:r w:rsidR="00910EB3" w:rsidRPr="002F690E" w:rsidDel="003730A7">
            <w:rPr>
              <w:rFonts w:ascii="Times New Roman" w:eastAsia="宋体" w:hAnsi="Times New Roman"/>
              <w:sz w:val="21"/>
              <w:szCs w:val="21"/>
              <w:highlight w:val="white"/>
            </w:rPr>
            <w:delText>%</w:delText>
          </w:r>
          <w:r w:rsidR="00910EB3" w:rsidDel="003730A7">
            <w:rPr>
              <w:rFonts w:ascii="Times New Roman" w:eastAsia="宋体" w:hAnsi="Times New Roman"/>
              <w:sz w:val="21"/>
              <w:szCs w:val="21"/>
              <w:highlight w:val="white"/>
            </w:rPr>
            <w:delText>~</w:delText>
          </w:r>
        </w:del>
      </w:ins>
      <w:del w:id="1828" w:author="1001210222 Choi" w:date="2025-12-15T18:18:00Z" w16du:dateUtc="2025-12-15T10:18:00Z">
        <w:r w:rsidRPr="002F690E" w:rsidDel="003730A7">
          <w:rPr>
            <w:rFonts w:ascii="Times New Roman" w:eastAsia="宋体" w:hAnsi="Times New Roman"/>
            <w:sz w:val="21"/>
            <w:szCs w:val="21"/>
            <w:highlight w:val="white"/>
          </w:rPr>
          <w:delText>15.90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，主阶段</w:delText>
        </w:r>
      </w:del>
      <w:ins w:id="1829" w:author="home" w:date="2025-12-08T14:48:00Z">
        <w:del w:id="1830" w:author="1001210222 Choi" w:date="2025-12-15T18:18:00Z" w16du:dateUtc="2025-12-15T10:18:00Z">
          <w:r w:rsidR="00910EB3" w:rsidDel="003730A7">
            <w:rPr>
              <w:rFonts w:ascii="Times New Roman" w:eastAsia="宋体" w:hAnsi="Times New Roman" w:hint="eastAsia"/>
              <w:sz w:val="21"/>
              <w:szCs w:val="21"/>
              <w:highlight w:val="white"/>
            </w:rPr>
            <w:delText>盐度</w:delText>
          </w:r>
          <w:r w:rsidR="00910EB3" w:rsidRPr="00725EF0" w:rsidDel="003730A7">
            <w:rPr>
              <w:rFonts w:ascii="Times New Roman" w:eastAsia="楷体" w:hAnsi="Times New Roman" w:hint="eastAsia"/>
              <w:i/>
              <w:sz w:val="21"/>
              <w:szCs w:val="21"/>
              <w:highlight w:val="white"/>
            </w:rPr>
            <w:delText>w</w:delText>
          </w:r>
          <w:r w:rsidR="00910EB3" w:rsidRPr="00725EF0" w:rsidDel="003730A7">
            <w:rPr>
              <w:rFonts w:ascii="Times New Roman" w:eastAsia="楷体" w:hAnsi="Times New Roman"/>
              <w:sz w:val="21"/>
              <w:szCs w:val="21"/>
              <w:highlight w:val="white"/>
            </w:rPr>
            <w:delText>(NaCl</w:delText>
          </w:r>
          <w:r w:rsidR="00910EB3" w:rsidRPr="00725EF0" w:rsidDel="003730A7">
            <w:rPr>
              <w:rFonts w:ascii="Times New Roman" w:eastAsia="楷体" w:hAnsi="Times New Roman"/>
              <w:sz w:val="21"/>
              <w:szCs w:val="21"/>
              <w:highlight w:val="white"/>
              <w:vertAlign w:val="subscript"/>
            </w:rPr>
            <w:delText>eq</w:delText>
          </w:r>
          <w:r w:rsidR="00910EB3" w:rsidRPr="00725EF0" w:rsidDel="003730A7">
            <w:rPr>
              <w:rFonts w:ascii="Times New Roman" w:eastAsia="楷体" w:hAnsi="Times New Roman"/>
              <w:sz w:val="21"/>
              <w:szCs w:val="21"/>
              <w:highlight w:val="white"/>
            </w:rPr>
            <w:delText>)</w:delText>
          </w:r>
          <w:r w:rsidR="00910EB3" w:rsidDel="003730A7">
            <w:rPr>
              <w:rFonts w:ascii="Times New Roman" w:eastAsia="楷体" w:hAnsi="Times New Roman" w:hint="eastAsia"/>
              <w:sz w:val="21"/>
              <w:szCs w:val="21"/>
              <w:highlight w:val="white"/>
            </w:rPr>
            <w:delText>为</w:delText>
          </w:r>
        </w:del>
      </w:ins>
      <w:del w:id="1831" w:author="1001210222 Choi" w:date="2025-12-15T18:18:00Z" w16du:dateUtc="2025-12-15T10:18:00Z">
        <w:r w:rsidRPr="002F690E" w:rsidDel="003730A7">
          <w:rPr>
            <w:rFonts w:ascii="Times New Roman" w:eastAsia="宋体" w:hAnsi="Times New Roman"/>
            <w:sz w:val="21"/>
            <w:szCs w:val="21"/>
            <w:highlight w:val="white"/>
          </w:rPr>
          <w:delText>1.58</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832" w:author="home" w:date="2025-12-08T14:48:00Z">
        <w:del w:id="1833" w:author="1001210222 Choi" w:date="2025-12-15T18:18:00Z" w16du:dateUtc="2025-12-15T10:18:00Z">
          <w:r w:rsidR="00910EB3" w:rsidRPr="002F690E" w:rsidDel="003730A7">
            <w:rPr>
              <w:rFonts w:ascii="Times New Roman" w:eastAsia="宋体" w:hAnsi="Times New Roman"/>
              <w:sz w:val="21"/>
              <w:szCs w:val="21"/>
              <w:highlight w:val="white"/>
            </w:rPr>
            <w:delText>%</w:delText>
          </w:r>
          <w:r w:rsidR="00910EB3" w:rsidDel="003730A7">
            <w:rPr>
              <w:rFonts w:ascii="Times New Roman" w:eastAsia="宋体" w:hAnsi="Times New Roman"/>
              <w:sz w:val="21"/>
              <w:szCs w:val="21"/>
              <w:highlight w:val="white"/>
            </w:rPr>
            <w:delText>~</w:delText>
          </w:r>
        </w:del>
      </w:ins>
      <w:del w:id="1834" w:author="1001210222 Choi" w:date="2025-12-15T18:18:00Z" w16du:dateUtc="2025-12-15T10:18:00Z">
        <w:r w:rsidRPr="002F690E" w:rsidDel="003730A7">
          <w:rPr>
            <w:rFonts w:ascii="Times New Roman" w:eastAsia="宋体" w:hAnsi="Times New Roman"/>
            <w:sz w:val="21"/>
            <w:szCs w:val="21"/>
            <w:highlight w:val="white"/>
          </w:rPr>
          <w:delText>13.70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，晚阶段</w:delText>
        </w:r>
      </w:del>
      <w:ins w:id="1835" w:author="home" w:date="2025-12-08T14:48:00Z">
        <w:del w:id="1836" w:author="1001210222 Choi" w:date="2025-12-15T18:18:00Z" w16du:dateUtc="2025-12-15T10:18:00Z">
          <w:r w:rsidR="00910EB3" w:rsidDel="003730A7">
            <w:rPr>
              <w:rFonts w:ascii="Times New Roman" w:eastAsia="宋体" w:hAnsi="Times New Roman" w:hint="eastAsia"/>
              <w:sz w:val="21"/>
              <w:szCs w:val="21"/>
              <w:highlight w:val="white"/>
            </w:rPr>
            <w:delText>盐度</w:delText>
          </w:r>
          <w:r w:rsidR="00910EB3" w:rsidRPr="00725EF0" w:rsidDel="003730A7">
            <w:rPr>
              <w:rFonts w:ascii="Times New Roman" w:eastAsia="楷体" w:hAnsi="Times New Roman" w:hint="eastAsia"/>
              <w:i/>
              <w:sz w:val="21"/>
              <w:szCs w:val="21"/>
              <w:highlight w:val="white"/>
            </w:rPr>
            <w:delText>w</w:delText>
          </w:r>
          <w:r w:rsidR="00910EB3" w:rsidRPr="00725EF0" w:rsidDel="003730A7">
            <w:rPr>
              <w:rFonts w:ascii="Times New Roman" w:eastAsia="楷体" w:hAnsi="Times New Roman"/>
              <w:sz w:val="21"/>
              <w:szCs w:val="21"/>
              <w:highlight w:val="white"/>
            </w:rPr>
            <w:delText>(NaCl</w:delText>
          </w:r>
          <w:r w:rsidR="00910EB3" w:rsidRPr="00725EF0" w:rsidDel="003730A7">
            <w:rPr>
              <w:rFonts w:ascii="Times New Roman" w:eastAsia="楷体" w:hAnsi="Times New Roman"/>
              <w:sz w:val="21"/>
              <w:szCs w:val="21"/>
              <w:highlight w:val="white"/>
              <w:vertAlign w:val="subscript"/>
            </w:rPr>
            <w:delText>eq</w:delText>
          </w:r>
          <w:r w:rsidR="00910EB3" w:rsidRPr="00725EF0" w:rsidDel="003730A7">
            <w:rPr>
              <w:rFonts w:ascii="Times New Roman" w:eastAsia="楷体" w:hAnsi="Times New Roman"/>
              <w:sz w:val="21"/>
              <w:szCs w:val="21"/>
              <w:highlight w:val="white"/>
            </w:rPr>
            <w:delText>)</w:delText>
          </w:r>
          <w:r w:rsidR="00910EB3" w:rsidDel="003730A7">
            <w:rPr>
              <w:rFonts w:ascii="Times New Roman" w:eastAsia="楷体" w:hAnsi="Times New Roman" w:hint="eastAsia"/>
              <w:sz w:val="21"/>
              <w:szCs w:val="21"/>
              <w:highlight w:val="white"/>
            </w:rPr>
            <w:delText>为</w:delText>
          </w:r>
        </w:del>
      </w:ins>
      <w:del w:id="1837" w:author="1001210222 Choi" w:date="2025-12-15T18:18:00Z" w16du:dateUtc="2025-12-15T10:18:00Z">
        <w:r w:rsidRPr="002F690E" w:rsidDel="003730A7">
          <w:rPr>
            <w:rFonts w:ascii="Times New Roman" w:eastAsia="宋体" w:hAnsi="Times New Roman"/>
            <w:sz w:val="21"/>
            <w:szCs w:val="21"/>
            <w:highlight w:val="white"/>
          </w:rPr>
          <w:delText>0.12</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838" w:author="home" w:date="2025-12-08T14:48:00Z">
        <w:del w:id="1839" w:author="1001210222 Choi" w:date="2025-12-15T18:18:00Z" w16du:dateUtc="2025-12-15T10:18:00Z">
          <w:r w:rsidR="00910EB3" w:rsidRPr="002F690E" w:rsidDel="003730A7">
            <w:rPr>
              <w:rFonts w:ascii="Times New Roman" w:eastAsia="宋体" w:hAnsi="Times New Roman"/>
              <w:sz w:val="21"/>
              <w:szCs w:val="21"/>
              <w:highlight w:val="white"/>
            </w:rPr>
            <w:delText>%</w:delText>
          </w:r>
          <w:r w:rsidR="00910EB3" w:rsidDel="003730A7">
            <w:rPr>
              <w:rFonts w:ascii="Times New Roman" w:eastAsia="宋体" w:hAnsi="Times New Roman"/>
              <w:sz w:val="21"/>
              <w:szCs w:val="21"/>
              <w:highlight w:val="white"/>
            </w:rPr>
            <w:delText>~</w:delText>
          </w:r>
        </w:del>
      </w:ins>
      <w:del w:id="1840" w:author="1001210222 Choi" w:date="2025-12-15T18:18:00Z" w16du:dateUtc="2025-12-15T10:18:00Z">
        <w:r w:rsidRPr="002F690E" w:rsidDel="003730A7">
          <w:rPr>
            <w:rFonts w:ascii="Times New Roman" w:eastAsia="宋体" w:hAnsi="Times New Roman"/>
            <w:sz w:val="21"/>
            <w:szCs w:val="21"/>
            <w:highlight w:val="white"/>
          </w:rPr>
          <w:delText>12.08</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。小佟家堡子的成矿流体具中温（</w:delText>
        </w:r>
        <w:r w:rsidRPr="002F690E" w:rsidDel="003730A7">
          <w:rPr>
            <w:rFonts w:ascii="Times New Roman" w:eastAsia="宋体" w:hAnsi="Times New Roman"/>
            <w:sz w:val="21"/>
            <w:szCs w:val="21"/>
            <w:highlight w:val="white"/>
          </w:rPr>
          <w:delText>214.48-</w:delText>
        </w:r>
      </w:del>
      <w:ins w:id="1841" w:author="home" w:date="2025-12-08T14:48:00Z">
        <w:del w:id="1842" w:author="1001210222 Choi" w:date="2025-12-15T18:18:00Z" w16du:dateUtc="2025-12-15T10:18:00Z">
          <w:r w:rsidR="00544AB9" w:rsidDel="003730A7">
            <w:rPr>
              <w:rFonts w:ascii="Times New Roman" w:eastAsia="宋体" w:hAnsi="Times New Roman"/>
              <w:sz w:val="21"/>
              <w:szCs w:val="21"/>
              <w:highlight w:val="white"/>
            </w:rPr>
            <w:delText>~</w:delText>
          </w:r>
        </w:del>
      </w:ins>
      <w:del w:id="1843" w:author="1001210222 Choi" w:date="2025-12-15T18:18:00Z" w16du:dateUtc="2025-12-15T10:18:00Z">
        <w:r w:rsidRPr="002F690E" w:rsidDel="003730A7">
          <w:rPr>
            <w:rFonts w:ascii="Times New Roman" w:eastAsia="宋体" w:hAnsi="Times New Roman"/>
            <w:sz w:val="21"/>
            <w:szCs w:val="21"/>
            <w:highlight w:val="white"/>
          </w:rPr>
          <w:delText>407.85</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），中低盐度</w:delText>
        </w:r>
      </w:del>
      <w:ins w:id="1844" w:author="home" w:date="2025-12-08T14:48:00Z">
        <w:del w:id="1845" w:author="1001210222 Choi" w:date="2025-12-15T18:18:00Z" w16du:dateUtc="2025-12-15T10:18:00Z">
          <w:r w:rsidR="00544AB9" w:rsidRPr="00725EF0" w:rsidDel="003730A7">
            <w:rPr>
              <w:rFonts w:ascii="Times New Roman" w:eastAsia="楷体" w:hAnsi="Times New Roman" w:hint="eastAsia"/>
              <w:i/>
              <w:sz w:val="21"/>
              <w:szCs w:val="21"/>
              <w:highlight w:val="white"/>
            </w:rPr>
            <w:delText>w</w:delText>
          </w:r>
          <w:r w:rsidR="00544AB9" w:rsidRPr="00725EF0" w:rsidDel="003730A7">
            <w:rPr>
              <w:rFonts w:ascii="Times New Roman" w:eastAsia="楷体" w:hAnsi="Times New Roman"/>
              <w:sz w:val="21"/>
              <w:szCs w:val="21"/>
              <w:highlight w:val="white"/>
            </w:rPr>
            <w:delText>(NaCl</w:delText>
          </w:r>
          <w:r w:rsidR="00544AB9" w:rsidRPr="00725EF0" w:rsidDel="003730A7">
            <w:rPr>
              <w:rFonts w:ascii="Times New Roman" w:eastAsia="楷体" w:hAnsi="Times New Roman"/>
              <w:sz w:val="21"/>
              <w:szCs w:val="21"/>
              <w:highlight w:val="white"/>
              <w:vertAlign w:val="subscript"/>
            </w:rPr>
            <w:delText>eq</w:delText>
          </w:r>
          <w:r w:rsidR="00544AB9" w:rsidRPr="00725EF0" w:rsidDel="003730A7">
            <w:rPr>
              <w:rFonts w:ascii="Times New Roman" w:eastAsia="楷体" w:hAnsi="Times New Roman"/>
              <w:sz w:val="21"/>
              <w:szCs w:val="21"/>
              <w:highlight w:val="white"/>
            </w:rPr>
            <w:delText>)</w:delText>
          </w:r>
        </w:del>
      </w:ins>
      <w:del w:id="1846"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4.14</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847" w:author="home" w:date="2025-12-08T14:49:00Z">
        <w:del w:id="1848" w:author="1001210222 Choi" w:date="2025-12-15T18:18:00Z" w16du:dateUtc="2025-12-15T10:18:00Z">
          <w:r w:rsidR="00544AB9" w:rsidDel="003730A7">
            <w:rPr>
              <w:rFonts w:ascii="Times New Roman" w:eastAsia="宋体" w:hAnsi="Times New Roman"/>
              <w:sz w:val="21"/>
              <w:szCs w:val="21"/>
              <w:highlight w:val="white"/>
            </w:rPr>
            <w:delText>~</w:delText>
          </w:r>
        </w:del>
      </w:ins>
      <w:del w:id="1849" w:author="1001210222 Choi" w:date="2025-12-15T18:18:00Z" w16du:dateUtc="2025-12-15T10:18:00Z">
        <w:r w:rsidRPr="002F690E" w:rsidDel="003730A7">
          <w:rPr>
            <w:rFonts w:ascii="Times New Roman" w:eastAsia="宋体" w:hAnsi="Times New Roman"/>
            <w:sz w:val="21"/>
            <w:szCs w:val="21"/>
            <w:highlight w:val="white"/>
          </w:rPr>
          <w:delText>14.18</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）的特征。其中</w:delText>
        </w:r>
      </w:del>
      <w:ins w:id="1850" w:author="home" w:date="2025-12-08T14:49:00Z">
        <w:del w:id="1851" w:author="1001210222 Choi" w:date="2025-12-15T18:18:00Z" w16du:dateUtc="2025-12-15T10:18:00Z">
          <w:r w:rsidR="00587A5D" w:rsidDel="003730A7">
            <w:rPr>
              <w:rFonts w:ascii="Times New Roman" w:eastAsia="宋体" w:hAnsi="Times New Roman" w:hint="eastAsia"/>
              <w:sz w:val="21"/>
              <w:szCs w:val="21"/>
              <w:highlight w:val="white"/>
            </w:rPr>
            <w:delText>，</w:delText>
          </w:r>
        </w:del>
      </w:ins>
      <w:del w:id="1852" w:author="1001210222 Choi" w:date="2025-12-15T18:18:00Z" w16du:dateUtc="2025-12-15T10:18:00Z">
        <w:r w:rsidRPr="002F690E" w:rsidDel="003730A7">
          <w:rPr>
            <w:rFonts w:ascii="Times New Roman" w:eastAsia="宋体" w:hAnsi="Times New Roman" w:hint="eastAsia"/>
            <w:sz w:val="21"/>
            <w:szCs w:val="21"/>
            <w:highlight w:val="white"/>
          </w:rPr>
          <w:delText>早阶段</w:delText>
        </w:r>
      </w:del>
      <w:ins w:id="1853" w:author="home" w:date="2025-12-08T14:54:00Z">
        <w:del w:id="1854" w:author="1001210222 Choi" w:date="2025-12-15T18:18:00Z" w16du:dateUtc="2025-12-15T10:18:00Z">
          <w:r w:rsidR="00BD4585" w:rsidDel="003730A7">
            <w:rPr>
              <w:rFonts w:ascii="Times New Roman" w:eastAsia="宋体" w:hAnsi="Times New Roman" w:hint="eastAsia"/>
              <w:sz w:val="21"/>
              <w:szCs w:val="21"/>
              <w:highlight w:val="white"/>
            </w:rPr>
            <w:delText>成矿流体</w:delText>
          </w:r>
        </w:del>
      </w:ins>
      <w:del w:id="1855" w:author="1001210222 Choi" w:date="2025-12-15T18:18:00Z" w16du:dateUtc="2025-12-15T10:18:00Z">
        <w:r w:rsidRPr="002F690E" w:rsidDel="003730A7">
          <w:rPr>
            <w:rFonts w:ascii="Times New Roman" w:eastAsia="宋体" w:hAnsi="Times New Roman" w:hint="eastAsia"/>
            <w:sz w:val="21"/>
            <w:szCs w:val="21"/>
            <w:highlight w:val="white"/>
          </w:rPr>
          <w:delText>均一温度</w:delText>
        </w:r>
      </w:del>
      <w:ins w:id="1856" w:author="home" w:date="2025-12-08T14:49:00Z">
        <w:del w:id="1857" w:author="1001210222 Choi" w:date="2025-12-15T18:18:00Z" w16du:dateUtc="2025-12-15T10:18:00Z">
          <w:r w:rsidR="00A87CEC" w:rsidDel="003730A7">
            <w:rPr>
              <w:rFonts w:ascii="Times New Roman" w:eastAsia="宋体" w:hAnsi="Times New Roman" w:hint="eastAsia"/>
              <w:sz w:val="21"/>
              <w:szCs w:val="21"/>
              <w:highlight w:val="white"/>
            </w:rPr>
            <w:delText>为</w:delText>
          </w:r>
        </w:del>
      </w:ins>
      <w:del w:id="1858" w:author="1001210222 Choi" w:date="2025-12-15T18:18:00Z" w16du:dateUtc="2025-12-15T10:18:00Z">
        <w:r w:rsidRPr="002F690E" w:rsidDel="003730A7">
          <w:rPr>
            <w:rFonts w:ascii="Times New Roman" w:eastAsia="宋体" w:hAnsi="Times New Roman"/>
            <w:sz w:val="21"/>
            <w:szCs w:val="21"/>
            <w:highlight w:val="white"/>
          </w:rPr>
          <w:delText>321.14-</w:delText>
        </w:r>
      </w:del>
      <w:ins w:id="1859" w:author="home" w:date="2025-12-08T14:50:00Z">
        <w:del w:id="1860" w:author="1001210222 Choi" w:date="2025-12-15T18:18:00Z" w16du:dateUtc="2025-12-15T10:18:00Z">
          <w:r w:rsidR="00A87CEC" w:rsidDel="003730A7">
            <w:rPr>
              <w:rFonts w:ascii="Times New Roman" w:eastAsia="宋体" w:hAnsi="Times New Roman"/>
              <w:sz w:val="21"/>
              <w:szCs w:val="21"/>
              <w:highlight w:val="white"/>
            </w:rPr>
            <w:delText>~</w:delText>
          </w:r>
        </w:del>
      </w:ins>
      <w:del w:id="1861" w:author="1001210222 Choi" w:date="2025-12-15T18:18:00Z" w16du:dateUtc="2025-12-15T10:18:00Z">
        <w:r w:rsidRPr="002F690E" w:rsidDel="003730A7">
          <w:rPr>
            <w:rFonts w:ascii="Times New Roman" w:eastAsia="宋体" w:hAnsi="Times New Roman"/>
            <w:sz w:val="21"/>
            <w:szCs w:val="21"/>
            <w:highlight w:val="white"/>
          </w:rPr>
          <w:delText>407.85</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，主阶段主要范围</w:delText>
        </w:r>
      </w:del>
      <w:ins w:id="1862" w:author="home" w:date="2025-12-08T14:54:00Z">
        <w:del w:id="1863" w:author="1001210222 Choi" w:date="2025-12-15T18:18:00Z" w16du:dateUtc="2025-12-15T10:18:00Z">
          <w:r w:rsidR="00BD4585" w:rsidRPr="002F690E" w:rsidDel="003730A7">
            <w:rPr>
              <w:rFonts w:ascii="Times New Roman" w:eastAsia="宋体" w:hAnsi="Times New Roman" w:hint="eastAsia"/>
              <w:sz w:val="21"/>
              <w:szCs w:val="21"/>
              <w:highlight w:val="white"/>
            </w:rPr>
            <w:delText>成矿流体</w:delText>
          </w:r>
        </w:del>
      </w:ins>
      <w:ins w:id="1864" w:author="home" w:date="2025-12-08T14:53:00Z">
        <w:del w:id="1865" w:author="1001210222 Choi" w:date="2025-12-15T18:18:00Z" w16du:dateUtc="2025-12-15T10:18:00Z">
          <w:r w:rsidR="00157F94" w:rsidRPr="002F690E" w:rsidDel="003730A7">
            <w:rPr>
              <w:rFonts w:ascii="Times New Roman" w:eastAsia="宋体" w:hAnsi="Times New Roman" w:hint="eastAsia"/>
              <w:sz w:val="21"/>
              <w:szCs w:val="21"/>
              <w:highlight w:val="white"/>
            </w:rPr>
            <w:delText>均一温度</w:delText>
          </w:r>
        </w:del>
      </w:ins>
      <w:ins w:id="1866" w:author="home" w:date="2025-12-08T14:50:00Z">
        <w:del w:id="1867" w:author="1001210222 Choi" w:date="2025-12-15T18:18:00Z" w16du:dateUtc="2025-12-15T10:18:00Z">
          <w:r w:rsidR="00A87CEC" w:rsidDel="003730A7">
            <w:rPr>
              <w:rFonts w:ascii="Times New Roman" w:eastAsia="宋体" w:hAnsi="Times New Roman" w:hint="eastAsia"/>
              <w:sz w:val="21"/>
              <w:szCs w:val="21"/>
              <w:highlight w:val="white"/>
            </w:rPr>
            <w:delText>为</w:delText>
          </w:r>
        </w:del>
      </w:ins>
      <w:del w:id="1868" w:author="1001210222 Choi" w:date="2025-12-15T18:18:00Z" w16du:dateUtc="2025-12-15T10:18:00Z">
        <w:r w:rsidRPr="002F690E" w:rsidDel="003730A7">
          <w:rPr>
            <w:rFonts w:ascii="Times New Roman" w:eastAsia="宋体" w:hAnsi="Times New Roman"/>
            <w:sz w:val="21"/>
            <w:szCs w:val="21"/>
            <w:highlight w:val="white"/>
          </w:rPr>
          <w:delText>267.81</w:delText>
        </w:r>
      </w:del>
      <w:ins w:id="1869" w:author="home" w:date="2025-12-08T14:50:00Z">
        <w:del w:id="1870" w:author="1001210222 Choi" w:date="2025-12-15T18:18:00Z" w16du:dateUtc="2025-12-15T10:18:00Z">
          <w:r w:rsidR="00A87CEC" w:rsidDel="003730A7">
            <w:rPr>
              <w:rFonts w:ascii="Times New Roman" w:eastAsia="宋体" w:hAnsi="Times New Roman"/>
              <w:sz w:val="21"/>
              <w:szCs w:val="21"/>
              <w:highlight w:val="white"/>
            </w:rPr>
            <w:delText>~</w:delText>
          </w:r>
        </w:del>
      </w:ins>
      <w:del w:id="1871" w:author="1001210222 Choi" w:date="2025-12-15T18:18:00Z" w16du:dateUtc="2025-12-15T10:18:00Z">
        <w:r w:rsidRPr="002F690E" w:rsidDel="003730A7">
          <w:rPr>
            <w:rFonts w:ascii="Times New Roman" w:eastAsia="宋体" w:hAnsi="Times New Roman"/>
            <w:sz w:val="21"/>
            <w:szCs w:val="21"/>
            <w:highlight w:val="white"/>
          </w:rPr>
          <w:delText>-375.27</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，晚阶段</w:delText>
        </w:r>
      </w:del>
      <w:ins w:id="1872" w:author="home" w:date="2025-12-08T14:54:00Z">
        <w:del w:id="1873" w:author="1001210222 Choi" w:date="2025-12-15T18:18:00Z" w16du:dateUtc="2025-12-15T10:18:00Z">
          <w:r w:rsidR="00BD4585" w:rsidRPr="002F690E" w:rsidDel="003730A7">
            <w:rPr>
              <w:rFonts w:ascii="Times New Roman" w:eastAsia="宋体" w:hAnsi="Times New Roman" w:hint="eastAsia"/>
              <w:sz w:val="21"/>
              <w:szCs w:val="21"/>
              <w:highlight w:val="white"/>
            </w:rPr>
            <w:delText>成矿流体</w:delText>
          </w:r>
        </w:del>
      </w:ins>
      <w:ins w:id="1874" w:author="home" w:date="2025-12-08T14:53:00Z">
        <w:del w:id="1875" w:author="1001210222 Choi" w:date="2025-12-15T18:18:00Z" w16du:dateUtc="2025-12-15T10:18:00Z">
          <w:r w:rsidR="00157F94" w:rsidRPr="002F690E" w:rsidDel="003730A7">
            <w:rPr>
              <w:rFonts w:ascii="Times New Roman" w:eastAsia="宋体" w:hAnsi="Times New Roman" w:hint="eastAsia"/>
              <w:sz w:val="21"/>
              <w:szCs w:val="21"/>
              <w:highlight w:val="white"/>
            </w:rPr>
            <w:delText>均一温度</w:delText>
          </w:r>
        </w:del>
      </w:ins>
      <w:ins w:id="1876" w:author="home" w:date="2025-12-08T14:50:00Z">
        <w:del w:id="1877" w:author="1001210222 Choi" w:date="2025-12-15T18:18:00Z" w16du:dateUtc="2025-12-15T10:18:00Z">
          <w:r w:rsidR="00A87CEC" w:rsidDel="003730A7">
            <w:rPr>
              <w:rFonts w:ascii="Times New Roman" w:eastAsia="宋体" w:hAnsi="Times New Roman" w:hint="eastAsia"/>
              <w:sz w:val="21"/>
              <w:szCs w:val="21"/>
              <w:highlight w:val="white"/>
            </w:rPr>
            <w:delText>为</w:delText>
          </w:r>
        </w:del>
      </w:ins>
      <w:del w:id="1878" w:author="1001210222 Choi" w:date="2025-12-15T18:18:00Z" w16du:dateUtc="2025-12-15T10:18:00Z">
        <w:r w:rsidRPr="002F690E" w:rsidDel="003730A7">
          <w:rPr>
            <w:rFonts w:ascii="Times New Roman" w:eastAsia="宋体" w:hAnsi="Times New Roman"/>
            <w:sz w:val="21"/>
            <w:szCs w:val="21"/>
            <w:highlight w:val="white"/>
          </w:rPr>
          <w:delText>214.48-</w:delText>
        </w:r>
      </w:del>
      <w:ins w:id="1879" w:author="home" w:date="2025-12-08T14:50:00Z">
        <w:del w:id="1880" w:author="1001210222 Choi" w:date="2025-12-15T18:18:00Z" w16du:dateUtc="2025-12-15T10:18:00Z">
          <w:r w:rsidR="00A87CEC" w:rsidDel="003730A7">
            <w:rPr>
              <w:rFonts w:ascii="Times New Roman" w:eastAsia="宋体" w:hAnsi="Times New Roman"/>
              <w:sz w:val="21"/>
              <w:szCs w:val="21"/>
              <w:highlight w:val="white"/>
            </w:rPr>
            <w:delText>~</w:delText>
          </w:r>
        </w:del>
      </w:ins>
      <w:del w:id="1881" w:author="1001210222 Choi" w:date="2025-12-15T18:18:00Z" w16du:dateUtc="2025-12-15T10:18:00Z">
        <w:r w:rsidRPr="002F690E" w:rsidDel="003730A7">
          <w:rPr>
            <w:rFonts w:ascii="Times New Roman" w:eastAsia="宋体" w:hAnsi="Times New Roman"/>
            <w:sz w:val="21"/>
            <w:szCs w:val="21"/>
            <w:highlight w:val="white"/>
          </w:rPr>
          <w:delText>257.06</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00DF71D6" w:rsidRPr="002F690E" w:rsidDel="003730A7">
          <w:rPr>
            <w:rFonts w:ascii="Times New Roman" w:eastAsia="宋体" w:hAnsi="Times New Roman" w:hint="eastAsia"/>
            <w:sz w:val="21"/>
            <w:szCs w:val="21"/>
            <w:highlight w:val="white"/>
          </w:rPr>
          <w:delText>；早阶段成矿流体盐度</w:delText>
        </w:r>
      </w:del>
      <w:ins w:id="1882" w:author="home" w:date="2025-12-08T14:50:00Z">
        <w:del w:id="1883" w:author="1001210222 Choi" w:date="2025-12-15T18:18:00Z" w16du:dateUtc="2025-12-15T10:18:00Z">
          <w:r w:rsidR="00A87CEC" w:rsidRPr="00725EF0" w:rsidDel="003730A7">
            <w:rPr>
              <w:rFonts w:ascii="Times New Roman" w:eastAsia="楷体" w:hAnsi="Times New Roman" w:hint="eastAsia"/>
              <w:i/>
              <w:sz w:val="21"/>
              <w:szCs w:val="21"/>
              <w:highlight w:val="white"/>
            </w:rPr>
            <w:delText>w</w:delText>
          </w:r>
          <w:r w:rsidR="00A87CEC" w:rsidRPr="00725EF0" w:rsidDel="003730A7">
            <w:rPr>
              <w:rFonts w:ascii="Times New Roman" w:eastAsia="楷体" w:hAnsi="Times New Roman"/>
              <w:sz w:val="21"/>
              <w:szCs w:val="21"/>
              <w:highlight w:val="white"/>
            </w:rPr>
            <w:delText>(NaCl</w:delText>
          </w:r>
          <w:r w:rsidR="00A87CEC" w:rsidRPr="00725EF0" w:rsidDel="003730A7">
            <w:rPr>
              <w:rFonts w:ascii="Times New Roman" w:eastAsia="楷体" w:hAnsi="Times New Roman"/>
              <w:sz w:val="21"/>
              <w:szCs w:val="21"/>
              <w:highlight w:val="white"/>
              <w:vertAlign w:val="subscript"/>
            </w:rPr>
            <w:delText>eq</w:delText>
          </w:r>
          <w:r w:rsidR="00A87CEC" w:rsidRPr="00725EF0" w:rsidDel="003730A7">
            <w:rPr>
              <w:rFonts w:ascii="Times New Roman" w:eastAsia="楷体" w:hAnsi="Times New Roman"/>
              <w:sz w:val="21"/>
              <w:szCs w:val="21"/>
              <w:highlight w:val="white"/>
            </w:rPr>
            <w:delText>)</w:delText>
          </w:r>
        </w:del>
      </w:ins>
      <w:del w:id="1884" w:author="1001210222 Choi" w:date="2025-12-15T18:18:00Z" w16du:dateUtc="2025-12-15T10:18:00Z">
        <w:r w:rsidR="00DF71D6" w:rsidRPr="002F690E" w:rsidDel="003730A7">
          <w:rPr>
            <w:rFonts w:ascii="Times New Roman" w:eastAsia="宋体" w:hAnsi="Times New Roman" w:hint="eastAsia"/>
            <w:sz w:val="21"/>
            <w:szCs w:val="21"/>
            <w:highlight w:val="white"/>
          </w:rPr>
          <w:delText>主要范围为</w:delText>
        </w:r>
        <w:r w:rsidR="00DF71D6" w:rsidRPr="002F690E" w:rsidDel="003730A7">
          <w:rPr>
            <w:rFonts w:ascii="Times New Roman" w:eastAsia="宋体" w:hAnsi="Times New Roman"/>
            <w:sz w:val="21"/>
            <w:szCs w:val="21"/>
            <w:highlight w:val="white"/>
          </w:rPr>
          <w:delText>5.81</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w:delText>
        </w:r>
      </w:del>
      <w:ins w:id="1885" w:author="home" w:date="2025-12-08T14:50:00Z">
        <w:del w:id="1886" w:author="1001210222 Choi" w:date="2025-12-15T18:18:00Z" w16du:dateUtc="2025-12-15T10:18:00Z">
          <w:r w:rsidR="00A87CEC" w:rsidDel="003730A7">
            <w:rPr>
              <w:rFonts w:ascii="Times New Roman" w:eastAsia="宋体" w:hAnsi="Times New Roman"/>
              <w:sz w:val="21"/>
              <w:szCs w:val="21"/>
              <w:highlight w:val="white"/>
            </w:rPr>
            <w:delText>~</w:delText>
          </w:r>
        </w:del>
      </w:ins>
      <w:del w:id="1887" w:author="1001210222 Choi" w:date="2025-12-15T18:18:00Z" w16du:dateUtc="2025-12-15T10:18:00Z">
        <w:r w:rsidR="00DF71D6" w:rsidRPr="002F690E" w:rsidDel="003730A7">
          <w:rPr>
            <w:rFonts w:ascii="Times New Roman" w:eastAsia="宋体" w:hAnsi="Times New Roman"/>
            <w:sz w:val="21"/>
            <w:szCs w:val="21"/>
            <w:highlight w:val="white"/>
          </w:rPr>
          <w:delText>14.18</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 xml:space="preserve"> NaCl eq.</w:delText>
        </w:r>
        <w:r w:rsidR="00DF71D6" w:rsidRPr="002F690E" w:rsidDel="003730A7">
          <w:rPr>
            <w:rFonts w:ascii="Times New Roman" w:eastAsia="宋体" w:hAnsi="Times New Roman" w:hint="eastAsia"/>
            <w:sz w:val="21"/>
            <w:szCs w:val="21"/>
            <w:highlight w:val="white"/>
          </w:rPr>
          <w:delText>，主阶段</w:delText>
        </w:r>
      </w:del>
      <w:ins w:id="1888" w:author="home" w:date="2025-12-08T14:54:00Z">
        <w:del w:id="1889" w:author="1001210222 Choi" w:date="2025-12-15T18:18:00Z" w16du:dateUtc="2025-12-15T10:18:00Z">
          <w:r w:rsidR="00157F94" w:rsidRPr="002F690E" w:rsidDel="003730A7">
            <w:rPr>
              <w:rFonts w:ascii="Times New Roman" w:eastAsia="宋体" w:hAnsi="Times New Roman" w:hint="eastAsia"/>
              <w:sz w:val="21"/>
              <w:szCs w:val="21"/>
              <w:highlight w:val="white"/>
            </w:rPr>
            <w:delText>成矿流体</w:delText>
          </w:r>
        </w:del>
      </w:ins>
      <w:ins w:id="1890" w:author="home" w:date="2025-12-08T14:50:00Z">
        <w:del w:id="1891" w:author="1001210222 Choi" w:date="2025-12-15T18:18:00Z" w16du:dateUtc="2025-12-15T10:18:00Z">
          <w:r w:rsidR="00A87CEC" w:rsidDel="003730A7">
            <w:rPr>
              <w:rFonts w:ascii="Times New Roman" w:eastAsia="宋体" w:hAnsi="Times New Roman" w:hint="eastAsia"/>
              <w:sz w:val="21"/>
              <w:szCs w:val="21"/>
              <w:highlight w:val="white"/>
            </w:rPr>
            <w:delText>盐度</w:delText>
          </w:r>
          <w:r w:rsidR="00A87CEC" w:rsidRPr="00725EF0" w:rsidDel="003730A7">
            <w:rPr>
              <w:rFonts w:ascii="Times New Roman" w:eastAsia="楷体" w:hAnsi="Times New Roman" w:hint="eastAsia"/>
              <w:i/>
              <w:sz w:val="21"/>
              <w:szCs w:val="21"/>
              <w:highlight w:val="white"/>
            </w:rPr>
            <w:delText>w</w:delText>
          </w:r>
          <w:r w:rsidR="00A87CEC" w:rsidRPr="00725EF0" w:rsidDel="003730A7">
            <w:rPr>
              <w:rFonts w:ascii="Times New Roman" w:eastAsia="楷体" w:hAnsi="Times New Roman"/>
              <w:sz w:val="21"/>
              <w:szCs w:val="21"/>
              <w:highlight w:val="white"/>
            </w:rPr>
            <w:delText>(NaCl</w:delText>
          </w:r>
          <w:r w:rsidR="00A87CEC" w:rsidRPr="00725EF0" w:rsidDel="003730A7">
            <w:rPr>
              <w:rFonts w:ascii="Times New Roman" w:eastAsia="楷体" w:hAnsi="Times New Roman"/>
              <w:sz w:val="21"/>
              <w:szCs w:val="21"/>
              <w:highlight w:val="white"/>
              <w:vertAlign w:val="subscript"/>
            </w:rPr>
            <w:delText>eq</w:delText>
          </w:r>
          <w:r w:rsidR="00A87CEC" w:rsidRPr="00725EF0" w:rsidDel="003730A7">
            <w:rPr>
              <w:rFonts w:ascii="Times New Roman" w:eastAsia="楷体" w:hAnsi="Times New Roman"/>
              <w:sz w:val="21"/>
              <w:szCs w:val="21"/>
              <w:highlight w:val="white"/>
            </w:rPr>
            <w:delText>)</w:delText>
          </w:r>
          <w:r w:rsidR="00A87CEC" w:rsidDel="003730A7">
            <w:rPr>
              <w:rFonts w:ascii="Times New Roman" w:eastAsia="楷体" w:hAnsi="Times New Roman" w:hint="eastAsia"/>
              <w:sz w:val="21"/>
              <w:szCs w:val="21"/>
              <w:highlight w:val="white"/>
            </w:rPr>
            <w:delText>为</w:delText>
          </w:r>
        </w:del>
      </w:ins>
      <w:del w:id="1892" w:author="1001210222 Choi" w:date="2025-12-15T18:18:00Z" w16du:dateUtc="2025-12-15T10:18:00Z">
        <w:r w:rsidR="00DF71D6" w:rsidRPr="002F690E" w:rsidDel="003730A7">
          <w:rPr>
            <w:rFonts w:ascii="Times New Roman" w:eastAsia="宋体" w:hAnsi="Times New Roman"/>
            <w:sz w:val="21"/>
            <w:szCs w:val="21"/>
            <w:highlight w:val="white"/>
          </w:rPr>
          <w:delText>4.14</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w:delText>
        </w:r>
      </w:del>
      <w:ins w:id="1893" w:author="home" w:date="2025-12-08T14:50:00Z">
        <w:del w:id="1894" w:author="1001210222 Choi" w:date="2025-12-15T18:18:00Z" w16du:dateUtc="2025-12-15T10:18:00Z">
          <w:r w:rsidR="00A87CEC" w:rsidDel="003730A7">
            <w:rPr>
              <w:rFonts w:ascii="Times New Roman" w:eastAsia="宋体" w:hAnsi="Times New Roman"/>
              <w:sz w:val="21"/>
              <w:szCs w:val="21"/>
              <w:highlight w:val="white"/>
            </w:rPr>
            <w:delText>~</w:delText>
          </w:r>
        </w:del>
      </w:ins>
      <w:del w:id="1895" w:author="1001210222 Choi" w:date="2025-12-15T18:18:00Z" w16du:dateUtc="2025-12-15T10:18:00Z">
        <w:r w:rsidR="00DF71D6" w:rsidRPr="002F690E" w:rsidDel="003730A7">
          <w:rPr>
            <w:rFonts w:ascii="Times New Roman" w:eastAsia="宋体" w:hAnsi="Times New Roman"/>
            <w:sz w:val="21"/>
            <w:szCs w:val="21"/>
            <w:highlight w:val="white"/>
          </w:rPr>
          <w:delText>12.47</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 xml:space="preserve"> NaCl eq.</w:delText>
        </w:r>
        <w:r w:rsidR="00DF71D6" w:rsidRPr="002F690E" w:rsidDel="003730A7">
          <w:rPr>
            <w:rFonts w:ascii="Times New Roman" w:eastAsia="宋体" w:hAnsi="Times New Roman" w:hint="eastAsia"/>
            <w:sz w:val="21"/>
            <w:szCs w:val="21"/>
            <w:highlight w:val="white"/>
          </w:rPr>
          <w:delText>，晚阶段</w:delText>
        </w:r>
      </w:del>
      <w:ins w:id="1896" w:author="home" w:date="2025-12-08T14:54:00Z">
        <w:del w:id="1897" w:author="1001210222 Choi" w:date="2025-12-15T18:18:00Z" w16du:dateUtc="2025-12-15T10:18:00Z">
          <w:r w:rsidR="00157F94" w:rsidRPr="002F690E" w:rsidDel="003730A7">
            <w:rPr>
              <w:rFonts w:ascii="Times New Roman" w:eastAsia="宋体" w:hAnsi="Times New Roman" w:hint="eastAsia"/>
              <w:sz w:val="21"/>
              <w:szCs w:val="21"/>
              <w:highlight w:val="white"/>
            </w:rPr>
            <w:delText>成矿流体</w:delText>
          </w:r>
        </w:del>
      </w:ins>
      <w:ins w:id="1898" w:author="home" w:date="2025-12-08T14:51:00Z">
        <w:del w:id="1899" w:author="1001210222 Choi" w:date="2025-12-15T18:18:00Z" w16du:dateUtc="2025-12-15T10:18:00Z">
          <w:r w:rsidR="00A87CEC" w:rsidDel="003730A7">
            <w:rPr>
              <w:rFonts w:ascii="Times New Roman" w:eastAsia="宋体" w:hAnsi="Times New Roman" w:hint="eastAsia"/>
              <w:sz w:val="21"/>
              <w:szCs w:val="21"/>
              <w:highlight w:val="white"/>
            </w:rPr>
            <w:delText>盐度</w:delText>
          </w:r>
          <w:r w:rsidR="00A87CEC" w:rsidRPr="00725EF0" w:rsidDel="003730A7">
            <w:rPr>
              <w:rFonts w:ascii="Times New Roman" w:eastAsia="楷体" w:hAnsi="Times New Roman" w:hint="eastAsia"/>
              <w:i/>
              <w:sz w:val="21"/>
              <w:szCs w:val="21"/>
              <w:highlight w:val="white"/>
            </w:rPr>
            <w:delText>w</w:delText>
          </w:r>
          <w:r w:rsidR="00A87CEC" w:rsidRPr="00725EF0" w:rsidDel="003730A7">
            <w:rPr>
              <w:rFonts w:ascii="Times New Roman" w:eastAsia="楷体" w:hAnsi="Times New Roman"/>
              <w:sz w:val="21"/>
              <w:szCs w:val="21"/>
              <w:highlight w:val="white"/>
            </w:rPr>
            <w:delText>(NaCl</w:delText>
          </w:r>
          <w:r w:rsidR="00A87CEC" w:rsidRPr="00725EF0" w:rsidDel="003730A7">
            <w:rPr>
              <w:rFonts w:ascii="Times New Roman" w:eastAsia="楷体" w:hAnsi="Times New Roman"/>
              <w:sz w:val="21"/>
              <w:szCs w:val="21"/>
              <w:highlight w:val="white"/>
              <w:vertAlign w:val="subscript"/>
            </w:rPr>
            <w:delText>eq</w:delText>
          </w:r>
          <w:r w:rsidR="00A87CEC" w:rsidRPr="00725EF0" w:rsidDel="003730A7">
            <w:rPr>
              <w:rFonts w:ascii="Times New Roman" w:eastAsia="楷体" w:hAnsi="Times New Roman"/>
              <w:sz w:val="21"/>
              <w:szCs w:val="21"/>
              <w:highlight w:val="white"/>
            </w:rPr>
            <w:delText>)</w:delText>
          </w:r>
          <w:r w:rsidR="00A87CEC" w:rsidDel="003730A7">
            <w:rPr>
              <w:rFonts w:ascii="Times New Roman" w:eastAsia="楷体" w:hAnsi="Times New Roman" w:hint="eastAsia"/>
              <w:sz w:val="21"/>
              <w:szCs w:val="21"/>
              <w:highlight w:val="white"/>
            </w:rPr>
            <w:delText>为</w:delText>
          </w:r>
        </w:del>
      </w:ins>
      <w:del w:id="1900" w:author="1001210222 Choi" w:date="2025-12-15T18:18:00Z" w16du:dateUtc="2025-12-15T10:18:00Z">
        <w:r w:rsidR="00DF71D6" w:rsidRPr="002F690E" w:rsidDel="003730A7">
          <w:rPr>
            <w:rFonts w:ascii="Times New Roman" w:eastAsia="宋体" w:hAnsi="Times New Roman"/>
            <w:sz w:val="21"/>
            <w:szCs w:val="21"/>
            <w:highlight w:val="white"/>
          </w:rPr>
          <w:delText>5.15</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w:delText>
        </w:r>
      </w:del>
      <w:ins w:id="1901" w:author="home" w:date="2025-12-08T14:51:00Z">
        <w:del w:id="1902" w:author="1001210222 Choi" w:date="2025-12-15T18:18:00Z" w16du:dateUtc="2025-12-15T10:18:00Z">
          <w:r w:rsidR="00A87CEC" w:rsidDel="003730A7">
            <w:rPr>
              <w:rFonts w:ascii="Times New Roman" w:eastAsia="宋体" w:hAnsi="Times New Roman"/>
              <w:sz w:val="21"/>
              <w:szCs w:val="21"/>
              <w:highlight w:val="white"/>
            </w:rPr>
            <w:delText>~</w:delText>
          </w:r>
        </w:del>
      </w:ins>
      <w:del w:id="1903" w:author="1001210222 Choi" w:date="2025-12-15T18:18:00Z" w16du:dateUtc="2025-12-15T10:18:00Z">
        <w:r w:rsidR="00DF71D6" w:rsidRPr="002F690E" w:rsidDel="003730A7">
          <w:rPr>
            <w:rFonts w:ascii="Times New Roman" w:eastAsia="宋体" w:hAnsi="Times New Roman"/>
            <w:sz w:val="21"/>
            <w:szCs w:val="21"/>
            <w:highlight w:val="white"/>
          </w:rPr>
          <w:delText>7.86</w:delText>
        </w:r>
        <w:r w:rsidR="00270ED8" w:rsidRPr="002F690E" w:rsidDel="003730A7">
          <w:rPr>
            <w:rFonts w:ascii="Times New Roman" w:eastAsia="宋体" w:hAnsi="Times New Roman"/>
            <w:sz w:val="21"/>
            <w:szCs w:val="21"/>
            <w:highlight w:val="white"/>
          </w:rPr>
          <w:delText>%</w:delText>
        </w:r>
        <w:r w:rsidR="00DF71D6" w:rsidRPr="002F690E" w:rsidDel="003730A7">
          <w:rPr>
            <w:rFonts w:ascii="Times New Roman" w:eastAsia="宋体" w:hAnsi="Times New Roman"/>
            <w:sz w:val="21"/>
            <w:szCs w:val="21"/>
            <w:highlight w:val="white"/>
          </w:rPr>
          <w:delText xml:space="preserve"> NaCl eq.</w:delText>
        </w:r>
        <w:r w:rsidR="00DF71D6" w:rsidRPr="002F690E" w:rsidDel="003730A7">
          <w:rPr>
            <w:rFonts w:ascii="Times New Roman" w:eastAsia="宋体" w:hAnsi="Times New Roman" w:hint="eastAsia"/>
            <w:sz w:val="21"/>
            <w:szCs w:val="21"/>
            <w:highlight w:val="white"/>
          </w:rPr>
          <w:delText>。猫岭金矿床的成矿流体具有中低温（</w:delText>
        </w:r>
        <w:r w:rsidR="00DF71D6" w:rsidRPr="002F690E" w:rsidDel="003730A7">
          <w:rPr>
            <w:rFonts w:ascii="Times New Roman" w:eastAsia="宋体" w:hAnsi="Times New Roman"/>
            <w:sz w:val="21"/>
            <w:szCs w:val="21"/>
            <w:highlight w:val="white"/>
          </w:rPr>
          <w:delText>125.00-</w:delText>
        </w:r>
      </w:del>
      <w:ins w:id="1904" w:author="home" w:date="2025-12-08T14:51:00Z">
        <w:del w:id="1905" w:author="1001210222 Choi" w:date="2025-12-15T18:18:00Z" w16du:dateUtc="2025-12-15T10:18:00Z">
          <w:r w:rsidR="00A87CEC" w:rsidDel="003730A7">
            <w:rPr>
              <w:rFonts w:ascii="Times New Roman" w:eastAsia="宋体" w:hAnsi="Times New Roman"/>
              <w:sz w:val="21"/>
              <w:szCs w:val="21"/>
              <w:highlight w:val="white"/>
            </w:rPr>
            <w:delText>~</w:delText>
          </w:r>
        </w:del>
      </w:ins>
      <w:del w:id="1906" w:author="1001210222 Choi" w:date="2025-12-15T18:18:00Z" w16du:dateUtc="2025-12-15T10:18:00Z">
        <w:r w:rsidR="00DF71D6" w:rsidRPr="002F690E" w:rsidDel="003730A7">
          <w:rPr>
            <w:rFonts w:ascii="Times New Roman" w:eastAsia="宋体" w:hAnsi="Times New Roman"/>
            <w:sz w:val="21"/>
            <w:szCs w:val="21"/>
            <w:highlight w:val="white"/>
          </w:rPr>
          <w:delText>321.00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），中盐度</w:delText>
        </w:r>
      </w:del>
      <w:ins w:id="1907" w:author="home" w:date="2025-12-08T14:51:00Z">
        <w:del w:id="1908" w:author="1001210222 Choi" w:date="2025-12-15T18:18:00Z" w16du:dateUtc="2025-12-15T10:18:00Z">
          <w:r w:rsidR="00A87CEC" w:rsidRPr="00725EF0" w:rsidDel="003730A7">
            <w:rPr>
              <w:rFonts w:ascii="Times New Roman" w:eastAsia="楷体" w:hAnsi="Times New Roman" w:hint="eastAsia"/>
              <w:i/>
              <w:sz w:val="21"/>
              <w:szCs w:val="21"/>
              <w:highlight w:val="white"/>
            </w:rPr>
            <w:delText>w</w:delText>
          </w:r>
          <w:r w:rsidR="00A87CEC" w:rsidRPr="00725EF0" w:rsidDel="003730A7">
            <w:rPr>
              <w:rFonts w:ascii="Times New Roman" w:eastAsia="楷体" w:hAnsi="Times New Roman"/>
              <w:sz w:val="21"/>
              <w:szCs w:val="21"/>
              <w:highlight w:val="white"/>
            </w:rPr>
            <w:delText>(NaCl</w:delText>
          </w:r>
          <w:r w:rsidR="00A87CEC" w:rsidRPr="00725EF0" w:rsidDel="003730A7">
            <w:rPr>
              <w:rFonts w:ascii="Times New Roman" w:eastAsia="楷体" w:hAnsi="Times New Roman"/>
              <w:sz w:val="21"/>
              <w:szCs w:val="21"/>
              <w:highlight w:val="white"/>
              <w:vertAlign w:val="subscript"/>
            </w:rPr>
            <w:delText>eq</w:delText>
          </w:r>
          <w:r w:rsidR="00A87CEC" w:rsidRPr="00725EF0" w:rsidDel="003730A7">
            <w:rPr>
              <w:rFonts w:ascii="Times New Roman" w:eastAsia="楷体" w:hAnsi="Times New Roman"/>
              <w:sz w:val="21"/>
              <w:szCs w:val="21"/>
              <w:highlight w:val="white"/>
            </w:rPr>
            <w:delText>)</w:delText>
          </w:r>
        </w:del>
      </w:ins>
      <w:del w:id="1909"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8.00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910" w:author="home" w:date="2025-12-08T14:51:00Z">
        <w:del w:id="1911" w:author="1001210222 Choi" w:date="2025-12-15T18:18:00Z" w16du:dateUtc="2025-12-15T10:18:00Z">
          <w:r w:rsidR="00A87CEC" w:rsidDel="003730A7">
            <w:rPr>
              <w:rFonts w:ascii="Times New Roman" w:eastAsia="宋体" w:hAnsi="Times New Roman"/>
              <w:sz w:val="21"/>
              <w:szCs w:val="21"/>
              <w:highlight w:val="white"/>
            </w:rPr>
            <w:delText>~</w:delText>
          </w:r>
        </w:del>
      </w:ins>
      <w:del w:id="1912" w:author="1001210222 Choi" w:date="2025-12-15T18:18:00Z" w16du:dateUtc="2025-12-15T10:18:00Z">
        <w:r w:rsidRPr="002F690E" w:rsidDel="003730A7">
          <w:rPr>
            <w:rFonts w:ascii="Times New Roman" w:eastAsia="宋体" w:hAnsi="Times New Roman"/>
            <w:sz w:val="21"/>
            <w:szCs w:val="21"/>
            <w:highlight w:val="white"/>
          </w:rPr>
          <w:delText>22.50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）的特征。其早阶段成矿流体均一温度主要范围为</w:delText>
        </w:r>
        <w:r w:rsidRPr="002F690E" w:rsidDel="003730A7">
          <w:rPr>
            <w:rFonts w:ascii="Times New Roman" w:eastAsia="宋体" w:hAnsi="Times New Roman"/>
            <w:sz w:val="21"/>
            <w:szCs w:val="21"/>
            <w:highlight w:val="white"/>
          </w:rPr>
          <w:delText>147.00</w:delText>
        </w:r>
      </w:del>
      <w:ins w:id="1913" w:author="home" w:date="2025-12-08T14:51:00Z">
        <w:del w:id="1914" w:author="1001210222 Choi" w:date="2025-12-15T18:18:00Z" w16du:dateUtc="2025-12-15T10:18:00Z">
          <w:r w:rsidR="000E11DB" w:rsidDel="003730A7">
            <w:rPr>
              <w:rFonts w:ascii="Times New Roman" w:eastAsia="宋体" w:hAnsi="Times New Roman"/>
              <w:sz w:val="21"/>
              <w:szCs w:val="21"/>
              <w:highlight w:val="white"/>
            </w:rPr>
            <w:delText>~</w:delText>
          </w:r>
        </w:del>
      </w:ins>
      <w:del w:id="1915" w:author="1001210222 Choi" w:date="2025-12-15T18:18:00Z" w16du:dateUtc="2025-12-15T10:18:00Z">
        <w:r w:rsidRPr="002F690E" w:rsidDel="003730A7">
          <w:rPr>
            <w:rFonts w:ascii="Times New Roman" w:eastAsia="宋体" w:hAnsi="Times New Roman"/>
            <w:sz w:val="21"/>
            <w:szCs w:val="21"/>
            <w:highlight w:val="white"/>
          </w:rPr>
          <w:delText>-321.00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，主阶段</w:delText>
        </w:r>
      </w:del>
      <w:ins w:id="1916" w:author="home" w:date="2025-12-08T14:55:00Z">
        <w:del w:id="1917" w:author="1001210222 Choi" w:date="2025-12-15T18:18:00Z" w16du:dateUtc="2025-12-15T10:18:00Z">
          <w:r w:rsidR="007704A2" w:rsidRPr="002F690E" w:rsidDel="003730A7">
            <w:rPr>
              <w:rFonts w:ascii="Times New Roman" w:eastAsia="宋体" w:hAnsi="Times New Roman" w:hint="eastAsia"/>
              <w:sz w:val="21"/>
              <w:szCs w:val="21"/>
              <w:highlight w:val="white"/>
            </w:rPr>
            <w:delText>成矿流体均一温度</w:delText>
          </w:r>
        </w:del>
      </w:ins>
      <w:ins w:id="1918" w:author="home" w:date="2025-12-08T14:51:00Z">
        <w:del w:id="1919" w:author="1001210222 Choi" w:date="2025-12-15T18:18:00Z" w16du:dateUtc="2025-12-15T10:18:00Z">
          <w:r w:rsidR="000E11DB" w:rsidDel="003730A7">
            <w:rPr>
              <w:rFonts w:ascii="Times New Roman" w:eastAsia="宋体" w:hAnsi="Times New Roman" w:hint="eastAsia"/>
              <w:sz w:val="21"/>
              <w:szCs w:val="21"/>
              <w:highlight w:val="white"/>
            </w:rPr>
            <w:delText>为</w:delText>
          </w:r>
        </w:del>
      </w:ins>
      <w:del w:id="1920" w:author="1001210222 Choi" w:date="2025-12-15T18:18:00Z" w16du:dateUtc="2025-12-15T10:18:00Z">
        <w:r w:rsidRPr="002F690E" w:rsidDel="003730A7">
          <w:rPr>
            <w:rFonts w:ascii="Times New Roman" w:eastAsia="宋体" w:hAnsi="Times New Roman"/>
            <w:sz w:val="21"/>
            <w:szCs w:val="21"/>
            <w:highlight w:val="white"/>
          </w:rPr>
          <w:delText>136.2-</w:delText>
        </w:r>
      </w:del>
      <w:ins w:id="1921" w:author="home" w:date="2025-12-08T14:51:00Z">
        <w:del w:id="1922" w:author="1001210222 Choi" w:date="2025-12-15T18:18:00Z" w16du:dateUtc="2025-12-15T10:18:00Z">
          <w:r w:rsidR="000E11DB" w:rsidDel="003730A7">
            <w:rPr>
              <w:rFonts w:ascii="Times New Roman" w:eastAsia="宋体" w:hAnsi="Times New Roman"/>
              <w:sz w:val="21"/>
              <w:szCs w:val="21"/>
              <w:highlight w:val="white"/>
            </w:rPr>
            <w:delText>~</w:delText>
          </w:r>
        </w:del>
      </w:ins>
      <w:del w:id="1923" w:author="1001210222 Choi" w:date="2025-12-15T18:18:00Z" w16du:dateUtc="2025-12-15T10:18:00Z">
        <w:r w:rsidRPr="002F690E" w:rsidDel="003730A7">
          <w:rPr>
            <w:rFonts w:ascii="Times New Roman" w:eastAsia="宋体" w:hAnsi="Times New Roman"/>
            <w:sz w:val="21"/>
            <w:szCs w:val="21"/>
            <w:highlight w:val="white"/>
          </w:rPr>
          <w:delText>218</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，晚阶段主要范围</w:delText>
        </w:r>
      </w:del>
      <w:ins w:id="1924" w:author="home" w:date="2025-12-08T14:55:00Z">
        <w:del w:id="1925" w:author="1001210222 Choi" w:date="2025-12-15T18:18:00Z" w16du:dateUtc="2025-12-15T10:18:00Z">
          <w:r w:rsidR="007704A2" w:rsidRPr="002F690E" w:rsidDel="003730A7">
            <w:rPr>
              <w:rFonts w:ascii="Times New Roman" w:eastAsia="宋体" w:hAnsi="Times New Roman" w:hint="eastAsia"/>
              <w:sz w:val="21"/>
              <w:szCs w:val="21"/>
              <w:highlight w:val="white"/>
            </w:rPr>
            <w:delText>成矿流体均一温度</w:delText>
          </w:r>
        </w:del>
      </w:ins>
      <w:ins w:id="1926" w:author="home" w:date="2025-12-08T14:51:00Z">
        <w:del w:id="1927" w:author="1001210222 Choi" w:date="2025-12-15T18:18:00Z" w16du:dateUtc="2025-12-15T10:18:00Z">
          <w:r w:rsidR="000E11DB" w:rsidDel="003730A7">
            <w:rPr>
              <w:rFonts w:ascii="Times New Roman" w:eastAsia="宋体" w:hAnsi="Times New Roman" w:hint="eastAsia"/>
              <w:sz w:val="21"/>
              <w:szCs w:val="21"/>
              <w:highlight w:val="white"/>
            </w:rPr>
            <w:delText>为</w:delText>
          </w:r>
        </w:del>
      </w:ins>
      <w:del w:id="1928" w:author="1001210222 Choi" w:date="2025-12-15T18:18:00Z" w16du:dateUtc="2025-12-15T10:18:00Z">
        <w:r w:rsidRPr="002F690E" w:rsidDel="003730A7">
          <w:rPr>
            <w:rFonts w:ascii="Times New Roman" w:eastAsia="宋体" w:hAnsi="Times New Roman"/>
            <w:sz w:val="21"/>
            <w:szCs w:val="21"/>
            <w:highlight w:val="white"/>
          </w:rPr>
          <w:delText>125-</w:delText>
        </w:r>
      </w:del>
      <w:ins w:id="1929" w:author="home" w:date="2025-12-08T14:51:00Z">
        <w:del w:id="1930" w:author="1001210222 Choi" w:date="2025-12-15T18:18:00Z" w16du:dateUtc="2025-12-15T10:18:00Z">
          <w:r w:rsidR="000E11DB" w:rsidDel="003730A7">
            <w:rPr>
              <w:rFonts w:ascii="Times New Roman" w:eastAsia="宋体" w:hAnsi="Times New Roman"/>
              <w:sz w:val="21"/>
              <w:szCs w:val="21"/>
              <w:highlight w:val="white"/>
            </w:rPr>
            <w:delText>~</w:delText>
          </w:r>
        </w:del>
      </w:ins>
      <w:del w:id="1931" w:author="1001210222 Choi" w:date="2025-12-15T18:18:00Z" w16du:dateUtc="2025-12-15T10:18:00Z">
        <w:r w:rsidRPr="002F690E" w:rsidDel="003730A7">
          <w:rPr>
            <w:rFonts w:ascii="Times New Roman" w:eastAsia="宋体" w:hAnsi="Times New Roman"/>
            <w:sz w:val="21"/>
            <w:szCs w:val="21"/>
            <w:highlight w:val="white"/>
          </w:rPr>
          <w:delText>146.50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；早阶段成矿流体盐度</w:delText>
        </w:r>
      </w:del>
      <w:ins w:id="1932" w:author="home" w:date="2025-12-08T14:52:00Z">
        <w:del w:id="1933" w:author="1001210222 Choi" w:date="2025-12-15T18:18:00Z" w16du:dateUtc="2025-12-15T10:18:00Z">
          <w:r w:rsidR="00CC54F2" w:rsidRPr="00725EF0" w:rsidDel="003730A7">
            <w:rPr>
              <w:rFonts w:ascii="Times New Roman" w:eastAsia="楷体" w:hAnsi="Times New Roman" w:hint="eastAsia"/>
              <w:i/>
              <w:sz w:val="21"/>
              <w:szCs w:val="21"/>
              <w:highlight w:val="white"/>
            </w:rPr>
            <w:delText>w</w:delText>
          </w:r>
          <w:r w:rsidR="00CC54F2" w:rsidRPr="00725EF0" w:rsidDel="003730A7">
            <w:rPr>
              <w:rFonts w:ascii="Times New Roman" w:eastAsia="楷体" w:hAnsi="Times New Roman"/>
              <w:sz w:val="21"/>
              <w:szCs w:val="21"/>
              <w:highlight w:val="white"/>
            </w:rPr>
            <w:delText>(NaCl</w:delText>
          </w:r>
          <w:r w:rsidR="00CC54F2" w:rsidRPr="00725EF0" w:rsidDel="003730A7">
            <w:rPr>
              <w:rFonts w:ascii="Times New Roman" w:eastAsia="楷体" w:hAnsi="Times New Roman"/>
              <w:sz w:val="21"/>
              <w:szCs w:val="21"/>
              <w:highlight w:val="white"/>
              <w:vertAlign w:val="subscript"/>
            </w:rPr>
            <w:delText>eq</w:delText>
          </w:r>
          <w:r w:rsidR="00CC54F2" w:rsidRPr="00725EF0" w:rsidDel="003730A7">
            <w:rPr>
              <w:rFonts w:ascii="Times New Roman" w:eastAsia="楷体" w:hAnsi="Times New Roman"/>
              <w:sz w:val="21"/>
              <w:szCs w:val="21"/>
              <w:highlight w:val="white"/>
            </w:rPr>
            <w:delText>)</w:delText>
          </w:r>
        </w:del>
      </w:ins>
      <w:del w:id="1934" w:author="1001210222 Choi" w:date="2025-12-15T18:18:00Z" w16du:dateUtc="2025-12-15T10:18:00Z">
        <w:r w:rsidRPr="002F690E" w:rsidDel="003730A7">
          <w:rPr>
            <w:rFonts w:ascii="Times New Roman" w:eastAsia="宋体" w:hAnsi="Times New Roman" w:hint="eastAsia"/>
            <w:sz w:val="21"/>
            <w:szCs w:val="21"/>
            <w:highlight w:val="white"/>
          </w:rPr>
          <w:delText>主要范围为</w:delText>
        </w:r>
        <w:r w:rsidRPr="002F690E" w:rsidDel="003730A7">
          <w:rPr>
            <w:rFonts w:ascii="Times New Roman" w:eastAsia="宋体" w:hAnsi="Times New Roman"/>
            <w:sz w:val="21"/>
            <w:szCs w:val="21"/>
            <w:highlight w:val="white"/>
          </w:rPr>
          <w:delText>5.70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935" w:author="home" w:date="2025-12-08T14:52:00Z">
        <w:del w:id="1936" w:author="1001210222 Choi" w:date="2025-12-15T18:18:00Z" w16du:dateUtc="2025-12-15T10:18:00Z">
          <w:r w:rsidR="00CC54F2" w:rsidDel="003730A7">
            <w:rPr>
              <w:rFonts w:ascii="Times New Roman" w:eastAsia="宋体" w:hAnsi="Times New Roman"/>
              <w:sz w:val="21"/>
              <w:szCs w:val="21"/>
              <w:highlight w:val="white"/>
            </w:rPr>
            <w:delText>~</w:delText>
          </w:r>
        </w:del>
      </w:ins>
      <w:del w:id="1937" w:author="1001210222 Choi" w:date="2025-12-15T18:18:00Z" w16du:dateUtc="2025-12-15T10:18:00Z">
        <w:r w:rsidRPr="002F690E" w:rsidDel="003730A7">
          <w:rPr>
            <w:rFonts w:ascii="Times New Roman" w:eastAsia="宋体" w:hAnsi="Times New Roman"/>
            <w:sz w:val="21"/>
            <w:szCs w:val="21"/>
            <w:highlight w:val="white"/>
          </w:rPr>
          <w:delText>22.50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，主阶段</w:delText>
        </w:r>
      </w:del>
      <w:ins w:id="1938" w:author="home" w:date="2025-12-08T14:55:00Z">
        <w:del w:id="1939" w:author="1001210222 Choi" w:date="2025-12-15T18:18:00Z" w16du:dateUtc="2025-12-15T10:18:00Z">
          <w:r w:rsidR="007704A2" w:rsidRPr="002F690E" w:rsidDel="003730A7">
            <w:rPr>
              <w:rFonts w:ascii="Times New Roman" w:eastAsia="宋体" w:hAnsi="Times New Roman" w:hint="eastAsia"/>
              <w:sz w:val="21"/>
              <w:szCs w:val="21"/>
              <w:highlight w:val="white"/>
            </w:rPr>
            <w:delText>成矿流体盐度</w:delText>
          </w:r>
        </w:del>
      </w:ins>
      <w:ins w:id="1940" w:author="home" w:date="2025-12-08T14:52:00Z">
        <w:del w:id="1941" w:author="1001210222 Choi" w:date="2025-12-15T18:18:00Z" w16du:dateUtc="2025-12-15T10:18:00Z">
          <w:r w:rsidR="000975C4" w:rsidRPr="00725EF0" w:rsidDel="003730A7">
            <w:rPr>
              <w:rFonts w:ascii="Times New Roman" w:eastAsia="楷体" w:hAnsi="Times New Roman" w:hint="eastAsia"/>
              <w:i/>
              <w:sz w:val="21"/>
              <w:szCs w:val="21"/>
              <w:highlight w:val="white"/>
            </w:rPr>
            <w:delText>w</w:delText>
          </w:r>
          <w:r w:rsidR="000975C4" w:rsidRPr="00725EF0" w:rsidDel="003730A7">
            <w:rPr>
              <w:rFonts w:ascii="Times New Roman" w:eastAsia="楷体" w:hAnsi="Times New Roman"/>
              <w:sz w:val="21"/>
              <w:szCs w:val="21"/>
              <w:highlight w:val="white"/>
            </w:rPr>
            <w:delText>(NaCl</w:delText>
          </w:r>
          <w:r w:rsidR="000975C4" w:rsidRPr="00725EF0" w:rsidDel="003730A7">
            <w:rPr>
              <w:rFonts w:ascii="Times New Roman" w:eastAsia="楷体" w:hAnsi="Times New Roman"/>
              <w:sz w:val="21"/>
              <w:szCs w:val="21"/>
              <w:highlight w:val="white"/>
              <w:vertAlign w:val="subscript"/>
            </w:rPr>
            <w:delText>eq</w:delText>
          </w:r>
          <w:r w:rsidR="000975C4" w:rsidRPr="00725EF0" w:rsidDel="003730A7">
            <w:rPr>
              <w:rFonts w:ascii="Times New Roman" w:eastAsia="楷体" w:hAnsi="Times New Roman"/>
              <w:sz w:val="21"/>
              <w:szCs w:val="21"/>
              <w:highlight w:val="white"/>
            </w:rPr>
            <w:delText>)</w:delText>
          </w:r>
          <w:r w:rsidR="000975C4" w:rsidDel="003730A7">
            <w:rPr>
              <w:rFonts w:ascii="Times New Roman" w:eastAsia="楷体" w:hAnsi="Times New Roman" w:hint="eastAsia"/>
              <w:sz w:val="21"/>
              <w:szCs w:val="21"/>
              <w:highlight w:val="white"/>
            </w:rPr>
            <w:delText>为</w:delText>
          </w:r>
        </w:del>
      </w:ins>
      <w:del w:id="1942" w:author="1001210222 Choi" w:date="2025-12-15T18:18:00Z" w16du:dateUtc="2025-12-15T10:18:00Z">
        <w:r w:rsidRPr="002F690E" w:rsidDel="003730A7">
          <w:rPr>
            <w:rFonts w:ascii="Times New Roman" w:eastAsia="宋体" w:hAnsi="Times New Roman"/>
            <w:sz w:val="21"/>
            <w:szCs w:val="21"/>
            <w:highlight w:val="white"/>
          </w:rPr>
          <w:delText>14.9</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943" w:author="home" w:date="2025-12-08T14:52:00Z">
        <w:del w:id="1944" w:author="1001210222 Choi" w:date="2025-12-15T18:18:00Z" w16du:dateUtc="2025-12-15T10:18:00Z">
          <w:r w:rsidR="000975C4" w:rsidDel="003730A7">
            <w:rPr>
              <w:rFonts w:ascii="Times New Roman" w:eastAsia="宋体" w:hAnsi="Times New Roman"/>
              <w:sz w:val="21"/>
              <w:szCs w:val="21"/>
              <w:highlight w:val="white"/>
            </w:rPr>
            <w:delText>~</w:delText>
          </w:r>
        </w:del>
      </w:ins>
      <w:del w:id="1945" w:author="1001210222 Choi" w:date="2025-12-15T18:18:00Z" w16du:dateUtc="2025-12-15T10:18:00Z">
        <w:r w:rsidRPr="002F690E" w:rsidDel="003730A7">
          <w:rPr>
            <w:rFonts w:ascii="Times New Roman" w:eastAsia="宋体" w:hAnsi="Times New Roman"/>
            <w:sz w:val="21"/>
            <w:szCs w:val="21"/>
            <w:highlight w:val="white"/>
          </w:rPr>
          <w:delText>22.7</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，晚阶段主要范围</w:delText>
        </w:r>
      </w:del>
      <w:ins w:id="1946" w:author="home" w:date="2025-12-08T14:55:00Z">
        <w:del w:id="1947" w:author="1001210222 Choi" w:date="2025-12-15T18:18:00Z" w16du:dateUtc="2025-12-15T10:18:00Z">
          <w:r w:rsidR="007704A2" w:rsidRPr="002F690E" w:rsidDel="003730A7">
            <w:rPr>
              <w:rFonts w:ascii="Times New Roman" w:eastAsia="宋体" w:hAnsi="Times New Roman" w:hint="eastAsia"/>
              <w:sz w:val="21"/>
              <w:szCs w:val="21"/>
              <w:highlight w:val="white"/>
            </w:rPr>
            <w:delText>成矿流体盐度</w:delText>
          </w:r>
        </w:del>
      </w:ins>
      <w:ins w:id="1948" w:author="home" w:date="2025-12-08T14:52:00Z">
        <w:del w:id="1949" w:author="1001210222 Choi" w:date="2025-12-15T18:18:00Z" w16du:dateUtc="2025-12-15T10:18:00Z">
          <w:r w:rsidR="000975C4" w:rsidRPr="00725EF0" w:rsidDel="003730A7">
            <w:rPr>
              <w:rFonts w:ascii="Times New Roman" w:eastAsia="楷体" w:hAnsi="Times New Roman" w:hint="eastAsia"/>
              <w:i/>
              <w:sz w:val="21"/>
              <w:szCs w:val="21"/>
              <w:highlight w:val="white"/>
            </w:rPr>
            <w:delText>w</w:delText>
          </w:r>
          <w:r w:rsidR="000975C4" w:rsidRPr="00725EF0" w:rsidDel="003730A7">
            <w:rPr>
              <w:rFonts w:ascii="Times New Roman" w:eastAsia="楷体" w:hAnsi="Times New Roman"/>
              <w:sz w:val="21"/>
              <w:szCs w:val="21"/>
              <w:highlight w:val="white"/>
            </w:rPr>
            <w:delText>(NaCl</w:delText>
          </w:r>
          <w:r w:rsidR="000975C4" w:rsidRPr="00725EF0" w:rsidDel="003730A7">
            <w:rPr>
              <w:rFonts w:ascii="Times New Roman" w:eastAsia="楷体" w:hAnsi="Times New Roman"/>
              <w:sz w:val="21"/>
              <w:szCs w:val="21"/>
              <w:highlight w:val="white"/>
              <w:vertAlign w:val="subscript"/>
            </w:rPr>
            <w:delText>eq</w:delText>
          </w:r>
          <w:r w:rsidR="000975C4" w:rsidRPr="00725EF0" w:rsidDel="003730A7">
            <w:rPr>
              <w:rFonts w:ascii="Times New Roman" w:eastAsia="楷体" w:hAnsi="Times New Roman"/>
              <w:sz w:val="21"/>
              <w:szCs w:val="21"/>
              <w:highlight w:val="white"/>
            </w:rPr>
            <w:delText>)</w:delText>
          </w:r>
          <w:r w:rsidR="000975C4" w:rsidDel="003730A7">
            <w:rPr>
              <w:rFonts w:ascii="Times New Roman" w:eastAsia="楷体" w:hAnsi="Times New Roman" w:hint="eastAsia"/>
              <w:sz w:val="21"/>
              <w:szCs w:val="21"/>
              <w:highlight w:val="white"/>
            </w:rPr>
            <w:delText>为</w:delText>
          </w:r>
        </w:del>
      </w:ins>
      <w:del w:id="1950" w:author="1001210222 Choi" w:date="2025-12-15T18:18:00Z" w16du:dateUtc="2025-12-15T10:18:00Z">
        <w:r w:rsidRPr="002F690E" w:rsidDel="003730A7">
          <w:rPr>
            <w:rFonts w:ascii="Times New Roman" w:eastAsia="宋体" w:hAnsi="Times New Roman"/>
            <w:sz w:val="21"/>
            <w:szCs w:val="21"/>
            <w:highlight w:val="white"/>
          </w:rPr>
          <w:delText>8.00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951" w:author="home" w:date="2025-12-08T14:52:00Z">
        <w:del w:id="1952" w:author="1001210222 Choi" w:date="2025-12-15T18:18:00Z" w16du:dateUtc="2025-12-15T10:18:00Z">
          <w:r w:rsidR="000975C4" w:rsidDel="003730A7">
            <w:rPr>
              <w:rFonts w:ascii="Times New Roman" w:eastAsia="宋体" w:hAnsi="Times New Roman"/>
              <w:sz w:val="21"/>
              <w:szCs w:val="21"/>
              <w:highlight w:val="white"/>
            </w:rPr>
            <w:delText>~</w:delText>
          </w:r>
        </w:del>
      </w:ins>
      <w:del w:id="1953" w:author="1001210222 Choi" w:date="2025-12-15T18:18:00Z" w16du:dateUtc="2025-12-15T10:18:00Z">
        <w:r w:rsidRPr="002F690E" w:rsidDel="003730A7">
          <w:rPr>
            <w:rFonts w:ascii="Times New Roman" w:eastAsia="宋体" w:hAnsi="Times New Roman"/>
            <w:sz w:val="21"/>
            <w:szCs w:val="21"/>
            <w:highlight w:val="white"/>
          </w:rPr>
          <w:delText>11.60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。五龙金矿床成矿流体具有中低温（</w:delText>
        </w:r>
        <w:r w:rsidRPr="002F690E" w:rsidDel="003730A7">
          <w:rPr>
            <w:rFonts w:ascii="Times New Roman" w:eastAsia="宋体" w:hAnsi="Times New Roman"/>
            <w:sz w:val="21"/>
            <w:szCs w:val="21"/>
            <w:highlight w:val="white"/>
          </w:rPr>
          <w:delText>151.91-</w:delText>
        </w:r>
      </w:del>
      <w:ins w:id="1954" w:author="home" w:date="2025-12-08T14:52:00Z">
        <w:del w:id="1955" w:author="1001210222 Choi" w:date="2025-12-15T18:18:00Z" w16du:dateUtc="2025-12-15T10:18:00Z">
          <w:r w:rsidR="000975C4" w:rsidDel="003730A7">
            <w:rPr>
              <w:rFonts w:ascii="Times New Roman" w:eastAsia="宋体" w:hAnsi="Times New Roman"/>
              <w:sz w:val="21"/>
              <w:szCs w:val="21"/>
              <w:highlight w:val="white"/>
            </w:rPr>
            <w:delText>~</w:delText>
          </w:r>
        </w:del>
      </w:ins>
      <w:del w:id="1956" w:author="1001210222 Choi" w:date="2025-12-15T18:18:00Z" w16du:dateUtc="2025-12-15T10:18:00Z">
        <w:r w:rsidRPr="002F690E" w:rsidDel="003730A7">
          <w:rPr>
            <w:rFonts w:ascii="Times New Roman" w:eastAsia="宋体" w:hAnsi="Times New Roman"/>
            <w:sz w:val="21"/>
            <w:szCs w:val="21"/>
            <w:highlight w:val="white"/>
          </w:rPr>
          <w:delText>377.88</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），中低盐度</w:delText>
        </w:r>
      </w:del>
      <w:ins w:id="1957" w:author="home" w:date="2025-12-08T14:52:00Z">
        <w:del w:id="1958" w:author="1001210222 Choi" w:date="2025-12-15T18:18:00Z" w16du:dateUtc="2025-12-15T10:18:00Z">
          <w:r w:rsidR="00060667" w:rsidRPr="00725EF0" w:rsidDel="003730A7">
            <w:rPr>
              <w:rFonts w:ascii="Times New Roman" w:eastAsia="楷体" w:hAnsi="Times New Roman" w:hint="eastAsia"/>
              <w:i/>
              <w:sz w:val="21"/>
              <w:szCs w:val="21"/>
              <w:highlight w:val="white"/>
            </w:rPr>
            <w:delText>w</w:delText>
          </w:r>
          <w:r w:rsidR="00060667" w:rsidRPr="00725EF0" w:rsidDel="003730A7">
            <w:rPr>
              <w:rFonts w:ascii="Times New Roman" w:eastAsia="楷体" w:hAnsi="Times New Roman"/>
              <w:sz w:val="21"/>
              <w:szCs w:val="21"/>
              <w:highlight w:val="white"/>
            </w:rPr>
            <w:delText>(NaCl</w:delText>
          </w:r>
          <w:r w:rsidR="00060667" w:rsidRPr="00725EF0" w:rsidDel="003730A7">
            <w:rPr>
              <w:rFonts w:ascii="Times New Roman" w:eastAsia="楷体" w:hAnsi="Times New Roman"/>
              <w:sz w:val="21"/>
              <w:szCs w:val="21"/>
              <w:highlight w:val="white"/>
              <w:vertAlign w:val="subscript"/>
            </w:rPr>
            <w:delText>eq</w:delText>
          </w:r>
          <w:r w:rsidR="00060667" w:rsidRPr="00725EF0" w:rsidDel="003730A7">
            <w:rPr>
              <w:rFonts w:ascii="Times New Roman" w:eastAsia="楷体" w:hAnsi="Times New Roman"/>
              <w:sz w:val="21"/>
              <w:szCs w:val="21"/>
              <w:highlight w:val="white"/>
            </w:rPr>
            <w:delText>)</w:delText>
          </w:r>
        </w:del>
      </w:ins>
      <w:del w:id="1959"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0.19</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1960" w:author="home" w:date="2025-12-08T14:52:00Z">
        <w:del w:id="1961" w:author="1001210222 Choi" w:date="2025-12-15T18:18:00Z" w16du:dateUtc="2025-12-15T10:18:00Z">
          <w:r w:rsidR="00060667" w:rsidDel="003730A7">
            <w:rPr>
              <w:rFonts w:ascii="Times New Roman" w:eastAsia="宋体" w:hAnsi="Times New Roman"/>
              <w:sz w:val="21"/>
              <w:szCs w:val="21"/>
              <w:highlight w:val="white"/>
            </w:rPr>
            <w:delText>~</w:delText>
          </w:r>
        </w:del>
      </w:ins>
      <w:del w:id="1962" w:author="1001210222 Choi" w:date="2025-12-15T18:18:00Z" w16du:dateUtc="2025-12-15T10:18:00Z">
        <w:r w:rsidRPr="002F690E" w:rsidDel="003730A7">
          <w:rPr>
            <w:rFonts w:ascii="Times New Roman" w:eastAsia="宋体" w:hAnsi="Times New Roman"/>
            <w:sz w:val="21"/>
            <w:szCs w:val="21"/>
            <w:highlight w:val="white"/>
          </w:rPr>
          <w:delText>8.96</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）的特征。五龙早阶段成矿流体均一温度</w:delText>
        </w:r>
      </w:del>
      <w:ins w:id="1963" w:author="home" w:date="2025-12-08T14:53:00Z">
        <w:del w:id="1964" w:author="1001210222 Choi" w:date="2025-12-15T18:18:00Z" w16du:dateUtc="2025-12-15T10:18:00Z">
          <w:r w:rsidR="00D65B3E" w:rsidDel="003730A7">
            <w:rPr>
              <w:rFonts w:ascii="Times New Roman" w:eastAsia="宋体" w:hAnsi="Times New Roman" w:hint="eastAsia"/>
              <w:sz w:val="21"/>
              <w:szCs w:val="21"/>
              <w:highlight w:val="white"/>
            </w:rPr>
            <w:delText>为</w:delText>
          </w:r>
        </w:del>
      </w:ins>
      <w:del w:id="1965" w:author="1001210222 Choi" w:date="2025-12-15T18:18:00Z" w16du:dateUtc="2025-12-15T10:18:00Z">
        <w:r w:rsidRPr="002F690E" w:rsidDel="003730A7">
          <w:rPr>
            <w:rFonts w:ascii="Times New Roman" w:eastAsia="宋体" w:hAnsi="Times New Roman"/>
            <w:sz w:val="21"/>
            <w:szCs w:val="21"/>
            <w:highlight w:val="white"/>
          </w:rPr>
          <w:delText>281.17-</w:delText>
        </w:r>
      </w:del>
      <w:ins w:id="1966" w:author="home" w:date="2025-12-08T14:53:00Z">
        <w:del w:id="1967" w:author="1001210222 Choi" w:date="2025-12-15T18:18:00Z" w16du:dateUtc="2025-12-15T10:18:00Z">
          <w:r w:rsidR="00D65B3E" w:rsidDel="003730A7">
            <w:rPr>
              <w:rFonts w:ascii="Times New Roman" w:eastAsia="宋体" w:hAnsi="Times New Roman"/>
              <w:sz w:val="21"/>
              <w:szCs w:val="21"/>
              <w:highlight w:val="white"/>
            </w:rPr>
            <w:delText>~</w:delText>
          </w:r>
        </w:del>
      </w:ins>
      <w:del w:id="1968" w:author="1001210222 Choi" w:date="2025-12-15T18:18:00Z" w16du:dateUtc="2025-12-15T10:18:00Z">
        <w:r w:rsidRPr="002F690E" w:rsidDel="003730A7">
          <w:rPr>
            <w:rFonts w:ascii="Times New Roman" w:eastAsia="宋体" w:hAnsi="Times New Roman"/>
            <w:sz w:val="21"/>
            <w:szCs w:val="21"/>
            <w:highlight w:val="white"/>
          </w:rPr>
          <w:delText>377.88</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，主阶段</w:delText>
        </w:r>
      </w:del>
      <w:ins w:id="1969" w:author="home" w:date="2025-12-08T14:53:00Z">
        <w:del w:id="1970" w:author="1001210222 Choi" w:date="2025-12-15T18:18:00Z" w16du:dateUtc="2025-12-15T10:18:00Z">
          <w:r w:rsidR="003E4BB9" w:rsidRPr="002F690E" w:rsidDel="003730A7">
            <w:rPr>
              <w:rFonts w:ascii="Times New Roman" w:eastAsia="宋体" w:hAnsi="Times New Roman" w:hint="eastAsia"/>
              <w:sz w:val="21"/>
              <w:szCs w:val="21"/>
              <w:highlight w:val="white"/>
            </w:rPr>
            <w:delText>成矿流体均一</w:delText>
          </w:r>
          <w:r w:rsidR="003E4BB9" w:rsidDel="003730A7">
            <w:rPr>
              <w:rFonts w:ascii="Times New Roman" w:eastAsia="宋体" w:hAnsi="Times New Roman" w:hint="eastAsia"/>
              <w:sz w:val="21"/>
              <w:szCs w:val="21"/>
              <w:highlight w:val="white"/>
            </w:rPr>
            <w:delText>温度</w:delText>
          </w:r>
        </w:del>
      </w:ins>
      <w:del w:id="1971" w:author="1001210222 Choi" w:date="2025-12-15T18:18:00Z" w16du:dateUtc="2025-12-15T10:18:00Z">
        <w:r w:rsidRPr="002F690E" w:rsidDel="003730A7">
          <w:rPr>
            <w:rFonts w:ascii="Times New Roman" w:eastAsia="宋体" w:hAnsi="Times New Roman" w:hint="eastAsia"/>
            <w:sz w:val="21"/>
            <w:szCs w:val="21"/>
            <w:highlight w:val="white"/>
          </w:rPr>
          <w:delText>范围为</w:delText>
        </w:r>
        <w:r w:rsidRPr="002F690E" w:rsidDel="003730A7">
          <w:rPr>
            <w:rFonts w:ascii="Times New Roman" w:eastAsia="宋体" w:hAnsi="Times New Roman"/>
            <w:sz w:val="21"/>
            <w:szCs w:val="21"/>
            <w:highlight w:val="white"/>
          </w:rPr>
          <w:delText>233.77-</w:delText>
        </w:r>
      </w:del>
      <w:ins w:id="1972" w:author="home" w:date="2025-12-08T14:55:00Z">
        <w:del w:id="1973" w:author="1001210222 Choi" w:date="2025-12-15T18:18:00Z" w16du:dateUtc="2025-12-15T10:18:00Z">
          <w:r w:rsidR="007C63DF" w:rsidDel="003730A7">
            <w:rPr>
              <w:rFonts w:ascii="Times New Roman" w:eastAsia="宋体" w:hAnsi="Times New Roman"/>
              <w:sz w:val="21"/>
              <w:szCs w:val="21"/>
              <w:highlight w:val="white"/>
            </w:rPr>
            <w:delText>~</w:delText>
          </w:r>
        </w:del>
      </w:ins>
      <w:del w:id="1974" w:author="1001210222 Choi" w:date="2025-12-15T18:18:00Z" w16du:dateUtc="2025-12-15T10:18:00Z">
        <w:r w:rsidRPr="002F690E" w:rsidDel="003730A7">
          <w:rPr>
            <w:rFonts w:ascii="Times New Roman" w:eastAsia="宋体" w:hAnsi="Times New Roman"/>
            <w:sz w:val="21"/>
            <w:szCs w:val="21"/>
            <w:highlight w:val="white"/>
          </w:rPr>
          <w:delText>327.57</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，晚阶段</w:delText>
        </w:r>
      </w:del>
      <w:ins w:id="1975" w:author="home" w:date="2025-12-08T14:53:00Z">
        <w:del w:id="1976" w:author="1001210222 Choi" w:date="2025-12-15T18:18:00Z" w16du:dateUtc="2025-12-15T10:18:00Z">
          <w:r w:rsidR="003E4BB9" w:rsidRPr="002F690E" w:rsidDel="003730A7">
            <w:rPr>
              <w:rFonts w:ascii="Times New Roman" w:eastAsia="宋体" w:hAnsi="Times New Roman" w:hint="eastAsia"/>
              <w:sz w:val="21"/>
              <w:szCs w:val="21"/>
              <w:highlight w:val="white"/>
            </w:rPr>
            <w:delText>成矿流体均一</w:delText>
          </w:r>
          <w:r w:rsidR="003E4BB9" w:rsidDel="003730A7">
            <w:rPr>
              <w:rFonts w:ascii="Times New Roman" w:eastAsia="宋体" w:hAnsi="Times New Roman" w:hint="eastAsia"/>
              <w:sz w:val="21"/>
              <w:szCs w:val="21"/>
              <w:highlight w:val="white"/>
            </w:rPr>
            <w:delText>温度</w:delText>
          </w:r>
        </w:del>
      </w:ins>
      <w:del w:id="1977" w:author="1001210222 Choi" w:date="2025-12-15T18:18:00Z" w16du:dateUtc="2025-12-15T10:18:00Z">
        <w:r w:rsidRPr="002F690E" w:rsidDel="003730A7">
          <w:rPr>
            <w:rFonts w:ascii="Times New Roman" w:eastAsia="宋体" w:hAnsi="Times New Roman" w:hint="eastAsia"/>
            <w:sz w:val="21"/>
            <w:szCs w:val="21"/>
            <w:highlight w:val="white"/>
          </w:rPr>
          <w:delText>为</w:delText>
        </w:r>
        <w:r w:rsidRPr="002F690E" w:rsidDel="003730A7">
          <w:rPr>
            <w:rFonts w:ascii="Times New Roman" w:eastAsia="宋体" w:hAnsi="Times New Roman"/>
            <w:sz w:val="21"/>
            <w:szCs w:val="21"/>
            <w:highlight w:val="white"/>
          </w:rPr>
          <w:delText>151.91-</w:delText>
        </w:r>
      </w:del>
      <w:ins w:id="1978" w:author="home" w:date="2025-12-08T14:55:00Z">
        <w:del w:id="1979" w:author="1001210222 Choi" w:date="2025-12-15T18:18:00Z" w16du:dateUtc="2025-12-15T10:18:00Z">
          <w:r w:rsidR="007C63DF" w:rsidDel="003730A7">
            <w:rPr>
              <w:rFonts w:ascii="Times New Roman" w:eastAsia="宋体" w:hAnsi="Times New Roman"/>
              <w:sz w:val="21"/>
              <w:szCs w:val="21"/>
              <w:highlight w:val="white"/>
            </w:rPr>
            <w:delText>~</w:delText>
          </w:r>
        </w:del>
      </w:ins>
      <w:del w:id="1980" w:author="1001210222 Choi" w:date="2025-12-15T18:18:00Z" w16du:dateUtc="2025-12-15T10:18:00Z">
        <w:r w:rsidRPr="002F690E" w:rsidDel="003730A7">
          <w:rPr>
            <w:rFonts w:ascii="Times New Roman" w:eastAsia="宋体" w:hAnsi="Times New Roman"/>
            <w:sz w:val="21"/>
            <w:szCs w:val="21"/>
            <w:highlight w:val="white"/>
          </w:rPr>
          <w:delText>254.02</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00722784" w:rsidRPr="002F690E" w:rsidDel="003730A7">
          <w:rPr>
            <w:rFonts w:ascii="Times New Roman" w:eastAsia="宋体" w:hAnsi="Times New Roman" w:hint="eastAsia"/>
            <w:sz w:val="21"/>
            <w:szCs w:val="21"/>
            <w:highlight w:val="white"/>
          </w:rPr>
          <w:delText>；早阶段</w:delText>
        </w:r>
      </w:del>
      <w:ins w:id="1981" w:author="home" w:date="2025-12-08T14:56:00Z">
        <w:del w:id="1982" w:author="1001210222 Choi" w:date="2025-12-15T18:18:00Z" w16du:dateUtc="2025-12-15T10:18:00Z">
          <w:r w:rsidR="00A15817" w:rsidRPr="002F690E" w:rsidDel="003730A7">
            <w:rPr>
              <w:rFonts w:ascii="Times New Roman" w:eastAsia="宋体" w:hAnsi="Times New Roman" w:hint="eastAsia"/>
              <w:sz w:val="21"/>
              <w:szCs w:val="21"/>
              <w:highlight w:val="white"/>
            </w:rPr>
            <w:delText>成矿流体</w:delText>
          </w:r>
        </w:del>
      </w:ins>
      <w:del w:id="1983" w:author="1001210222 Choi" w:date="2025-12-15T18:18:00Z" w16du:dateUtc="2025-12-15T10:18:00Z">
        <w:r w:rsidR="00722784" w:rsidRPr="002F690E" w:rsidDel="003730A7">
          <w:rPr>
            <w:rFonts w:ascii="Times New Roman" w:eastAsia="宋体" w:hAnsi="Times New Roman" w:hint="eastAsia"/>
            <w:sz w:val="21"/>
            <w:szCs w:val="21"/>
            <w:highlight w:val="white"/>
          </w:rPr>
          <w:delText>盐度</w:delText>
        </w:r>
      </w:del>
      <w:ins w:id="1984" w:author="home" w:date="2025-12-08T14:56:00Z">
        <w:del w:id="1985" w:author="1001210222 Choi" w:date="2025-12-15T18:18:00Z" w16du:dateUtc="2025-12-15T10:18:00Z">
          <w:r w:rsidR="00A15817" w:rsidRPr="00725EF0" w:rsidDel="003730A7">
            <w:rPr>
              <w:rFonts w:ascii="Times New Roman" w:eastAsia="楷体" w:hAnsi="Times New Roman" w:hint="eastAsia"/>
              <w:i/>
              <w:sz w:val="21"/>
              <w:szCs w:val="21"/>
              <w:highlight w:val="white"/>
            </w:rPr>
            <w:delText>w</w:delText>
          </w:r>
          <w:r w:rsidR="00A15817" w:rsidRPr="00725EF0" w:rsidDel="003730A7">
            <w:rPr>
              <w:rFonts w:ascii="Times New Roman" w:eastAsia="楷体" w:hAnsi="Times New Roman"/>
              <w:sz w:val="21"/>
              <w:szCs w:val="21"/>
              <w:highlight w:val="white"/>
            </w:rPr>
            <w:delText>(NaCl</w:delText>
          </w:r>
          <w:r w:rsidR="00A15817" w:rsidRPr="00725EF0" w:rsidDel="003730A7">
            <w:rPr>
              <w:rFonts w:ascii="Times New Roman" w:eastAsia="楷体" w:hAnsi="Times New Roman"/>
              <w:sz w:val="21"/>
              <w:szCs w:val="21"/>
              <w:highlight w:val="white"/>
              <w:vertAlign w:val="subscript"/>
            </w:rPr>
            <w:delText>eq</w:delText>
          </w:r>
          <w:r w:rsidR="00A15817" w:rsidRPr="00725EF0" w:rsidDel="003730A7">
            <w:rPr>
              <w:rFonts w:ascii="Times New Roman" w:eastAsia="楷体" w:hAnsi="Times New Roman"/>
              <w:sz w:val="21"/>
              <w:szCs w:val="21"/>
              <w:highlight w:val="white"/>
            </w:rPr>
            <w:delText>)</w:delText>
          </w:r>
        </w:del>
      </w:ins>
      <w:del w:id="1986" w:author="1001210222 Choi" w:date="2025-12-15T18:18:00Z" w16du:dateUtc="2025-12-15T10:18:00Z">
        <w:r w:rsidR="00722784" w:rsidRPr="002F690E" w:rsidDel="003730A7">
          <w:rPr>
            <w:rFonts w:ascii="Times New Roman" w:eastAsia="宋体" w:hAnsi="Times New Roman" w:hint="eastAsia"/>
            <w:sz w:val="21"/>
            <w:szCs w:val="21"/>
            <w:highlight w:val="white"/>
          </w:rPr>
          <w:delText>主要范围为</w:delText>
        </w:r>
        <w:r w:rsidR="00722784" w:rsidRPr="002F690E" w:rsidDel="003730A7">
          <w:rPr>
            <w:rFonts w:ascii="Times New Roman" w:eastAsia="宋体" w:hAnsi="Times New Roman"/>
            <w:sz w:val="21"/>
            <w:szCs w:val="21"/>
            <w:highlight w:val="white"/>
          </w:rPr>
          <w:delText>0.71</w:delText>
        </w:r>
        <w:r w:rsidR="00270ED8" w:rsidRPr="002F690E" w:rsidDel="003730A7">
          <w:rPr>
            <w:rFonts w:ascii="Times New Roman" w:eastAsia="宋体" w:hAnsi="Times New Roman"/>
            <w:sz w:val="21"/>
            <w:szCs w:val="21"/>
            <w:highlight w:val="white"/>
          </w:rPr>
          <w:delText>%</w:delText>
        </w:r>
      </w:del>
      <w:ins w:id="1987" w:author="home" w:date="2025-12-08T14:56:00Z">
        <w:del w:id="1988" w:author="1001210222 Choi" w:date="2025-12-15T18:18:00Z" w16du:dateUtc="2025-12-15T10:18:00Z">
          <w:r w:rsidR="00A15817" w:rsidDel="003730A7">
            <w:rPr>
              <w:rFonts w:ascii="Times New Roman" w:eastAsia="宋体" w:hAnsi="Times New Roman"/>
              <w:sz w:val="21"/>
              <w:szCs w:val="21"/>
              <w:highlight w:val="white"/>
            </w:rPr>
            <w:delText>~</w:delText>
          </w:r>
        </w:del>
      </w:ins>
      <w:del w:id="1989" w:author="1001210222 Choi" w:date="2025-12-15T18:18:00Z" w16du:dateUtc="2025-12-15T10:18:00Z">
        <w:r w:rsidR="00722784" w:rsidRPr="002F690E" w:rsidDel="003730A7">
          <w:rPr>
            <w:rFonts w:ascii="Times New Roman" w:eastAsia="宋体" w:hAnsi="Times New Roman"/>
            <w:sz w:val="21"/>
            <w:szCs w:val="21"/>
            <w:highlight w:val="white"/>
          </w:rPr>
          <w:delText>-8.96</w:delText>
        </w:r>
        <w:r w:rsidR="00270ED8" w:rsidRPr="002F690E" w:rsidDel="003730A7">
          <w:rPr>
            <w:rFonts w:ascii="Times New Roman" w:eastAsia="宋体" w:hAnsi="Times New Roman"/>
            <w:sz w:val="21"/>
            <w:szCs w:val="21"/>
            <w:highlight w:val="white"/>
          </w:rPr>
          <w:delText>%</w:delText>
        </w:r>
        <w:r w:rsidR="00722784" w:rsidRPr="002F690E" w:rsidDel="003730A7">
          <w:rPr>
            <w:rFonts w:ascii="Times New Roman" w:eastAsia="宋体" w:hAnsi="Times New Roman"/>
            <w:sz w:val="21"/>
            <w:szCs w:val="21"/>
            <w:highlight w:val="white"/>
          </w:rPr>
          <w:delText xml:space="preserve"> NaCl eq.</w:delText>
        </w:r>
        <w:r w:rsidR="00722784" w:rsidRPr="002F690E" w:rsidDel="003730A7">
          <w:rPr>
            <w:rFonts w:ascii="Times New Roman" w:eastAsia="宋体" w:hAnsi="Times New Roman" w:hint="eastAsia"/>
            <w:sz w:val="21"/>
            <w:szCs w:val="21"/>
            <w:highlight w:val="white"/>
          </w:rPr>
          <w:delText>，主阶段</w:delText>
        </w:r>
      </w:del>
      <w:ins w:id="1990" w:author="home" w:date="2025-12-08T14:56:00Z">
        <w:del w:id="1991" w:author="1001210222 Choi" w:date="2025-12-15T18:18:00Z" w16du:dateUtc="2025-12-15T10:18:00Z">
          <w:r w:rsidR="00A15817" w:rsidRPr="002F690E" w:rsidDel="003730A7">
            <w:rPr>
              <w:rFonts w:ascii="Times New Roman" w:eastAsia="宋体" w:hAnsi="Times New Roman" w:hint="eastAsia"/>
              <w:sz w:val="21"/>
              <w:szCs w:val="21"/>
              <w:highlight w:val="white"/>
            </w:rPr>
            <w:delText>成矿流体盐度</w:delText>
          </w:r>
          <w:r w:rsidR="00A15817" w:rsidRPr="00725EF0" w:rsidDel="003730A7">
            <w:rPr>
              <w:rFonts w:ascii="Times New Roman" w:eastAsia="楷体" w:hAnsi="Times New Roman" w:hint="eastAsia"/>
              <w:i/>
              <w:sz w:val="21"/>
              <w:szCs w:val="21"/>
              <w:highlight w:val="white"/>
            </w:rPr>
            <w:delText>w</w:delText>
          </w:r>
          <w:r w:rsidR="00A15817" w:rsidRPr="00725EF0" w:rsidDel="003730A7">
            <w:rPr>
              <w:rFonts w:ascii="Times New Roman" w:eastAsia="楷体" w:hAnsi="Times New Roman"/>
              <w:sz w:val="21"/>
              <w:szCs w:val="21"/>
              <w:highlight w:val="white"/>
            </w:rPr>
            <w:delText>(NaCl</w:delText>
          </w:r>
          <w:r w:rsidR="00A15817" w:rsidRPr="00725EF0" w:rsidDel="003730A7">
            <w:rPr>
              <w:rFonts w:ascii="Times New Roman" w:eastAsia="楷体" w:hAnsi="Times New Roman"/>
              <w:sz w:val="21"/>
              <w:szCs w:val="21"/>
              <w:highlight w:val="white"/>
              <w:vertAlign w:val="subscript"/>
            </w:rPr>
            <w:delText>eq</w:delText>
          </w:r>
          <w:r w:rsidR="00A15817" w:rsidRPr="00725EF0" w:rsidDel="003730A7">
            <w:rPr>
              <w:rFonts w:ascii="Times New Roman" w:eastAsia="楷体" w:hAnsi="Times New Roman"/>
              <w:sz w:val="21"/>
              <w:szCs w:val="21"/>
              <w:highlight w:val="white"/>
            </w:rPr>
            <w:delText>)</w:delText>
          </w:r>
          <w:r w:rsidR="00A15817" w:rsidDel="003730A7">
            <w:rPr>
              <w:rFonts w:ascii="Times New Roman" w:eastAsia="楷体" w:hAnsi="Times New Roman" w:hint="eastAsia"/>
              <w:sz w:val="21"/>
              <w:szCs w:val="21"/>
              <w:highlight w:val="white"/>
            </w:rPr>
            <w:delText>为</w:delText>
          </w:r>
        </w:del>
      </w:ins>
      <w:del w:id="1992" w:author="1001210222 Choi" w:date="2025-12-15T18:18:00Z" w16du:dateUtc="2025-12-15T10:18:00Z">
        <w:r w:rsidR="00722784" w:rsidRPr="002F690E" w:rsidDel="003730A7">
          <w:rPr>
            <w:rFonts w:ascii="Times New Roman" w:eastAsia="宋体" w:hAnsi="Times New Roman"/>
            <w:sz w:val="21"/>
            <w:szCs w:val="21"/>
            <w:highlight w:val="white"/>
          </w:rPr>
          <w:delText>0.19</w:delText>
        </w:r>
        <w:r w:rsidR="00270ED8" w:rsidRPr="002F690E" w:rsidDel="003730A7">
          <w:rPr>
            <w:rFonts w:ascii="Times New Roman" w:eastAsia="宋体" w:hAnsi="Times New Roman"/>
            <w:sz w:val="21"/>
            <w:szCs w:val="21"/>
            <w:highlight w:val="white"/>
          </w:rPr>
          <w:delText>%</w:delText>
        </w:r>
      </w:del>
      <w:ins w:id="1993" w:author="home" w:date="2025-12-08T14:56:00Z">
        <w:del w:id="1994" w:author="1001210222 Choi" w:date="2025-12-15T18:18:00Z" w16du:dateUtc="2025-12-15T10:18:00Z">
          <w:r w:rsidR="00A10FB1" w:rsidDel="003730A7">
            <w:rPr>
              <w:rFonts w:ascii="Times New Roman" w:eastAsia="宋体" w:hAnsi="Times New Roman"/>
              <w:sz w:val="21"/>
              <w:szCs w:val="21"/>
              <w:highlight w:val="white"/>
            </w:rPr>
            <w:delText>~</w:delText>
          </w:r>
        </w:del>
      </w:ins>
      <w:del w:id="1995" w:author="1001210222 Choi" w:date="2025-12-15T18:18:00Z" w16du:dateUtc="2025-12-15T10:18:00Z">
        <w:r w:rsidR="00722784" w:rsidRPr="002F690E" w:rsidDel="003730A7">
          <w:rPr>
            <w:rFonts w:ascii="Times New Roman" w:eastAsia="宋体" w:hAnsi="Times New Roman"/>
            <w:sz w:val="21"/>
            <w:szCs w:val="21"/>
            <w:highlight w:val="white"/>
          </w:rPr>
          <w:delText>-7.89</w:delText>
        </w:r>
        <w:r w:rsidR="00270ED8" w:rsidRPr="002F690E" w:rsidDel="003730A7">
          <w:rPr>
            <w:rFonts w:ascii="Times New Roman" w:eastAsia="宋体" w:hAnsi="Times New Roman"/>
            <w:sz w:val="21"/>
            <w:szCs w:val="21"/>
            <w:highlight w:val="white"/>
          </w:rPr>
          <w:delText>%</w:delText>
        </w:r>
        <w:r w:rsidR="00722784" w:rsidRPr="002F690E" w:rsidDel="003730A7">
          <w:rPr>
            <w:rFonts w:ascii="Times New Roman" w:eastAsia="宋体" w:hAnsi="Times New Roman"/>
            <w:sz w:val="21"/>
            <w:szCs w:val="21"/>
            <w:highlight w:val="white"/>
          </w:rPr>
          <w:delText xml:space="preserve"> NaCl eq.</w:delText>
        </w:r>
        <w:r w:rsidR="00722784" w:rsidRPr="002F690E" w:rsidDel="003730A7">
          <w:rPr>
            <w:rFonts w:ascii="Times New Roman" w:eastAsia="宋体" w:hAnsi="Times New Roman" w:hint="eastAsia"/>
            <w:sz w:val="21"/>
            <w:szCs w:val="21"/>
            <w:highlight w:val="white"/>
          </w:rPr>
          <w:delText>，晚阶段</w:delText>
        </w:r>
      </w:del>
      <w:ins w:id="1996" w:author="home" w:date="2025-12-08T14:56:00Z">
        <w:del w:id="1997" w:author="1001210222 Choi" w:date="2025-12-15T18:18:00Z" w16du:dateUtc="2025-12-15T10:18:00Z">
          <w:r w:rsidR="00A10FB1" w:rsidRPr="002F690E" w:rsidDel="003730A7">
            <w:rPr>
              <w:rFonts w:ascii="Times New Roman" w:eastAsia="宋体" w:hAnsi="Times New Roman" w:hint="eastAsia"/>
              <w:sz w:val="21"/>
              <w:szCs w:val="21"/>
              <w:highlight w:val="white"/>
            </w:rPr>
            <w:delText>成矿流体盐度</w:delText>
          </w:r>
          <w:r w:rsidR="00A10FB1" w:rsidRPr="00725EF0" w:rsidDel="003730A7">
            <w:rPr>
              <w:rFonts w:ascii="Times New Roman" w:eastAsia="楷体" w:hAnsi="Times New Roman" w:hint="eastAsia"/>
              <w:i/>
              <w:sz w:val="21"/>
              <w:szCs w:val="21"/>
              <w:highlight w:val="white"/>
            </w:rPr>
            <w:delText>w</w:delText>
          </w:r>
          <w:r w:rsidR="00A10FB1" w:rsidRPr="00725EF0" w:rsidDel="003730A7">
            <w:rPr>
              <w:rFonts w:ascii="Times New Roman" w:eastAsia="楷体" w:hAnsi="Times New Roman"/>
              <w:sz w:val="21"/>
              <w:szCs w:val="21"/>
              <w:highlight w:val="white"/>
            </w:rPr>
            <w:delText>(NaCl</w:delText>
          </w:r>
          <w:r w:rsidR="00A10FB1" w:rsidRPr="00725EF0" w:rsidDel="003730A7">
            <w:rPr>
              <w:rFonts w:ascii="Times New Roman" w:eastAsia="楷体" w:hAnsi="Times New Roman"/>
              <w:sz w:val="21"/>
              <w:szCs w:val="21"/>
              <w:highlight w:val="white"/>
              <w:vertAlign w:val="subscript"/>
            </w:rPr>
            <w:delText>eq</w:delText>
          </w:r>
          <w:r w:rsidR="00A10FB1" w:rsidRPr="00725EF0" w:rsidDel="003730A7">
            <w:rPr>
              <w:rFonts w:ascii="Times New Roman" w:eastAsia="楷体" w:hAnsi="Times New Roman"/>
              <w:sz w:val="21"/>
              <w:szCs w:val="21"/>
              <w:highlight w:val="white"/>
            </w:rPr>
            <w:delText>)</w:delText>
          </w:r>
          <w:r w:rsidR="00A10FB1" w:rsidDel="003730A7">
            <w:rPr>
              <w:rFonts w:ascii="Times New Roman" w:eastAsia="楷体" w:hAnsi="Times New Roman" w:hint="eastAsia"/>
              <w:sz w:val="21"/>
              <w:szCs w:val="21"/>
              <w:highlight w:val="white"/>
            </w:rPr>
            <w:delText>为</w:delText>
          </w:r>
        </w:del>
      </w:ins>
      <w:del w:id="1998" w:author="1001210222 Choi" w:date="2025-12-15T18:18:00Z" w16du:dateUtc="2025-12-15T10:18:00Z">
        <w:r w:rsidR="00722784" w:rsidRPr="002F690E" w:rsidDel="003730A7">
          <w:rPr>
            <w:rFonts w:ascii="Times New Roman" w:eastAsia="宋体" w:hAnsi="Times New Roman"/>
            <w:sz w:val="21"/>
            <w:szCs w:val="21"/>
            <w:highlight w:val="white"/>
          </w:rPr>
          <w:delText>0.19</w:delText>
        </w:r>
        <w:r w:rsidR="00270ED8" w:rsidRPr="002F690E" w:rsidDel="003730A7">
          <w:rPr>
            <w:rFonts w:ascii="Times New Roman" w:eastAsia="宋体" w:hAnsi="Times New Roman"/>
            <w:sz w:val="21"/>
            <w:szCs w:val="21"/>
            <w:highlight w:val="white"/>
          </w:rPr>
          <w:delText>%</w:delText>
        </w:r>
        <w:r w:rsidR="00722784" w:rsidRPr="002F690E" w:rsidDel="003730A7">
          <w:rPr>
            <w:rFonts w:ascii="Times New Roman" w:eastAsia="宋体" w:hAnsi="Times New Roman"/>
            <w:sz w:val="21"/>
            <w:szCs w:val="21"/>
            <w:highlight w:val="white"/>
          </w:rPr>
          <w:delText>-</w:delText>
        </w:r>
      </w:del>
      <w:ins w:id="1999" w:author="home" w:date="2025-12-08T14:56:00Z">
        <w:del w:id="2000" w:author="1001210222 Choi" w:date="2025-12-15T18:18:00Z" w16du:dateUtc="2025-12-15T10:18:00Z">
          <w:r w:rsidR="00A10FB1" w:rsidDel="003730A7">
            <w:rPr>
              <w:rFonts w:ascii="Times New Roman" w:eastAsia="宋体" w:hAnsi="Times New Roman"/>
              <w:sz w:val="21"/>
              <w:szCs w:val="21"/>
              <w:highlight w:val="white"/>
            </w:rPr>
            <w:delText>~</w:delText>
          </w:r>
        </w:del>
      </w:ins>
      <w:del w:id="2001" w:author="1001210222 Choi" w:date="2025-12-15T18:18:00Z" w16du:dateUtc="2025-12-15T10:18:00Z">
        <w:r w:rsidR="00722784" w:rsidRPr="002F690E" w:rsidDel="003730A7">
          <w:rPr>
            <w:rFonts w:ascii="Times New Roman" w:eastAsia="宋体" w:hAnsi="Times New Roman"/>
            <w:sz w:val="21"/>
            <w:szCs w:val="21"/>
            <w:highlight w:val="white"/>
          </w:rPr>
          <w:delText>4.96</w:delText>
        </w:r>
        <w:r w:rsidR="00270ED8" w:rsidRPr="002F690E" w:rsidDel="003730A7">
          <w:rPr>
            <w:rFonts w:ascii="Times New Roman" w:eastAsia="宋体" w:hAnsi="Times New Roman"/>
            <w:sz w:val="21"/>
            <w:szCs w:val="21"/>
            <w:highlight w:val="white"/>
          </w:rPr>
          <w:delText>%</w:delText>
        </w:r>
        <w:r w:rsidR="00722784" w:rsidRPr="002F690E" w:rsidDel="003730A7">
          <w:rPr>
            <w:rFonts w:ascii="Times New Roman" w:eastAsia="宋体" w:hAnsi="Times New Roman"/>
            <w:sz w:val="21"/>
            <w:szCs w:val="21"/>
            <w:highlight w:val="white"/>
          </w:rPr>
          <w:delText xml:space="preserve"> NaCl eq.</w:delText>
        </w:r>
        <w:r w:rsidR="00722784" w:rsidRPr="002F690E" w:rsidDel="003730A7">
          <w:rPr>
            <w:rFonts w:ascii="Times New Roman" w:eastAsia="宋体" w:hAnsi="Times New Roman" w:hint="eastAsia"/>
            <w:sz w:val="21"/>
            <w:szCs w:val="21"/>
            <w:highlight w:val="white"/>
          </w:rPr>
          <w:delText>。本文通过箱线图展示各金矿床不同成矿阶段的均一温度与盐度特征（图</w:delText>
        </w:r>
        <w:r w:rsidR="00722784" w:rsidRPr="002F690E" w:rsidDel="003730A7">
          <w:rPr>
            <w:rFonts w:ascii="Times New Roman" w:eastAsia="宋体" w:hAnsi="Times New Roman"/>
            <w:sz w:val="21"/>
            <w:szCs w:val="21"/>
            <w:highlight w:val="white"/>
          </w:rPr>
          <w:delText>8</w:delText>
        </w:r>
      </w:del>
      <w:ins w:id="2002" w:author="home" w:date="2025-12-08T14:44:00Z">
        <w:del w:id="2003" w:author="1001210222 Choi" w:date="2025-12-15T18:18:00Z" w16du:dateUtc="2025-12-15T10:18:00Z">
          <w:r w:rsidR="00342473" w:rsidRPr="00342473" w:rsidDel="003730A7">
            <w:rPr>
              <w:rFonts w:ascii="Times New Roman" w:eastAsia="仿宋" w:hAnsi="Times New Roman"/>
              <w:noProof/>
              <w:sz w:val="18"/>
              <w:szCs w:val="18"/>
              <w:highlight w:val="yellow"/>
              <w:vertAlign w:val="superscript"/>
            </w:rPr>
            <w:delText>[15,24,31,178</w:delText>
          </w:r>
          <w:r w:rsidR="00165DB1" w:rsidDel="003730A7">
            <w:rPr>
              <w:rFonts w:ascii="Times New Roman" w:eastAsia="仿宋" w:hAnsi="Times New Roman"/>
              <w:noProof/>
              <w:sz w:val="18"/>
              <w:szCs w:val="18"/>
              <w:highlight w:val="yellow"/>
              <w:vertAlign w:val="superscript"/>
            </w:rPr>
            <w:delText>-</w:delText>
          </w:r>
          <w:r w:rsidR="00342473" w:rsidRPr="00342473" w:rsidDel="003730A7">
            <w:rPr>
              <w:rFonts w:ascii="Times New Roman" w:eastAsia="仿宋" w:hAnsi="Times New Roman"/>
              <w:noProof/>
              <w:sz w:val="18"/>
              <w:szCs w:val="18"/>
              <w:highlight w:val="yellow"/>
              <w:vertAlign w:val="superscript"/>
            </w:rPr>
            <w:delText>179]</w:delText>
          </w:r>
        </w:del>
      </w:ins>
      <w:del w:id="2004" w:author="1001210222 Choi" w:date="2025-12-15T18:18:00Z" w16du:dateUtc="2025-12-15T10:18:00Z">
        <w:r w:rsidR="00906445" w:rsidRPr="002F690E" w:rsidDel="003730A7">
          <w:rPr>
            <w:rFonts w:ascii="Times New Roman" w:eastAsia="宋体" w:hAnsi="Times New Roman" w:hint="eastAsia"/>
            <w:sz w:val="21"/>
            <w:szCs w:val="21"/>
            <w:highlight w:val="white"/>
          </w:rPr>
          <w:delText>），以反映其整体演化趋势。可见白云、小佟家堡子及五龙金矿床的成矿流体温度与盐度，以及猫岭矿床的流体温度，均呈现出从早阶段至晚阶段持续降低的演化趋势。而猫岭金矿床的流体盐度在主阶段较早阶段略有升高，但其从早阶段至晚阶段的整体演化仍呈下降态势（图</w:delText>
        </w:r>
        <w:r w:rsidR="00906445" w:rsidRPr="002F690E" w:rsidDel="003730A7">
          <w:rPr>
            <w:rFonts w:ascii="Times New Roman" w:eastAsia="宋体" w:hAnsi="Times New Roman"/>
            <w:sz w:val="21"/>
            <w:szCs w:val="21"/>
            <w:highlight w:val="white"/>
          </w:rPr>
          <w:delText>8</w:delText>
        </w:r>
      </w:del>
      <w:ins w:id="2005" w:author="home" w:date="2025-12-08T14:44:00Z">
        <w:del w:id="2006" w:author="1001210222 Choi" w:date="2025-12-15T18:18:00Z" w16du:dateUtc="2025-12-15T10:18:00Z">
          <w:r w:rsidR="00165DB1" w:rsidRPr="00342473" w:rsidDel="003730A7">
            <w:rPr>
              <w:rFonts w:ascii="Times New Roman" w:eastAsia="仿宋" w:hAnsi="Times New Roman"/>
              <w:noProof/>
              <w:sz w:val="18"/>
              <w:szCs w:val="18"/>
              <w:highlight w:val="yellow"/>
              <w:vertAlign w:val="superscript"/>
            </w:rPr>
            <w:delText>[15,24,31,178</w:delText>
          </w:r>
          <w:r w:rsidR="00165DB1" w:rsidDel="003730A7">
            <w:rPr>
              <w:rFonts w:ascii="Times New Roman" w:eastAsia="仿宋" w:hAnsi="Times New Roman"/>
              <w:noProof/>
              <w:sz w:val="18"/>
              <w:szCs w:val="18"/>
              <w:highlight w:val="yellow"/>
              <w:vertAlign w:val="superscript"/>
            </w:rPr>
            <w:delText>-</w:delText>
          </w:r>
          <w:r w:rsidR="00165DB1" w:rsidRPr="00342473" w:rsidDel="003730A7">
            <w:rPr>
              <w:rFonts w:ascii="Times New Roman" w:eastAsia="仿宋" w:hAnsi="Times New Roman"/>
              <w:noProof/>
              <w:sz w:val="18"/>
              <w:szCs w:val="18"/>
              <w:highlight w:val="yellow"/>
              <w:vertAlign w:val="superscript"/>
            </w:rPr>
            <w:delText>179]</w:delText>
          </w:r>
        </w:del>
      </w:ins>
      <w:del w:id="2007" w:author="1001210222 Choi" w:date="2025-12-15T18:18:00Z" w16du:dateUtc="2025-12-15T10:18:00Z">
        <w:r w:rsidR="00906445" w:rsidRPr="002F690E" w:rsidDel="003730A7">
          <w:rPr>
            <w:rFonts w:ascii="Times New Roman" w:eastAsia="宋体" w:hAnsi="Times New Roman" w:hint="eastAsia"/>
            <w:sz w:val="21"/>
            <w:szCs w:val="21"/>
            <w:highlight w:val="white"/>
          </w:rPr>
          <w:delText>）。本文认为，辽东地区白云、小佟家堡子和五龙金矿床均表现出从早阶段到晚阶段流体盐度持续降低的典型演化模式，这反映了成矿流体系统从深部来源向大气降水混合的规律性转变。相比之下，猫岭矿床独特的盐度变化</w:delText>
        </w:r>
        <w:r w:rsidR="0084759F" w:rsidRPr="002F690E" w:rsidDel="003730A7">
          <w:rPr>
            <w:rFonts w:ascii="Times New Roman" w:eastAsia="宋体" w:hAnsi="Times New Roman" w:hint="eastAsia"/>
            <w:sz w:val="21"/>
            <w:szCs w:val="21"/>
            <w:highlight w:val="white"/>
          </w:rPr>
          <w:delText>特征</w:delText>
        </w:r>
        <w:r w:rsidR="00906445" w:rsidRPr="002F690E" w:rsidDel="003730A7">
          <w:rPr>
            <w:rFonts w:ascii="Times New Roman" w:eastAsia="宋体" w:hAnsi="Times New Roman" w:hint="eastAsia"/>
            <w:sz w:val="21"/>
            <w:szCs w:val="21"/>
            <w:highlight w:val="white"/>
          </w:rPr>
          <w:delText>可能揭示了该区更为复杂的流体来源或特殊的构造</w:delText>
        </w:r>
        <w:r w:rsidR="00906445" w:rsidRPr="002F690E" w:rsidDel="003730A7">
          <w:rPr>
            <w:rFonts w:ascii="Times New Roman" w:eastAsia="宋体" w:hAnsi="Times New Roman"/>
            <w:sz w:val="21"/>
            <w:szCs w:val="21"/>
            <w:highlight w:val="white"/>
          </w:rPr>
          <w:delText>-</w:delText>
        </w:r>
        <w:r w:rsidR="00906445" w:rsidRPr="002F690E" w:rsidDel="003730A7">
          <w:rPr>
            <w:rFonts w:ascii="Times New Roman" w:eastAsia="宋体" w:hAnsi="Times New Roman" w:hint="eastAsia"/>
            <w:sz w:val="21"/>
            <w:szCs w:val="21"/>
            <w:highlight w:val="white"/>
          </w:rPr>
          <w:delText>流体相互作用机制。</w:delText>
        </w:r>
        <w:bookmarkEnd w:id="1779"/>
      </w:del>
    </w:p>
    <w:p w14:paraId="107EFF50" w14:textId="7D9FDAC9" w:rsidR="00B804E8" w:rsidRPr="00B804E8" w:rsidDel="003730A7" w:rsidRDefault="00654D5F" w:rsidP="008868EF">
      <w:pPr>
        <w:spacing w:after="0" w:line="276" w:lineRule="auto"/>
        <w:jc w:val="center"/>
        <w:rPr>
          <w:del w:id="2008" w:author="1001210222 Choi" w:date="2025-12-15T18:18:00Z" w16du:dateUtc="2025-12-15T10:18:00Z"/>
          <w:rFonts w:ascii="Times New Roman" w:eastAsia="宋体" w:hAnsi="Times New Roman"/>
          <w:sz w:val="21"/>
          <w:szCs w:val="21"/>
        </w:rPr>
      </w:pPr>
      <w:bookmarkStart w:id="2009" w:name="嵌入式图形_8"/>
      <w:del w:id="2010" w:author="1001210222 Choi" w:date="2025-12-09T10:04:00Z" w16du:dateUtc="2025-12-09T02:04:00Z">
        <w:r w:rsidRPr="00CD4B7C" w:rsidDel="002A6399">
          <w:rPr>
            <w:rFonts w:ascii="Times New Roman" w:eastAsia="宋体" w:hAnsi="Times New Roman"/>
            <w:noProof/>
            <w:color w:val="000000" w:themeColor="text1"/>
            <w:sz w:val="21"/>
            <w:szCs w:val="21"/>
          </w:rPr>
          <w:drawing>
            <wp:inline distT="0" distB="0" distL="0" distR="0" wp14:anchorId="7A8C8946" wp14:editId="7B66A7C2">
              <wp:extent cx="3959352" cy="5411419"/>
              <wp:effectExtent l="0" t="0" r="3175" b="0"/>
              <wp:docPr id="9556135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96992" name="图片 9556135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9352" cy="5411419"/>
                      </a:xfrm>
                      <a:prstGeom prst="rect">
                        <a:avLst/>
                      </a:prstGeom>
                    </pic:spPr>
                  </pic:pic>
                </a:graphicData>
              </a:graphic>
            </wp:inline>
          </w:drawing>
        </w:r>
      </w:del>
      <w:bookmarkEnd w:id="2009"/>
    </w:p>
    <w:p w14:paraId="153DFAC8" w14:textId="3F468F48" w:rsidR="00B804E8" w:rsidRPr="00B804E8" w:rsidDel="003730A7" w:rsidRDefault="00654D5F" w:rsidP="008868EF">
      <w:pPr>
        <w:spacing w:after="0" w:line="240" w:lineRule="auto"/>
        <w:ind w:firstLine="420"/>
        <w:jc w:val="both"/>
        <w:rPr>
          <w:del w:id="2011" w:author="1001210222 Choi" w:date="2025-12-15T18:18:00Z" w16du:dateUtc="2025-12-15T10:18:00Z"/>
          <w:rFonts w:ascii="Times New Roman" w:eastAsia="仿宋" w:hAnsi="Times New Roman"/>
          <w:sz w:val="18"/>
          <w:szCs w:val="18"/>
        </w:rPr>
      </w:pPr>
      <w:bookmarkStart w:id="2012" w:name="中文图序_7"/>
      <w:bookmarkStart w:id="2013" w:name="中文图题_7"/>
      <w:commentRangeStart w:id="2014"/>
      <w:commentRangeStart w:id="2015"/>
      <w:del w:id="2016"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8</w:delText>
        </w:r>
        <w:bookmarkEnd w:id="2012"/>
        <w:commentRangeEnd w:id="2014"/>
        <w:r w:rsidR="00165DB1" w:rsidDel="003730A7">
          <w:rPr>
            <w:rStyle w:val="afa"/>
          </w:rPr>
          <w:commentReference w:id="2014"/>
        </w:r>
        <w:commentRangeEnd w:id="2015"/>
        <w:r w:rsidR="0058347F" w:rsidDel="003730A7">
          <w:rPr>
            <w:rStyle w:val="afa"/>
          </w:rPr>
          <w:commentReference w:id="2015"/>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辽东主要金矿床成矿流体包裹体温度（</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）、盐度（</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）数据箱线图；</w:delText>
        </w:r>
      </w:del>
      <w:ins w:id="2017" w:author="home" w:date="2025-12-08T14:42:00Z">
        <w:del w:id="2018" w:author="1001210222 Choi" w:date="2025-12-15T18:18:00Z" w16du:dateUtc="2025-12-15T10:18:00Z">
          <w:r w:rsidR="001B082C" w:rsidDel="003730A7">
            <w:rPr>
              <w:rFonts w:ascii="Times New Roman" w:eastAsia="仿宋" w:hAnsi="Times New Roman" w:hint="eastAsia"/>
              <w:sz w:val="18"/>
              <w:szCs w:val="18"/>
              <w:highlight w:val="white"/>
            </w:rPr>
            <w:delText>（</w:delText>
          </w:r>
        </w:del>
      </w:ins>
      <w:del w:id="2019" w:author="1001210222 Choi" w:date="2025-12-15T18:18:00Z" w16du:dateUtc="2025-12-15T10:18:00Z">
        <w:r w:rsidRPr="002F690E" w:rsidDel="003730A7">
          <w:rPr>
            <w:rFonts w:ascii="Times New Roman" w:eastAsia="仿宋" w:hAnsi="Times New Roman" w:hint="eastAsia"/>
            <w:sz w:val="18"/>
            <w:szCs w:val="18"/>
            <w:highlight w:val="white"/>
          </w:rPr>
          <w:delText>数据来自文献</w:delText>
        </w:r>
        <w:r w:rsidR="00F57588" w:rsidRPr="00654D5F" w:rsidDel="003730A7">
          <w:rPr>
            <w:rFonts w:ascii="Times New Roman" w:eastAsia="仿宋" w:hAnsi="Times New Roman"/>
            <w:noProof/>
            <w:sz w:val="18"/>
            <w:szCs w:val="18"/>
            <w:highlight w:val="yellow"/>
          </w:rPr>
          <w:delText>[15,24,31,178,</w:delText>
        </w:r>
      </w:del>
      <w:ins w:id="2020" w:author="home" w:date="2025-12-08T14:44:00Z">
        <w:del w:id="2021" w:author="1001210222 Choi" w:date="2025-12-15T18:18:00Z" w16du:dateUtc="2025-12-15T10:18:00Z">
          <w:r w:rsidR="00165DB1" w:rsidDel="003730A7">
            <w:rPr>
              <w:rFonts w:ascii="Times New Roman" w:eastAsia="仿宋" w:hAnsi="Times New Roman"/>
              <w:noProof/>
              <w:sz w:val="18"/>
              <w:szCs w:val="18"/>
              <w:highlight w:val="yellow"/>
            </w:rPr>
            <w:delText>-</w:delText>
          </w:r>
        </w:del>
      </w:ins>
      <w:del w:id="2022"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del>
      <w:bookmarkEnd w:id="2013"/>
      <w:ins w:id="2023" w:author="home" w:date="2025-12-08T14:42:00Z">
        <w:del w:id="2024" w:author="1001210222 Choi" w:date="2025-12-15T18:18:00Z" w16du:dateUtc="2025-12-15T10:18:00Z">
          <w:r w:rsidR="001B082C" w:rsidDel="003730A7">
            <w:rPr>
              <w:rFonts w:ascii="Times New Roman" w:eastAsia="仿宋" w:hAnsi="Times New Roman" w:hint="eastAsia"/>
              <w:sz w:val="18"/>
              <w:szCs w:val="18"/>
              <w:highlight w:val="white"/>
            </w:rPr>
            <w:delText>）</w:delText>
          </w:r>
        </w:del>
      </w:ins>
    </w:p>
    <w:p w14:paraId="4455B006" w14:textId="5EC7718B" w:rsidR="00B804E8" w:rsidRPr="00B804E8" w:rsidDel="003730A7" w:rsidRDefault="00654D5F" w:rsidP="008868EF">
      <w:pPr>
        <w:spacing w:after="0" w:line="240" w:lineRule="auto"/>
        <w:ind w:firstLine="420"/>
        <w:jc w:val="both"/>
        <w:rPr>
          <w:del w:id="2025" w:author="1001210222 Choi" w:date="2025-12-15T18:18:00Z" w16du:dateUtc="2025-12-15T10:18:00Z"/>
          <w:rFonts w:ascii="Times New Roman" w:eastAsia="仿宋" w:hAnsi="Times New Roman"/>
          <w:sz w:val="18"/>
          <w:szCs w:val="18"/>
        </w:rPr>
      </w:pPr>
      <w:bookmarkStart w:id="2026" w:name="英文图序_21"/>
      <w:bookmarkStart w:id="2027" w:name="英文图题_7"/>
      <w:del w:id="2028" w:author="1001210222 Choi" w:date="2025-12-15T18:18:00Z" w16du:dateUtc="2025-12-15T10:18:00Z">
        <w:r w:rsidRPr="002F690E" w:rsidDel="003730A7">
          <w:rPr>
            <w:rFonts w:ascii="Times New Roman" w:eastAsia="仿宋" w:hAnsi="Times New Roman"/>
            <w:sz w:val="18"/>
            <w:szCs w:val="18"/>
            <w:highlight w:val="white"/>
          </w:rPr>
          <w:delText>Fig</w:delText>
        </w:r>
      </w:del>
      <w:ins w:id="2029" w:author="home" w:date="2025-12-08T14:42:00Z">
        <w:del w:id="2030" w:author="1001210222 Choi" w:date="2025-12-15T18:18:00Z" w16du:dateUtc="2025-12-15T10:18:00Z">
          <w:r w:rsidR="00163462" w:rsidDel="003730A7">
            <w:rPr>
              <w:rFonts w:ascii="Times New Roman" w:eastAsia="仿宋" w:hAnsi="Times New Roman"/>
              <w:sz w:val="18"/>
              <w:szCs w:val="18"/>
              <w:highlight w:val="white"/>
            </w:rPr>
            <w:delText>.</w:delText>
          </w:r>
        </w:del>
      </w:ins>
      <w:del w:id="2031" w:author="1001210222 Choi" w:date="2025-12-15T18:18:00Z" w16du:dateUtc="2025-12-15T10:18:00Z">
        <w:r w:rsidRPr="002F690E" w:rsidDel="003730A7">
          <w:rPr>
            <w:rFonts w:ascii="Times New Roman" w:eastAsia="仿宋" w:hAnsi="Times New Roman"/>
            <w:sz w:val="18"/>
            <w:szCs w:val="18"/>
            <w:highlight w:val="white"/>
          </w:rPr>
          <w:delText>ure 8.</w:delText>
        </w:r>
        <w:bookmarkEnd w:id="2026"/>
        <w:r w:rsidRPr="002F690E" w:rsidDel="003730A7">
          <w:rPr>
            <w:rFonts w:ascii="Times New Roman" w:eastAsia="仿宋" w:hAnsi="Times New Roman"/>
            <w:sz w:val="18"/>
            <w:szCs w:val="18"/>
            <w:highlight w:val="white"/>
          </w:rPr>
          <w:delText xml:space="preserve"> Box plots of homogenization temperature </w:delText>
        </w:r>
        <w:r w:rsidR="009A7831" w:rsidRPr="002F690E" w:rsidDel="003730A7">
          <w:rPr>
            <w:rFonts w:ascii="Times New Roman" w:eastAsia="仿宋" w:hAnsi="Times New Roman"/>
            <w:sz w:val="18"/>
            <w:szCs w:val="18"/>
            <w:highlight w:val="white"/>
          </w:rPr>
          <w:delText xml:space="preserve">(A) </w:delText>
        </w:r>
        <w:r w:rsidRPr="002F690E" w:rsidDel="003730A7">
          <w:rPr>
            <w:rFonts w:ascii="Times New Roman" w:eastAsia="仿宋" w:hAnsi="Times New Roman"/>
            <w:sz w:val="18"/>
            <w:szCs w:val="18"/>
            <w:highlight w:val="white"/>
          </w:rPr>
          <w:delText xml:space="preserve">and salinities </w:delText>
        </w:r>
        <w:r w:rsidR="009A7831" w:rsidRPr="002F690E" w:rsidDel="003730A7">
          <w:rPr>
            <w:rFonts w:ascii="Times New Roman" w:eastAsia="仿宋" w:hAnsi="Times New Roman"/>
            <w:sz w:val="18"/>
            <w:szCs w:val="18"/>
            <w:highlight w:val="white"/>
          </w:rPr>
          <w:delText xml:space="preserve">(B) </w:delText>
        </w:r>
        <w:r w:rsidRPr="002F690E" w:rsidDel="003730A7">
          <w:rPr>
            <w:rFonts w:ascii="Times New Roman" w:eastAsia="仿宋" w:hAnsi="Times New Roman"/>
            <w:sz w:val="18"/>
            <w:szCs w:val="18"/>
            <w:highlight w:val="white"/>
          </w:rPr>
          <w:delText>of fluid inclusions from Baiyun gold deposit in different mineralization stages. Data are compiled from</w:delText>
        </w:r>
        <w:r w:rsidR="00980160" w:rsidRPr="002F690E" w:rsidDel="003730A7">
          <w:rPr>
            <w:rFonts w:ascii="Times New Roman" w:eastAsia="仿宋" w:hAnsi="Times New Roman"/>
            <w:sz w:val="18"/>
            <w:szCs w:val="18"/>
            <w:highlight w:val="white"/>
          </w:rPr>
          <w:delText xml:space="preserve"> </w:delText>
        </w:r>
        <w:r w:rsidR="00907C99" w:rsidRPr="002F690E" w:rsidDel="003730A7">
          <w:rPr>
            <w:rFonts w:ascii="Times New Roman" w:eastAsia="仿宋" w:hAnsi="Times New Roman"/>
            <w:sz w:val="18"/>
            <w:szCs w:val="18"/>
            <w:highlight w:val="white"/>
          </w:rPr>
          <w:delText xml:space="preserve">references </w:delText>
        </w:r>
        <w:r w:rsidR="00F57588" w:rsidRPr="00654D5F" w:rsidDel="003730A7">
          <w:rPr>
            <w:rFonts w:ascii="Times New Roman" w:eastAsia="仿宋" w:hAnsi="Times New Roman"/>
            <w:noProof/>
            <w:sz w:val="18"/>
            <w:szCs w:val="18"/>
            <w:highlight w:val="yellow"/>
          </w:rPr>
          <w:delText>[15,24,31,178,</w:delText>
        </w:r>
      </w:del>
      <w:ins w:id="2032" w:author="home" w:date="2025-12-08T14:44:00Z">
        <w:del w:id="2033" w:author="1001210222 Choi" w:date="2025-12-15T18:18:00Z" w16du:dateUtc="2025-12-15T10:18:00Z">
          <w:r w:rsidR="00165DB1" w:rsidDel="003730A7">
            <w:rPr>
              <w:rFonts w:ascii="Times New Roman" w:eastAsia="仿宋" w:hAnsi="Times New Roman"/>
              <w:noProof/>
              <w:sz w:val="18"/>
              <w:szCs w:val="18"/>
              <w:highlight w:val="yellow"/>
            </w:rPr>
            <w:delText>-</w:delText>
          </w:r>
        </w:del>
      </w:ins>
      <w:del w:id="2034"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del>
      <w:bookmarkEnd w:id="2027"/>
      <w:ins w:id="2035" w:author="home" w:date="2025-12-08T14:42:00Z">
        <w:del w:id="2036" w:author="1001210222 Choi" w:date="2025-12-15T18:18:00Z" w16du:dateUtc="2025-12-15T10:18:00Z">
          <w:r w:rsidR="001B082C" w:rsidDel="003730A7">
            <w:rPr>
              <w:rFonts w:ascii="Times New Roman" w:eastAsia="仿宋" w:hAnsi="Times New Roman"/>
              <w:noProof/>
              <w:sz w:val="18"/>
              <w:szCs w:val="18"/>
            </w:rPr>
            <w:delText>.</w:delText>
          </w:r>
        </w:del>
      </w:ins>
    </w:p>
    <w:p w14:paraId="33B24244" w14:textId="563A4788" w:rsidR="00B804E8" w:rsidRPr="00B804E8" w:rsidDel="003730A7" w:rsidRDefault="00654D5F" w:rsidP="008868EF">
      <w:pPr>
        <w:spacing w:after="0" w:line="276" w:lineRule="auto"/>
        <w:ind w:firstLine="420"/>
        <w:jc w:val="both"/>
        <w:rPr>
          <w:del w:id="2037" w:author="1001210222 Choi" w:date="2025-12-15T18:18:00Z" w16du:dateUtc="2025-12-15T10:18:00Z"/>
          <w:rFonts w:ascii="Times New Roman" w:eastAsia="宋体" w:hAnsi="Times New Roman"/>
          <w:sz w:val="21"/>
          <w:szCs w:val="21"/>
        </w:rPr>
      </w:pPr>
      <w:bookmarkStart w:id="2038" w:name="正文段落_72"/>
      <w:del w:id="2039" w:author="1001210222 Choi" w:date="2025-12-15T18:18:00Z" w16du:dateUtc="2025-12-15T10:18:00Z">
        <w:r w:rsidRPr="002F690E" w:rsidDel="003730A7">
          <w:rPr>
            <w:rFonts w:ascii="Times New Roman" w:eastAsia="宋体" w:hAnsi="Times New Roman" w:hint="eastAsia"/>
            <w:sz w:val="21"/>
            <w:szCs w:val="21"/>
            <w:highlight w:val="white"/>
          </w:rPr>
          <w:delText>均一温度</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盐度图解显示（</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9</w:delText>
        </w:r>
      </w:del>
      <w:ins w:id="2040" w:author="home" w:date="2025-12-08T14:59:00Z">
        <w:del w:id="2041" w:author="1001210222 Choi" w:date="2025-12-15T18:18:00Z" w16du:dateUtc="2025-12-15T10:18:00Z">
          <w:r w:rsidR="00D437A9" w:rsidDel="003730A7">
            <w:rPr>
              <w:rFonts w:ascii="Times New Roman" w:eastAsia="仿宋" w:hAnsi="Times New Roman"/>
              <w:noProof/>
              <w:sz w:val="18"/>
              <w:szCs w:val="18"/>
              <w:highlight w:val="yellow"/>
              <w:vertAlign w:val="superscript"/>
            </w:rPr>
            <w:delText>[15,24</w:delText>
          </w:r>
          <w:r w:rsidR="00D437A9" w:rsidRPr="00342473" w:rsidDel="003730A7">
            <w:rPr>
              <w:rFonts w:ascii="Times New Roman" w:eastAsia="仿宋" w:hAnsi="Times New Roman"/>
              <w:noProof/>
              <w:sz w:val="18"/>
              <w:szCs w:val="18"/>
              <w:highlight w:val="yellow"/>
              <w:vertAlign w:val="superscript"/>
            </w:rPr>
            <w:delText>,178</w:delText>
          </w:r>
          <w:r w:rsidR="00D437A9" w:rsidDel="003730A7">
            <w:rPr>
              <w:rFonts w:ascii="Times New Roman" w:eastAsia="仿宋" w:hAnsi="Times New Roman"/>
              <w:noProof/>
              <w:sz w:val="18"/>
              <w:szCs w:val="18"/>
              <w:highlight w:val="yellow"/>
              <w:vertAlign w:val="superscript"/>
            </w:rPr>
            <w:delText>-</w:delText>
          </w:r>
          <w:r w:rsidR="00D437A9" w:rsidRPr="00342473" w:rsidDel="003730A7">
            <w:rPr>
              <w:rFonts w:ascii="Times New Roman" w:eastAsia="仿宋" w:hAnsi="Times New Roman"/>
              <w:noProof/>
              <w:sz w:val="18"/>
              <w:szCs w:val="18"/>
              <w:highlight w:val="yellow"/>
              <w:vertAlign w:val="superscript"/>
            </w:rPr>
            <w:delText>179]</w:delText>
          </w:r>
        </w:del>
      </w:ins>
      <w:del w:id="2042" w:author="1001210222 Choi" w:date="2025-12-15T18:18:00Z" w16du:dateUtc="2025-12-15T10:18:00Z">
        <w:r w:rsidRPr="002F690E" w:rsidDel="003730A7">
          <w:rPr>
            <w:rFonts w:ascii="Times New Roman" w:eastAsia="宋体" w:hAnsi="Times New Roman" w:hint="eastAsia"/>
            <w:sz w:val="21"/>
            <w:szCs w:val="21"/>
            <w:highlight w:val="white"/>
          </w:rPr>
          <w:delText>），白云、小佟家堡子及</w:delText>
        </w:r>
      </w:del>
      <w:ins w:id="2043" w:author="home" w:date="2025-12-08T15:01:00Z">
        <w:del w:id="2044" w:author="1001210222 Choi" w:date="2025-12-15T18:18:00Z" w16du:dateUtc="2025-12-15T10:18:00Z">
          <w:r w:rsidR="00944739" w:rsidDel="003730A7">
            <w:rPr>
              <w:rFonts w:ascii="Times New Roman" w:eastAsia="宋体" w:hAnsi="Times New Roman" w:hint="eastAsia"/>
              <w:sz w:val="21"/>
              <w:szCs w:val="21"/>
              <w:highlight w:val="white"/>
            </w:rPr>
            <w:delText>和</w:delText>
          </w:r>
        </w:del>
      </w:ins>
      <w:del w:id="2045" w:author="1001210222 Choi" w:date="2025-12-15T18:18:00Z" w16du:dateUtc="2025-12-15T10:18:00Z">
        <w:r w:rsidRPr="002F690E" w:rsidDel="003730A7">
          <w:rPr>
            <w:rFonts w:ascii="Times New Roman" w:eastAsia="宋体" w:hAnsi="Times New Roman" w:hint="eastAsia"/>
            <w:sz w:val="21"/>
            <w:szCs w:val="21"/>
            <w:highlight w:val="white"/>
          </w:rPr>
          <w:delText>五龙金矿床各阶段投点彼此重叠度较高，主要集中于一个范围，且各阶段</w:delText>
        </w:r>
        <w:r w:rsidRPr="002F690E" w:rsidDel="003730A7">
          <w:rPr>
            <w:rFonts w:ascii="Times New Roman" w:eastAsia="宋体" w:hAnsi="Times New Roman"/>
            <w:sz w:val="21"/>
            <w:szCs w:val="21"/>
            <w:highlight w:val="white"/>
          </w:rPr>
          <w:delText>95</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置信椭圆间均存在重叠部分，成矿流体的均一温度与盐度均自早阶段向晚阶段降低，且早阶段降低速率较大，晚阶段降低速率较缓（</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9</w:delText>
        </w:r>
      </w:del>
      <w:ins w:id="2046" w:author="home" w:date="2025-12-08T14:59:00Z">
        <w:del w:id="2047" w:author="1001210222 Choi" w:date="2025-12-15T18:18:00Z" w16du:dateUtc="2025-12-15T10:18:00Z">
          <w:r w:rsidR="00D437A9" w:rsidDel="003730A7">
            <w:rPr>
              <w:rFonts w:ascii="Times New Roman" w:eastAsia="仿宋" w:hAnsi="Times New Roman"/>
              <w:noProof/>
              <w:sz w:val="18"/>
              <w:szCs w:val="18"/>
              <w:highlight w:val="yellow"/>
              <w:vertAlign w:val="superscript"/>
            </w:rPr>
            <w:delText>[15,24</w:delText>
          </w:r>
          <w:r w:rsidR="00D437A9" w:rsidRPr="00342473" w:rsidDel="003730A7">
            <w:rPr>
              <w:rFonts w:ascii="Times New Roman" w:eastAsia="仿宋" w:hAnsi="Times New Roman"/>
              <w:noProof/>
              <w:sz w:val="18"/>
              <w:szCs w:val="18"/>
              <w:highlight w:val="yellow"/>
              <w:vertAlign w:val="superscript"/>
            </w:rPr>
            <w:delText>,178</w:delText>
          </w:r>
          <w:r w:rsidR="00D437A9" w:rsidDel="003730A7">
            <w:rPr>
              <w:rFonts w:ascii="Times New Roman" w:eastAsia="仿宋" w:hAnsi="Times New Roman"/>
              <w:noProof/>
              <w:sz w:val="18"/>
              <w:szCs w:val="18"/>
              <w:highlight w:val="yellow"/>
              <w:vertAlign w:val="superscript"/>
            </w:rPr>
            <w:delText>-</w:delText>
          </w:r>
          <w:r w:rsidR="00D437A9" w:rsidRPr="00342473" w:rsidDel="003730A7">
            <w:rPr>
              <w:rFonts w:ascii="Times New Roman" w:eastAsia="仿宋" w:hAnsi="Times New Roman"/>
              <w:noProof/>
              <w:sz w:val="18"/>
              <w:szCs w:val="18"/>
              <w:highlight w:val="yellow"/>
              <w:vertAlign w:val="superscript"/>
            </w:rPr>
            <w:delText>179]</w:delText>
          </w:r>
        </w:del>
      </w:ins>
      <w:del w:id="2048" w:author="1001210222 Choi" w:date="2025-12-15T18:18:00Z" w16du:dateUtc="2025-12-15T10:18:00Z">
        <w:r w:rsidRPr="002F690E" w:rsidDel="003730A7">
          <w:rPr>
            <w:rFonts w:ascii="Times New Roman" w:eastAsia="宋体" w:hAnsi="Times New Roman" w:hint="eastAsia"/>
            <w:sz w:val="21"/>
            <w:szCs w:val="21"/>
            <w:highlight w:val="white"/>
          </w:rPr>
          <w:delText>）。而猫岭金矿床的投点明显偏离其他三</w:delText>
        </w:r>
      </w:del>
      <w:ins w:id="2049" w:author="home" w:date="2025-12-08T15:01:00Z">
        <w:del w:id="2050" w:author="1001210222 Choi" w:date="2025-12-15T18:18:00Z" w16du:dateUtc="2025-12-15T10:18:00Z">
          <w:r w:rsidR="00DE6C62" w:rsidDel="003730A7">
            <w:rPr>
              <w:rFonts w:ascii="Times New Roman" w:eastAsia="宋体" w:hAnsi="Times New Roman" w:hint="eastAsia"/>
              <w:sz w:val="21"/>
              <w:szCs w:val="21"/>
              <w:highlight w:val="white"/>
            </w:rPr>
            <w:delText>3</w:delText>
          </w:r>
        </w:del>
      </w:ins>
      <w:del w:id="2051" w:author="1001210222 Choi" w:date="2025-12-15T18:18:00Z" w16du:dateUtc="2025-12-15T10:18:00Z">
        <w:r w:rsidRPr="002F690E" w:rsidDel="003730A7">
          <w:rPr>
            <w:rFonts w:ascii="Times New Roman" w:eastAsia="宋体" w:hAnsi="Times New Roman" w:hint="eastAsia"/>
            <w:sz w:val="21"/>
            <w:szCs w:val="21"/>
            <w:highlight w:val="white"/>
          </w:rPr>
          <w:delText>处金矿床，但从早阶段至晚阶段的演化过程中均一温度</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盐度变化趋势与其他三</w:delText>
        </w:r>
      </w:del>
      <w:ins w:id="2052" w:author="home" w:date="2025-12-08T15:01:00Z">
        <w:del w:id="2053" w:author="1001210222 Choi" w:date="2025-12-15T18:18:00Z" w16du:dateUtc="2025-12-15T10:18:00Z">
          <w:r w:rsidR="00D211F0" w:rsidDel="003730A7">
            <w:rPr>
              <w:rFonts w:ascii="Times New Roman" w:eastAsia="宋体" w:hAnsi="Times New Roman" w:hint="eastAsia"/>
              <w:sz w:val="21"/>
              <w:szCs w:val="21"/>
              <w:highlight w:val="white"/>
            </w:rPr>
            <w:delText>3</w:delText>
          </w:r>
        </w:del>
      </w:ins>
      <w:del w:id="2054" w:author="1001210222 Choi" w:date="2025-12-15T18:18:00Z" w16du:dateUtc="2025-12-15T10:18:00Z">
        <w:r w:rsidRPr="002F690E" w:rsidDel="003730A7">
          <w:rPr>
            <w:rFonts w:ascii="Times New Roman" w:eastAsia="宋体" w:hAnsi="Times New Roman" w:hint="eastAsia"/>
            <w:sz w:val="21"/>
            <w:szCs w:val="21"/>
            <w:highlight w:val="white"/>
          </w:rPr>
          <w:delText>处金矿床相似（</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9</w:delText>
        </w:r>
      </w:del>
      <w:ins w:id="2055" w:author="home" w:date="2025-12-08T14:59:00Z">
        <w:del w:id="2056" w:author="1001210222 Choi" w:date="2025-12-15T18:18:00Z" w16du:dateUtc="2025-12-15T10:18:00Z">
          <w:r w:rsidR="00D437A9" w:rsidDel="003730A7">
            <w:rPr>
              <w:rFonts w:ascii="Times New Roman" w:eastAsia="仿宋" w:hAnsi="Times New Roman"/>
              <w:noProof/>
              <w:sz w:val="18"/>
              <w:szCs w:val="18"/>
              <w:highlight w:val="yellow"/>
              <w:vertAlign w:val="superscript"/>
            </w:rPr>
            <w:delText>[15,24</w:delText>
          </w:r>
          <w:r w:rsidR="00D437A9" w:rsidRPr="00342473" w:rsidDel="003730A7">
            <w:rPr>
              <w:rFonts w:ascii="Times New Roman" w:eastAsia="仿宋" w:hAnsi="Times New Roman"/>
              <w:noProof/>
              <w:sz w:val="18"/>
              <w:szCs w:val="18"/>
              <w:highlight w:val="yellow"/>
              <w:vertAlign w:val="superscript"/>
            </w:rPr>
            <w:delText>,178</w:delText>
          </w:r>
          <w:r w:rsidR="00D437A9" w:rsidDel="003730A7">
            <w:rPr>
              <w:rFonts w:ascii="Times New Roman" w:eastAsia="仿宋" w:hAnsi="Times New Roman"/>
              <w:noProof/>
              <w:sz w:val="18"/>
              <w:szCs w:val="18"/>
              <w:highlight w:val="yellow"/>
              <w:vertAlign w:val="superscript"/>
            </w:rPr>
            <w:delText>-</w:delText>
          </w:r>
          <w:r w:rsidR="00D437A9" w:rsidRPr="00342473" w:rsidDel="003730A7">
            <w:rPr>
              <w:rFonts w:ascii="Times New Roman" w:eastAsia="仿宋" w:hAnsi="Times New Roman"/>
              <w:noProof/>
              <w:sz w:val="18"/>
              <w:szCs w:val="18"/>
              <w:highlight w:val="yellow"/>
              <w:vertAlign w:val="superscript"/>
            </w:rPr>
            <w:delText>179]</w:delText>
          </w:r>
        </w:del>
      </w:ins>
      <w:del w:id="2057" w:author="1001210222 Choi" w:date="2025-12-15T18:18:00Z" w16du:dateUtc="2025-12-15T10:18:00Z">
        <w:r w:rsidRPr="002F690E" w:rsidDel="003730A7">
          <w:rPr>
            <w:rFonts w:ascii="Times New Roman" w:eastAsia="宋体" w:hAnsi="Times New Roman" w:hint="eastAsia"/>
            <w:sz w:val="21"/>
            <w:szCs w:val="21"/>
            <w:highlight w:val="white"/>
          </w:rPr>
          <w:delText>）。以上特征说明</w:delText>
        </w:r>
      </w:del>
      <w:ins w:id="2058" w:author="home" w:date="2025-12-08T15:02:00Z">
        <w:del w:id="2059" w:author="1001210222 Choi" w:date="2025-12-15T18:18:00Z" w16du:dateUtc="2025-12-15T10:18:00Z">
          <w:r w:rsidR="00236669" w:rsidDel="003730A7">
            <w:rPr>
              <w:rFonts w:ascii="Times New Roman" w:eastAsia="宋体" w:hAnsi="Times New Roman" w:hint="eastAsia"/>
              <w:sz w:val="21"/>
              <w:szCs w:val="21"/>
              <w:highlight w:val="white"/>
            </w:rPr>
            <w:delText>，</w:delText>
          </w:r>
        </w:del>
      </w:ins>
      <w:del w:id="2060" w:author="1001210222 Choi" w:date="2025-12-15T18:18:00Z" w16du:dateUtc="2025-12-15T10:18:00Z">
        <w:r w:rsidRPr="002F690E" w:rsidDel="003730A7">
          <w:rPr>
            <w:rFonts w:ascii="Times New Roman" w:eastAsia="宋体" w:hAnsi="Times New Roman" w:hint="eastAsia"/>
            <w:sz w:val="21"/>
            <w:szCs w:val="21"/>
            <w:highlight w:val="white"/>
          </w:rPr>
          <w:delText>辽东各金矿床从早阶段至晚阶段的成矿流体源于同一流体系统，且不断继承演化。</w:delText>
        </w:r>
        <w:bookmarkEnd w:id="2038"/>
      </w:del>
    </w:p>
    <w:p w14:paraId="4B8FB27B" w14:textId="1843CFD8" w:rsidR="00B804E8" w:rsidRPr="00B804E8" w:rsidDel="003730A7" w:rsidRDefault="00654D5F" w:rsidP="008868EF">
      <w:pPr>
        <w:spacing w:after="0" w:line="276" w:lineRule="auto"/>
        <w:ind w:firstLine="420"/>
        <w:jc w:val="center"/>
        <w:rPr>
          <w:del w:id="2061" w:author="1001210222 Choi" w:date="2025-12-15T18:18:00Z" w16du:dateUtc="2025-12-15T10:18:00Z"/>
          <w:rFonts w:ascii="Times New Roman" w:eastAsia="宋体" w:hAnsi="Times New Roman"/>
          <w:sz w:val="21"/>
          <w:szCs w:val="21"/>
        </w:rPr>
      </w:pPr>
      <w:bookmarkStart w:id="2062" w:name="嵌入式图形_9"/>
      <w:del w:id="2063" w:author="1001210222 Choi" w:date="2025-12-09T10:04:00Z" w16du:dateUtc="2025-12-09T02:04:00Z">
        <w:r w:rsidRPr="00CD4B7C" w:rsidDel="002A6399">
          <w:rPr>
            <w:rFonts w:ascii="Times New Roman" w:eastAsia="宋体" w:hAnsi="Times New Roman"/>
            <w:noProof/>
            <w:color w:val="000000" w:themeColor="text1"/>
            <w:sz w:val="21"/>
            <w:szCs w:val="21"/>
          </w:rPr>
          <w:drawing>
            <wp:inline distT="0" distB="0" distL="0" distR="0" wp14:anchorId="1D56AE05" wp14:editId="28771AA9">
              <wp:extent cx="4319626" cy="3083357"/>
              <wp:effectExtent l="0" t="0" r="5080" b="3175"/>
              <wp:docPr id="11902429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2585" name="图片 11902429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626" cy="3083357"/>
                      </a:xfrm>
                      <a:prstGeom prst="rect">
                        <a:avLst/>
                      </a:prstGeom>
                    </pic:spPr>
                  </pic:pic>
                </a:graphicData>
              </a:graphic>
            </wp:inline>
          </w:drawing>
        </w:r>
      </w:del>
      <w:bookmarkEnd w:id="2062"/>
    </w:p>
    <w:p w14:paraId="53790432" w14:textId="64973A48" w:rsidR="00B804E8" w:rsidRPr="00B804E8" w:rsidDel="003730A7" w:rsidRDefault="00654D5F" w:rsidP="008868EF">
      <w:pPr>
        <w:spacing w:after="0" w:line="240" w:lineRule="auto"/>
        <w:ind w:firstLine="420"/>
        <w:jc w:val="both"/>
        <w:rPr>
          <w:del w:id="2064" w:author="1001210222 Choi" w:date="2025-12-15T18:18:00Z" w16du:dateUtc="2025-12-15T10:18:00Z"/>
          <w:rFonts w:ascii="Times New Roman" w:eastAsia="仿宋" w:hAnsi="Times New Roman"/>
          <w:sz w:val="18"/>
          <w:szCs w:val="18"/>
        </w:rPr>
      </w:pPr>
      <w:bookmarkStart w:id="2065" w:name="中文图序_8"/>
      <w:bookmarkStart w:id="2066" w:name="中文图题_8"/>
      <w:commentRangeStart w:id="2067"/>
      <w:commentRangeStart w:id="2068"/>
      <w:del w:id="2069"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9</w:delText>
        </w:r>
        <w:bookmarkEnd w:id="2065"/>
        <w:commentRangeEnd w:id="2067"/>
        <w:r w:rsidR="001576FC" w:rsidDel="003730A7">
          <w:rPr>
            <w:rStyle w:val="afa"/>
          </w:rPr>
          <w:commentReference w:id="2067"/>
        </w:r>
        <w:commentRangeEnd w:id="2068"/>
        <w:r w:rsidR="0058347F" w:rsidDel="003730A7">
          <w:rPr>
            <w:rStyle w:val="afa"/>
          </w:rPr>
          <w:commentReference w:id="2068"/>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辽东各金矿床成矿流体包裹体均一温度</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盐度图解；</w:delText>
        </w:r>
      </w:del>
      <w:ins w:id="2070" w:author="home" w:date="2025-12-08T14:58:00Z">
        <w:del w:id="2071" w:author="1001210222 Choi" w:date="2025-12-15T18:18:00Z" w16du:dateUtc="2025-12-15T10:18:00Z">
          <w:r w:rsidR="005517EC" w:rsidDel="003730A7">
            <w:rPr>
              <w:rFonts w:ascii="Times New Roman" w:eastAsia="仿宋" w:hAnsi="Times New Roman" w:hint="eastAsia"/>
              <w:sz w:val="18"/>
              <w:szCs w:val="18"/>
              <w:highlight w:val="white"/>
            </w:rPr>
            <w:delText>（</w:delText>
          </w:r>
        </w:del>
      </w:ins>
      <w:del w:id="2072" w:author="1001210222 Choi" w:date="2025-12-15T18:18:00Z" w16du:dateUtc="2025-12-15T10:18:00Z">
        <w:r w:rsidRPr="002F690E" w:rsidDel="003730A7">
          <w:rPr>
            <w:rFonts w:ascii="Times New Roman" w:eastAsia="仿宋" w:hAnsi="Times New Roman" w:hint="eastAsia"/>
            <w:sz w:val="18"/>
            <w:szCs w:val="18"/>
            <w:highlight w:val="white"/>
          </w:rPr>
          <w:delText>数据来自文献</w:delText>
        </w:r>
        <w:r w:rsidR="00F57588" w:rsidRPr="00654D5F" w:rsidDel="003730A7">
          <w:rPr>
            <w:rFonts w:ascii="Times New Roman" w:eastAsia="仿宋" w:hAnsi="Times New Roman"/>
            <w:noProof/>
            <w:sz w:val="18"/>
            <w:szCs w:val="18"/>
            <w:highlight w:val="yellow"/>
          </w:rPr>
          <w:delText>[15,24,178,</w:delText>
        </w:r>
      </w:del>
      <w:ins w:id="2073" w:author="home" w:date="2025-12-08T14:58:00Z">
        <w:del w:id="2074" w:author="1001210222 Choi" w:date="2025-12-15T18:18:00Z" w16du:dateUtc="2025-12-15T10:18:00Z">
          <w:r w:rsidR="005517EC" w:rsidDel="003730A7">
            <w:rPr>
              <w:rFonts w:ascii="Times New Roman" w:eastAsia="仿宋" w:hAnsi="Times New Roman"/>
              <w:noProof/>
              <w:sz w:val="18"/>
              <w:szCs w:val="18"/>
              <w:highlight w:val="yellow"/>
            </w:rPr>
            <w:delText>-</w:delText>
          </w:r>
        </w:del>
      </w:ins>
      <w:del w:id="2075"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del>
      <w:bookmarkEnd w:id="2066"/>
      <w:ins w:id="2076" w:author="home" w:date="2025-12-08T14:58:00Z">
        <w:del w:id="2077" w:author="1001210222 Choi" w:date="2025-12-15T18:18:00Z" w16du:dateUtc="2025-12-15T10:18:00Z">
          <w:r w:rsidR="005517EC" w:rsidDel="003730A7">
            <w:rPr>
              <w:rFonts w:ascii="Times New Roman" w:eastAsia="仿宋" w:hAnsi="Times New Roman" w:hint="eastAsia"/>
              <w:sz w:val="18"/>
              <w:szCs w:val="18"/>
              <w:highlight w:val="white"/>
            </w:rPr>
            <w:delText>）</w:delText>
          </w:r>
        </w:del>
      </w:ins>
    </w:p>
    <w:p w14:paraId="53D81B47" w14:textId="3330C35F" w:rsidR="00B804E8" w:rsidRPr="00B804E8" w:rsidDel="003730A7" w:rsidRDefault="00654D5F" w:rsidP="008868EF">
      <w:pPr>
        <w:spacing w:after="0" w:line="240" w:lineRule="auto"/>
        <w:ind w:firstLine="420"/>
        <w:jc w:val="both"/>
        <w:rPr>
          <w:del w:id="2078" w:author="1001210222 Choi" w:date="2025-12-15T18:18:00Z" w16du:dateUtc="2025-12-15T10:18:00Z"/>
          <w:rFonts w:ascii="Times New Roman" w:eastAsia="仿宋" w:hAnsi="Times New Roman"/>
          <w:sz w:val="18"/>
          <w:szCs w:val="18"/>
        </w:rPr>
      </w:pPr>
      <w:bookmarkStart w:id="2079" w:name="英文图序_22"/>
      <w:bookmarkStart w:id="2080" w:name="英文图题_8"/>
      <w:del w:id="2081" w:author="1001210222 Choi" w:date="2025-12-15T18:18:00Z" w16du:dateUtc="2025-12-15T10:18:00Z">
        <w:r w:rsidRPr="002F690E" w:rsidDel="003730A7">
          <w:rPr>
            <w:rFonts w:ascii="Times New Roman" w:eastAsia="仿宋" w:hAnsi="Times New Roman"/>
            <w:sz w:val="18"/>
            <w:szCs w:val="18"/>
            <w:highlight w:val="white"/>
          </w:rPr>
          <w:delText>Fig</w:delText>
        </w:r>
      </w:del>
      <w:ins w:id="2082" w:author="home" w:date="2025-12-08T14:59:00Z">
        <w:del w:id="2083" w:author="1001210222 Choi" w:date="2025-12-15T18:18:00Z" w16du:dateUtc="2025-12-15T10:18:00Z">
          <w:r w:rsidR="00400DB4" w:rsidDel="003730A7">
            <w:rPr>
              <w:rFonts w:ascii="Times New Roman" w:eastAsia="仿宋" w:hAnsi="Times New Roman"/>
              <w:sz w:val="18"/>
              <w:szCs w:val="18"/>
              <w:highlight w:val="white"/>
            </w:rPr>
            <w:delText>.</w:delText>
          </w:r>
        </w:del>
      </w:ins>
      <w:del w:id="2084" w:author="1001210222 Choi" w:date="2025-12-15T18:18:00Z" w16du:dateUtc="2025-12-15T10:18:00Z">
        <w:r w:rsidRPr="002F690E" w:rsidDel="003730A7">
          <w:rPr>
            <w:rFonts w:ascii="Times New Roman" w:eastAsia="仿宋" w:hAnsi="Times New Roman"/>
            <w:sz w:val="18"/>
            <w:szCs w:val="18"/>
            <w:highlight w:val="white"/>
          </w:rPr>
          <w:delText>ure 9.</w:delText>
        </w:r>
        <w:bookmarkEnd w:id="2079"/>
        <w:r w:rsidRPr="002F690E" w:rsidDel="003730A7">
          <w:rPr>
            <w:rFonts w:ascii="Times New Roman" w:eastAsia="仿宋" w:hAnsi="Times New Roman"/>
            <w:sz w:val="18"/>
            <w:szCs w:val="18"/>
            <w:highlight w:val="white"/>
          </w:rPr>
          <w:delText xml:space="preserve"> Homogenization temperature vs. salinity diagram of ore-forming fluid inclusions from gold deposits in Liaodong. Data are compiled from</w:delText>
        </w:r>
        <w:r w:rsidR="00980160" w:rsidRPr="002F690E" w:rsidDel="003730A7">
          <w:rPr>
            <w:rFonts w:ascii="Times New Roman" w:eastAsia="仿宋" w:hAnsi="Times New Roman"/>
            <w:sz w:val="18"/>
            <w:szCs w:val="18"/>
            <w:highlight w:val="white"/>
          </w:rPr>
          <w:delText xml:space="preserve"> </w:delText>
        </w:r>
        <w:r w:rsidR="00907C99" w:rsidRPr="002F690E" w:rsidDel="003730A7">
          <w:rPr>
            <w:rFonts w:ascii="Times New Roman" w:eastAsia="仿宋" w:hAnsi="Times New Roman"/>
            <w:sz w:val="18"/>
            <w:szCs w:val="18"/>
            <w:highlight w:val="white"/>
          </w:rPr>
          <w:delText xml:space="preserve">references </w:delText>
        </w:r>
        <w:r w:rsidR="00F57588" w:rsidRPr="00654D5F" w:rsidDel="003730A7">
          <w:rPr>
            <w:rFonts w:ascii="Times New Roman" w:eastAsia="仿宋" w:hAnsi="Times New Roman"/>
            <w:noProof/>
            <w:sz w:val="18"/>
            <w:szCs w:val="18"/>
            <w:highlight w:val="yellow"/>
          </w:rPr>
          <w:delText>[15,24,178,</w:delText>
        </w:r>
      </w:del>
      <w:ins w:id="2085" w:author="home" w:date="2025-12-08T14:58:00Z">
        <w:del w:id="2086" w:author="1001210222 Choi" w:date="2025-12-15T18:18:00Z" w16du:dateUtc="2025-12-15T10:18:00Z">
          <w:r w:rsidR="005517EC" w:rsidDel="003730A7">
            <w:rPr>
              <w:rFonts w:ascii="Times New Roman" w:eastAsia="仿宋" w:hAnsi="Times New Roman"/>
              <w:noProof/>
              <w:sz w:val="18"/>
              <w:szCs w:val="18"/>
              <w:highlight w:val="yellow"/>
            </w:rPr>
            <w:delText>-</w:delText>
          </w:r>
        </w:del>
      </w:ins>
      <w:del w:id="2087"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del>
      <w:bookmarkEnd w:id="2080"/>
      <w:ins w:id="2088" w:author="home" w:date="2025-12-08T14:58:00Z">
        <w:del w:id="2089" w:author="1001210222 Choi" w:date="2025-12-15T18:18:00Z" w16du:dateUtc="2025-12-15T10:18:00Z">
          <w:r w:rsidR="005517EC" w:rsidDel="003730A7">
            <w:rPr>
              <w:rFonts w:ascii="Times New Roman" w:eastAsia="仿宋" w:hAnsi="Times New Roman"/>
              <w:noProof/>
              <w:sz w:val="18"/>
              <w:szCs w:val="18"/>
            </w:rPr>
            <w:delText>.</w:delText>
          </w:r>
        </w:del>
      </w:ins>
    </w:p>
    <w:p w14:paraId="74DD7443" w14:textId="1FDC2B43" w:rsidR="00B804E8" w:rsidRPr="00B804E8" w:rsidDel="003730A7" w:rsidRDefault="00654D5F" w:rsidP="008868EF">
      <w:pPr>
        <w:spacing w:after="0" w:line="276" w:lineRule="auto"/>
        <w:ind w:firstLine="420"/>
        <w:jc w:val="both"/>
        <w:rPr>
          <w:del w:id="2090" w:author="1001210222 Choi" w:date="2025-12-15T18:18:00Z" w16du:dateUtc="2025-12-15T10:18:00Z"/>
          <w:rFonts w:ascii="Times New Roman" w:eastAsia="宋体" w:hAnsi="Times New Roman"/>
          <w:sz w:val="21"/>
          <w:szCs w:val="21"/>
        </w:rPr>
      </w:pPr>
      <w:bookmarkStart w:id="2091" w:name="正文段落_74"/>
      <w:del w:id="2092" w:author="1001210222 Choi" w:date="2025-12-15T18:18:00Z" w16du:dateUtc="2025-12-15T10:18:00Z">
        <w:r w:rsidRPr="002F690E" w:rsidDel="003730A7">
          <w:rPr>
            <w:rFonts w:ascii="Times New Roman" w:eastAsia="宋体" w:hAnsi="Times New Roman" w:hint="eastAsia"/>
            <w:sz w:val="21"/>
            <w:szCs w:val="21"/>
            <w:highlight w:val="white"/>
          </w:rPr>
          <w:delText>根据文献</w:delText>
        </w:r>
        <w:r w:rsidRPr="00654D5F" w:rsidDel="003730A7">
          <w:rPr>
            <w:rFonts w:ascii="Times New Roman" w:eastAsia="宋体" w:hAnsi="Times New Roman"/>
            <w:sz w:val="21"/>
            <w:szCs w:val="21"/>
            <w:highlight w:val="cyan"/>
          </w:rPr>
          <w:delText>Hall</w:delText>
        </w:r>
        <w:r w:rsidRPr="002F690E" w:rsidDel="003730A7">
          <w:rPr>
            <w:rFonts w:ascii="Times New Roman" w:eastAsia="宋体" w:hAnsi="Times New Roman"/>
            <w:sz w:val="21"/>
            <w:szCs w:val="21"/>
            <w:highlight w:val="white"/>
          </w:rPr>
          <w:delText xml:space="preserve"> et al. (1988) </w:delText>
        </w:r>
      </w:del>
      <w:ins w:id="2093" w:author="home" w:date="2025-12-08T15:00:00Z">
        <w:del w:id="2094" w:author="1001210222 Choi" w:date="2025-12-15T18:18:00Z" w16du:dateUtc="2025-12-15T10:18:00Z">
          <w:r w:rsidR="00F84160" w:rsidDel="003730A7">
            <w:rPr>
              <w:rFonts w:ascii="Times New Roman" w:eastAsia="宋体" w:hAnsi="Times New Roman" w:hint="eastAsia"/>
              <w:sz w:val="21"/>
              <w:szCs w:val="21"/>
              <w:highlight w:val="white"/>
            </w:rPr>
            <w:delText>等</w:delText>
          </w:r>
        </w:del>
      </w:ins>
      <w:del w:id="2095" w:author="1001210222 Choi" w:date="2025-12-15T18:18:00Z" w16du:dateUtc="2025-12-15T10:18:00Z">
        <w:r w:rsidR="00F57588" w:rsidRPr="00654D5F" w:rsidDel="003730A7">
          <w:rPr>
            <w:rFonts w:ascii="Times New Roman" w:eastAsia="宋体" w:hAnsi="Times New Roman"/>
            <w:noProof/>
            <w:sz w:val="21"/>
            <w:szCs w:val="21"/>
            <w:highlight w:val="yellow"/>
            <w:vertAlign w:val="superscript"/>
          </w:rPr>
          <w:delText>[180]</w:delText>
        </w:r>
        <w:r w:rsidRPr="002F690E" w:rsidDel="003730A7">
          <w:rPr>
            <w:rFonts w:ascii="Times New Roman" w:eastAsia="宋体" w:hAnsi="Times New Roman" w:hint="eastAsia"/>
            <w:sz w:val="21"/>
            <w:szCs w:val="21"/>
            <w:highlight w:val="white"/>
          </w:rPr>
          <w:delText>提出的经验公式（</w:delText>
        </w:r>
        <w:r w:rsidRPr="002F690E" w:rsidDel="003730A7">
          <w:rPr>
            <w:rFonts w:ascii="Times New Roman" w:eastAsia="宋体" w:hAnsi="Times New Roman"/>
            <w:sz w:val="21"/>
            <w:szCs w:val="21"/>
            <w:highlight w:val="white"/>
          </w:rPr>
          <w:delText>1-</w:delText>
        </w:r>
      </w:del>
      <w:ins w:id="2096" w:author="home" w:date="2025-12-08T15:00:00Z">
        <w:del w:id="2097" w:author="1001210222 Choi" w:date="2025-12-15T18:18:00Z" w16du:dateUtc="2025-12-15T10:18:00Z">
          <w:r w:rsidR="00F13245" w:rsidDel="003730A7">
            <w:rPr>
              <w:rFonts w:ascii="Times New Roman" w:eastAsia="宋体" w:hAnsi="Times New Roman"/>
              <w:sz w:val="21"/>
              <w:szCs w:val="21"/>
              <w:highlight w:val="white"/>
            </w:rPr>
            <w:delText>~</w:delText>
          </w:r>
        </w:del>
      </w:ins>
      <w:del w:id="2098" w:author="1001210222 Choi" w:date="2025-12-15T18:18:00Z" w16du:dateUtc="2025-12-15T10:18:00Z">
        <w:r w:rsidRPr="002F690E" w:rsidDel="003730A7">
          <w:rPr>
            <w:rFonts w:ascii="Times New Roman" w:eastAsia="宋体" w:hAnsi="Times New Roman"/>
            <w:sz w:val="21"/>
            <w:szCs w:val="21"/>
            <w:highlight w:val="white"/>
          </w:rPr>
          <w:delText>3</w:delText>
        </w:r>
        <w:r w:rsidRPr="002F690E" w:rsidDel="003730A7">
          <w:rPr>
            <w:rFonts w:ascii="Times New Roman" w:eastAsia="宋体" w:hAnsi="Times New Roman" w:hint="eastAsia"/>
            <w:sz w:val="21"/>
            <w:szCs w:val="21"/>
            <w:highlight w:val="white"/>
          </w:rPr>
          <w:delText>），可利用均一温度与盐度计算成矿流体包裹体的捕获压力：</w:delText>
        </w:r>
        <w:bookmarkEnd w:id="2091"/>
      </w:del>
    </w:p>
    <w:p w14:paraId="2932EB3F" w14:textId="7DE6A457" w:rsidR="00B804E8" w:rsidRPr="00B804E8" w:rsidDel="003730A7" w:rsidRDefault="00654D5F" w:rsidP="008868EF">
      <w:pPr>
        <w:pStyle w:val="af8"/>
        <w:spacing w:after="0" w:line="276" w:lineRule="auto"/>
        <w:ind w:firstLine="420"/>
        <w:jc w:val="right"/>
        <w:rPr>
          <w:del w:id="2099" w:author="1001210222 Choi" w:date="2025-12-15T18:18:00Z" w16du:dateUtc="2025-12-15T10:18:00Z"/>
          <w:rFonts w:ascii="Times New Roman" w:eastAsia="宋体" w:hAnsi="Times New Roman"/>
          <w:sz w:val="21"/>
          <w:szCs w:val="21"/>
        </w:rPr>
      </w:pPr>
      <w:bookmarkStart w:id="2100" w:name="正文段落_76"/>
      <w:del w:id="2101" w:author="1001210222 Choi" w:date="2025-12-15T18:18:00Z" w16du:dateUtc="2025-12-15T10:18:00Z">
        <w:r w:rsidRPr="000A5058" w:rsidDel="003730A7">
          <w:rPr>
            <w:rFonts w:ascii="Times New Roman" w:eastAsia="宋体" w:hAnsi="Times New Roman"/>
            <w:i/>
            <w:sz w:val="21"/>
            <w:szCs w:val="21"/>
            <w:highlight w:val="white"/>
          </w:rPr>
          <w:delText>p</w:delText>
        </w:r>
        <w:r w:rsidRPr="002F690E" w:rsidDel="003730A7">
          <w:rPr>
            <w:rFonts w:ascii="Times New Roman" w:eastAsia="宋体" w:hAnsi="Times New Roman"/>
            <w:sz w:val="21"/>
            <w:szCs w:val="21"/>
            <w:highlight w:val="white"/>
            <w:vertAlign w:val="subscript"/>
          </w:rPr>
          <w:delText>1</w:delText>
        </w:r>
        <w:r w:rsidRPr="002F690E" w:rsidDel="003730A7">
          <w:rPr>
            <w:rFonts w:ascii="Times New Roman" w:eastAsia="宋体" w:hAnsi="Times New Roman"/>
            <w:sz w:val="21"/>
            <w:szCs w:val="21"/>
            <w:highlight w:val="white"/>
          </w:rPr>
          <w:delText>=</w:delText>
        </w:r>
        <w:r w:rsidRPr="000A5058" w:rsidDel="003730A7">
          <w:rPr>
            <w:rFonts w:ascii="Times New Roman" w:eastAsia="宋体" w:hAnsi="Times New Roman"/>
            <w:i/>
            <w:sz w:val="21"/>
            <w:szCs w:val="21"/>
            <w:highlight w:val="white"/>
          </w:rPr>
          <w:delText>p</w:delText>
        </w:r>
        <w:r w:rsidRPr="002F690E" w:rsidDel="003730A7">
          <w:rPr>
            <w:rFonts w:ascii="Times New Roman" w:eastAsia="宋体" w:hAnsi="Times New Roman"/>
            <w:sz w:val="21"/>
            <w:szCs w:val="21"/>
            <w:highlight w:val="white"/>
            <w:vertAlign w:val="subscript"/>
          </w:rPr>
          <w:delText>0</w:delText>
        </w:r>
        <w:r w:rsidRPr="000A5058" w:rsidDel="003730A7">
          <w:rPr>
            <w:rFonts w:ascii="Times New Roman" w:eastAsia="宋体" w:hAnsi="Times New Roman"/>
            <w:i/>
            <w:sz w:val="21"/>
            <w:szCs w:val="21"/>
            <w:highlight w:val="white"/>
          </w:rPr>
          <w:delText>T</w:delText>
        </w:r>
        <w:r w:rsidRPr="002F690E" w:rsidDel="003730A7">
          <w:rPr>
            <w:rFonts w:ascii="Times New Roman" w:eastAsia="宋体" w:hAnsi="Times New Roman"/>
            <w:sz w:val="21"/>
            <w:szCs w:val="21"/>
            <w:highlight w:val="white"/>
            <w:vertAlign w:val="subscript"/>
          </w:rPr>
          <w:delText>ht</w:delText>
        </w:r>
        <w:r w:rsidR="006D0B57" w:rsidRPr="002F690E" w:rsidDel="003730A7">
          <w:rPr>
            <w:rFonts w:ascii="宋体" w:eastAsia="宋体" w:hAnsi="宋体"/>
            <w:sz w:val="21"/>
            <w:szCs w:val="21"/>
            <w:highlight w:val="white"/>
          </w:rPr>
          <w:delText>/</w:delText>
        </w:r>
        <w:r w:rsidRPr="000A5058" w:rsidDel="003730A7">
          <w:rPr>
            <w:rFonts w:ascii="Times New Roman" w:eastAsia="宋体" w:hAnsi="Times New Roman"/>
            <w:i/>
            <w:sz w:val="21"/>
            <w:szCs w:val="21"/>
            <w:highlight w:val="white"/>
          </w:rPr>
          <w:delText>T</w:delText>
        </w:r>
        <w:r w:rsidRPr="002F690E" w:rsidDel="003730A7">
          <w:rPr>
            <w:rFonts w:ascii="Times New Roman" w:eastAsia="宋体" w:hAnsi="Times New Roman"/>
            <w:sz w:val="21"/>
            <w:szCs w:val="21"/>
            <w:highlight w:val="white"/>
            <w:vertAlign w:val="subscript"/>
          </w:rPr>
          <w:delText>0</w:delText>
        </w:r>
        <w:r w:rsidRPr="002F690E" w:rsidDel="003730A7">
          <w:rPr>
            <w:rFonts w:ascii="Times New Roman" w:eastAsia="宋体" w:hAnsi="Times New Roman" w:cstheme="minorBidi"/>
            <w:sz w:val="21"/>
            <w:szCs w:val="21"/>
            <w:highlight w:val="white"/>
          </w:rPr>
          <w:delText xml:space="preserve">                         </w:delText>
        </w:r>
        <w:r w:rsidRPr="002F690E" w:rsidDel="003730A7">
          <w:rPr>
            <w:rFonts w:ascii="Times New Roman" w:eastAsia="宋体" w:hAnsi="Times New Roman" w:cstheme="minorBidi" w:hint="eastAsia"/>
            <w:sz w:val="21"/>
            <w:szCs w:val="21"/>
            <w:highlight w:val="white"/>
          </w:rPr>
          <w:delText>公式（</w:delText>
        </w:r>
        <w:r w:rsidRPr="002F690E" w:rsidDel="003730A7">
          <w:rPr>
            <w:rFonts w:ascii="Times New Roman" w:eastAsia="宋体" w:hAnsi="Times New Roman" w:cstheme="minorBidi"/>
            <w:sz w:val="21"/>
            <w:szCs w:val="21"/>
            <w:highlight w:val="white"/>
          </w:rPr>
          <w:delText>1</w:delText>
        </w:r>
        <w:r w:rsidRPr="002F690E" w:rsidDel="003730A7">
          <w:rPr>
            <w:rFonts w:ascii="Times New Roman" w:eastAsia="宋体" w:hAnsi="Times New Roman" w:cstheme="minorBidi" w:hint="eastAsia"/>
            <w:sz w:val="21"/>
            <w:szCs w:val="21"/>
            <w:highlight w:val="white"/>
          </w:rPr>
          <w:delText>）</w:delText>
        </w:r>
        <w:bookmarkEnd w:id="2100"/>
      </w:del>
    </w:p>
    <w:p w14:paraId="049AAE8F" w14:textId="680C8DB7" w:rsidR="00B804E8" w:rsidRPr="00B804E8" w:rsidDel="003730A7" w:rsidRDefault="00654D5F" w:rsidP="008868EF">
      <w:pPr>
        <w:pStyle w:val="af8"/>
        <w:spacing w:after="0" w:line="276" w:lineRule="auto"/>
        <w:ind w:firstLine="420"/>
        <w:jc w:val="right"/>
        <w:rPr>
          <w:del w:id="2102" w:author="1001210222 Choi" w:date="2025-12-15T18:18:00Z" w16du:dateUtc="2025-12-15T10:18:00Z"/>
          <w:rFonts w:ascii="Times New Roman" w:eastAsia="宋体" w:hAnsi="Times New Roman" w:cstheme="minorBidi"/>
          <w:sz w:val="21"/>
          <w:szCs w:val="21"/>
        </w:rPr>
      </w:pPr>
      <w:bookmarkStart w:id="2103" w:name="正文段落_78"/>
      <w:del w:id="2104" w:author="1001210222 Choi" w:date="2025-12-15T18:18:00Z" w16du:dateUtc="2025-12-15T10:18:00Z">
        <w:r w:rsidRPr="000A5058" w:rsidDel="003730A7">
          <w:rPr>
            <w:rFonts w:ascii="Times New Roman" w:eastAsia="宋体" w:hAnsi="Times New Roman"/>
            <w:i/>
            <w:sz w:val="21"/>
            <w:szCs w:val="21"/>
            <w:highlight w:val="white"/>
          </w:rPr>
          <w:delText>p</w:delText>
        </w:r>
        <w:r w:rsidRPr="002F690E" w:rsidDel="003730A7">
          <w:rPr>
            <w:rFonts w:ascii="Times New Roman" w:eastAsia="宋体" w:hAnsi="Times New Roman"/>
            <w:sz w:val="21"/>
            <w:szCs w:val="21"/>
            <w:highlight w:val="white"/>
            <w:vertAlign w:val="subscript"/>
          </w:rPr>
          <w:delText>0</w:delText>
        </w:r>
        <w:r w:rsidRPr="002F690E" w:rsidDel="003730A7">
          <w:rPr>
            <w:rFonts w:ascii="Times New Roman" w:eastAsia="宋体" w:hAnsi="Times New Roman"/>
            <w:sz w:val="21"/>
            <w:szCs w:val="21"/>
            <w:highlight w:val="white"/>
          </w:rPr>
          <w:delText>=219+2</w:delText>
        </w:r>
        <w:r w:rsidR="000A5058" w:rsidDel="003730A7">
          <w:rPr>
            <w:rFonts w:ascii="Times New Roman" w:eastAsia="宋体" w:hAnsi="Times New Roman"/>
            <w:sz w:val="21"/>
            <w:szCs w:val="21"/>
            <w:highlight w:val="white"/>
          </w:rPr>
          <w:delText xml:space="preserve"> </w:delText>
        </w:r>
        <w:r w:rsidRPr="002F690E" w:rsidDel="003730A7">
          <w:rPr>
            <w:rFonts w:ascii="Times New Roman" w:eastAsia="宋体" w:hAnsi="Times New Roman"/>
            <w:sz w:val="21"/>
            <w:szCs w:val="21"/>
            <w:highlight w:val="white"/>
          </w:rPr>
          <w:delText>620</w:delText>
        </w:r>
        <w:r w:rsidRPr="000A5058" w:rsidDel="003730A7">
          <w:rPr>
            <w:rFonts w:ascii="Times New Roman" w:eastAsia="宋体" w:hAnsi="Times New Roman"/>
            <w:i/>
            <w:sz w:val="21"/>
            <w:szCs w:val="21"/>
            <w:highlight w:val="white"/>
          </w:rPr>
          <w:delText>w</w:delText>
        </w:r>
        <w:r w:rsidRPr="002F690E" w:rsidDel="003730A7">
          <w:rPr>
            <w:rFonts w:ascii="Times New Roman" w:eastAsia="宋体" w:hAnsi="Times New Roman"/>
            <w:sz w:val="21"/>
            <w:szCs w:val="21"/>
            <w:highlight w:val="white"/>
          </w:rPr>
          <w:delText>(NaCl</w:delText>
        </w:r>
        <w:r w:rsidRPr="002F690E" w:rsidDel="003730A7">
          <w:rPr>
            <w:rFonts w:ascii="Times New Roman" w:eastAsia="宋体" w:hAnsi="Times New Roman"/>
            <w:sz w:val="21"/>
            <w:szCs w:val="21"/>
            <w:highlight w:val="white"/>
            <w:vertAlign w:val="subscript"/>
          </w:rPr>
          <w:delText>eq</w:delText>
        </w:r>
        <w:r w:rsidRPr="002F690E" w:rsidDel="003730A7">
          <w:rPr>
            <w:rFonts w:ascii="Times New Roman" w:eastAsia="宋体" w:hAnsi="Times New Roman" w:cstheme="minorBidi"/>
            <w:sz w:val="21"/>
            <w:szCs w:val="21"/>
            <w:highlight w:val="white"/>
          </w:rPr>
          <w:delText xml:space="preserve">)                   </w:delText>
        </w:r>
        <w:r w:rsidRPr="002F690E" w:rsidDel="003730A7">
          <w:rPr>
            <w:rFonts w:ascii="Times New Roman" w:eastAsia="宋体" w:hAnsi="Times New Roman" w:cstheme="minorBidi" w:hint="eastAsia"/>
            <w:sz w:val="21"/>
            <w:szCs w:val="21"/>
            <w:highlight w:val="white"/>
          </w:rPr>
          <w:delText>公式（</w:delText>
        </w:r>
        <w:r w:rsidRPr="002F690E" w:rsidDel="003730A7">
          <w:rPr>
            <w:rFonts w:ascii="Times New Roman" w:eastAsia="宋体" w:hAnsi="Times New Roman" w:cstheme="minorBidi"/>
            <w:sz w:val="21"/>
            <w:szCs w:val="21"/>
            <w:highlight w:val="white"/>
          </w:rPr>
          <w:delText>2</w:delText>
        </w:r>
        <w:r w:rsidRPr="002F690E" w:rsidDel="003730A7">
          <w:rPr>
            <w:rFonts w:ascii="Times New Roman" w:eastAsia="宋体" w:hAnsi="Times New Roman" w:cstheme="minorBidi" w:hint="eastAsia"/>
            <w:sz w:val="21"/>
            <w:szCs w:val="21"/>
            <w:highlight w:val="white"/>
          </w:rPr>
          <w:delText>）</w:delText>
        </w:r>
        <w:bookmarkEnd w:id="2103"/>
      </w:del>
    </w:p>
    <w:p w14:paraId="2A5FF61D" w14:textId="53072CB7" w:rsidR="00B804E8" w:rsidRPr="00B804E8" w:rsidDel="003730A7" w:rsidRDefault="00654D5F" w:rsidP="008868EF">
      <w:pPr>
        <w:pStyle w:val="af8"/>
        <w:spacing w:after="0" w:line="276" w:lineRule="auto"/>
        <w:ind w:firstLine="420"/>
        <w:jc w:val="right"/>
        <w:rPr>
          <w:del w:id="2105" w:author="1001210222 Choi" w:date="2025-12-15T18:18:00Z" w16du:dateUtc="2025-12-15T10:18:00Z"/>
          <w:rFonts w:ascii="Times New Roman" w:eastAsia="宋体" w:hAnsi="Times New Roman" w:cstheme="minorBidi"/>
          <w:sz w:val="21"/>
          <w:szCs w:val="21"/>
          <w:lang w:val="de-DE"/>
        </w:rPr>
      </w:pPr>
      <w:bookmarkStart w:id="2106" w:name="正文段落_80"/>
      <w:del w:id="2107" w:author="1001210222 Choi" w:date="2025-12-15T18:18:00Z" w16du:dateUtc="2025-12-15T10:18:00Z">
        <w:r w:rsidRPr="000A5058" w:rsidDel="003730A7">
          <w:rPr>
            <w:rFonts w:ascii="Times New Roman" w:eastAsia="宋体" w:hAnsi="Times New Roman"/>
            <w:i/>
            <w:sz w:val="21"/>
            <w:szCs w:val="21"/>
            <w:highlight w:val="white"/>
            <w:lang w:val="de-DE"/>
          </w:rPr>
          <w:delText>T</w:delText>
        </w:r>
        <w:r w:rsidRPr="002F690E" w:rsidDel="003730A7">
          <w:rPr>
            <w:rFonts w:ascii="Times New Roman" w:eastAsia="宋体" w:hAnsi="Times New Roman"/>
            <w:sz w:val="21"/>
            <w:szCs w:val="21"/>
            <w:highlight w:val="white"/>
            <w:vertAlign w:val="subscript"/>
            <w:lang w:val="de-DE"/>
          </w:rPr>
          <w:delText>0</w:delText>
        </w:r>
        <w:r w:rsidRPr="002F690E" w:rsidDel="003730A7">
          <w:rPr>
            <w:rFonts w:ascii="Times New Roman" w:eastAsia="宋体" w:hAnsi="Times New Roman"/>
            <w:sz w:val="21"/>
            <w:szCs w:val="21"/>
            <w:highlight w:val="white"/>
            <w:lang w:val="de-DE"/>
          </w:rPr>
          <w:delText>=374+920</w:delText>
        </w:r>
        <w:r w:rsidRPr="000A5058" w:rsidDel="003730A7">
          <w:rPr>
            <w:rFonts w:ascii="Times New Roman" w:eastAsia="宋体" w:hAnsi="Times New Roman"/>
            <w:i/>
            <w:sz w:val="21"/>
            <w:szCs w:val="21"/>
            <w:highlight w:val="white"/>
            <w:lang w:val="de-DE"/>
          </w:rPr>
          <w:delText>w</w:delText>
        </w:r>
        <w:r w:rsidRPr="002F690E" w:rsidDel="003730A7">
          <w:rPr>
            <w:rFonts w:ascii="Times New Roman" w:eastAsia="宋体" w:hAnsi="Times New Roman"/>
            <w:sz w:val="21"/>
            <w:szCs w:val="21"/>
            <w:highlight w:val="white"/>
            <w:lang w:val="de-DE"/>
          </w:rPr>
          <w:delText>(NaCl</w:delText>
        </w:r>
        <w:r w:rsidRPr="002F690E" w:rsidDel="003730A7">
          <w:rPr>
            <w:rFonts w:ascii="Times New Roman" w:eastAsia="宋体" w:hAnsi="Times New Roman"/>
            <w:sz w:val="21"/>
            <w:szCs w:val="21"/>
            <w:highlight w:val="white"/>
            <w:vertAlign w:val="subscript"/>
            <w:lang w:val="de-DE"/>
          </w:rPr>
          <w:delText>eq</w:delText>
        </w:r>
        <w:r w:rsidRPr="002F690E" w:rsidDel="003730A7">
          <w:rPr>
            <w:rFonts w:ascii="Times New Roman" w:eastAsia="宋体" w:hAnsi="Times New Roman"/>
            <w:sz w:val="21"/>
            <w:szCs w:val="21"/>
            <w:highlight w:val="white"/>
            <w:lang w:val="de-DE"/>
          </w:rPr>
          <w:delText xml:space="preserve">)                    </w:delText>
        </w:r>
        <w:r w:rsidRPr="002F690E" w:rsidDel="003730A7">
          <w:rPr>
            <w:rFonts w:ascii="Times New Roman" w:eastAsia="宋体" w:hAnsi="Times New Roman" w:cstheme="minorBidi" w:hint="eastAsia"/>
            <w:sz w:val="21"/>
            <w:szCs w:val="21"/>
            <w:highlight w:val="white"/>
          </w:rPr>
          <w:delText>公式</w:delText>
        </w:r>
        <w:r w:rsidRPr="002F690E" w:rsidDel="003730A7">
          <w:rPr>
            <w:rFonts w:ascii="Times New Roman" w:eastAsia="宋体" w:hAnsi="Times New Roman" w:cstheme="minorBidi" w:hint="eastAsia"/>
            <w:sz w:val="21"/>
            <w:szCs w:val="21"/>
            <w:highlight w:val="white"/>
            <w:lang w:val="de-DE"/>
          </w:rPr>
          <w:delText>（</w:delText>
        </w:r>
        <w:r w:rsidRPr="002F690E" w:rsidDel="003730A7">
          <w:rPr>
            <w:rFonts w:ascii="Times New Roman" w:eastAsia="宋体" w:hAnsi="Times New Roman" w:cstheme="minorBidi"/>
            <w:sz w:val="21"/>
            <w:szCs w:val="21"/>
            <w:highlight w:val="white"/>
            <w:lang w:val="de-DE"/>
          </w:rPr>
          <w:delText>3</w:delText>
        </w:r>
        <w:r w:rsidRPr="002F690E" w:rsidDel="003730A7">
          <w:rPr>
            <w:rFonts w:ascii="Times New Roman" w:eastAsia="宋体" w:hAnsi="Times New Roman" w:cstheme="minorBidi" w:hint="eastAsia"/>
            <w:sz w:val="21"/>
            <w:szCs w:val="21"/>
            <w:highlight w:val="white"/>
            <w:lang w:val="de-DE"/>
          </w:rPr>
          <w:delText>）</w:delText>
        </w:r>
        <w:bookmarkEnd w:id="2106"/>
      </w:del>
    </w:p>
    <w:p w14:paraId="251B8BCB" w14:textId="3E06FFFB" w:rsidR="00B804E8" w:rsidRPr="00B804E8" w:rsidDel="003730A7" w:rsidRDefault="00401B8A" w:rsidP="00521611">
      <w:pPr>
        <w:spacing w:after="0" w:line="276" w:lineRule="auto"/>
        <w:jc w:val="both"/>
        <w:rPr>
          <w:del w:id="2108" w:author="1001210222 Choi" w:date="2025-12-15T18:18:00Z" w16du:dateUtc="2025-12-15T10:18:00Z"/>
          <w:rFonts w:ascii="Times New Roman" w:eastAsia="宋体" w:hAnsi="Times New Roman"/>
          <w:sz w:val="21"/>
          <w:szCs w:val="21"/>
        </w:rPr>
      </w:pPr>
      <w:bookmarkStart w:id="2109" w:name="正文段落_82"/>
      <w:ins w:id="2110" w:author="home" w:date="2025-12-08T15:01:00Z">
        <w:del w:id="2111" w:author="1001210222 Choi" w:date="2025-12-15T18:18:00Z" w16du:dateUtc="2025-12-15T10:18:00Z">
          <w:r w:rsidDel="003730A7">
            <w:rPr>
              <w:rFonts w:ascii="Times New Roman" w:eastAsia="宋体" w:hAnsi="Times New Roman" w:hint="eastAsia"/>
              <w:sz w:val="21"/>
              <w:szCs w:val="21"/>
              <w:highlight w:val="white"/>
              <w:lang w:val="de-DE"/>
            </w:rPr>
            <w:delText>式</w:delText>
          </w:r>
        </w:del>
      </w:ins>
      <w:del w:id="2112" w:author="1001210222 Choi" w:date="2025-12-15T18:18:00Z" w16du:dateUtc="2025-12-15T10:18:00Z">
        <w:r w:rsidR="00654D5F" w:rsidRPr="002F690E" w:rsidDel="003730A7">
          <w:rPr>
            <w:rFonts w:ascii="Times New Roman" w:eastAsia="宋体" w:hAnsi="Times New Roman" w:hint="eastAsia"/>
            <w:sz w:val="21"/>
            <w:szCs w:val="21"/>
            <w:highlight w:val="white"/>
          </w:rPr>
          <w:delText>其中</w:delText>
        </w:r>
      </w:del>
      <w:ins w:id="2113" w:author="home" w:date="2025-12-08T15:01:00Z">
        <w:del w:id="2114" w:author="1001210222 Choi" w:date="2025-12-15T18:18:00Z" w16du:dateUtc="2025-12-15T10:18:00Z">
          <w:r w:rsidDel="003730A7">
            <w:rPr>
              <w:rFonts w:ascii="Times New Roman" w:eastAsia="宋体" w:hAnsi="Times New Roman" w:hint="eastAsia"/>
              <w:sz w:val="21"/>
              <w:szCs w:val="21"/>
              <w:highlight w:val="white"/>
            </w:rPr>
            <w:delText>：</w:delText>
          </w:r>
        </w:del>
      </w:ins>
      <w:del w:id="2115"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FF4777" w:rsidDel="003730A7">
          <w:rPr>
            <w:rFonts w:ascii="Times New Roman" w:eastAsia="宋体" w:hAnsi="Times New Roman"/>
            <w:i/>
            <w:sz w:val="21"/>
            <w:szCs w:val="21"/>
            <w:highlight w:val="white"/>
          </w:rPr>
          <w:delText>p</w:delText>
        </w:r>
        <w:r w:rsidR="00654D5F" w:rsidRPr="002F690E" w:rsidDel="003730A7">
          <w:rPr>
            <w:rFonts w:ascii="Times New Roman" w:eastAsia="宋体" w:hAnsi="Times New Roman"/>
            <w:sz w:val="21"/>
            <w:szCs w:val="21"/>
            <w:highlight w:val="white"/>
            <w:vertAlign w:val="subscript"/>
          </w:rPr>
          <w:delText>1</w:delText>
        </w:r>
        <w:r w:rsidR="00FF4777" w:rsidDel="003730A7">
          <w:rPr>
            <w:rFonts w:ascii="Times New Roman" w:eastAsia="宋体" w:hAnsi="Times New Roman" w:hint="eastAsia"/>
            <w:sz w:val="21"/>
            <w:szCs w:val="21"/>
            <w:highlight w:val="white"/>
            <w:vertAlign w:val="subscript"/>
          </w:rPr>
          <w:delText>为</w:delText>
        </w:r>
        <w:r w:rsidR="00654D5F" w:rsidRPr="002F690E" w:rsidDel="003730A7">
          <w:rPr>
            <w:rFonts w:ascii="Times New Roman" w:eastAsia="宋体" w:hAnsi="Times New Roman" w:hint="eastAsia"/>
            <w:sz w:val="21"/>
            <w:szCs w:val="21"/>
            <w:highlight w:val="white"/>
          </w:rPr>
          <w:delText>成矿压力</w:delText>
        </w:r>
        <w:r w:rsidR="00FF4777"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10</w:delText>
        </w:r>
        <w:r w:rsidR="00654D5F" w:rsidRPr="002F690E" w:rsidDel="003730A7">
          <w:rPr>
            <w:rFonts w:ascii="Times New Roman" w:eastAsia="宋体" w:hAnsi="Times New Roman"/>
            <w:sz w:val="21"/>
            <w:szCs w:val="21"/>
            <w:highlight w:val="white"/>
            <w:vertAlign w:val="superscript"/>
          </w:rPr>
          <w:delText>5</w:delText>
        </w:r>
        <w:r w:rsidR="00654D5F" w:rsidRPr="002F690E" w:rsidDel="003730A7">
          <w:rPr>
            <w:rFonts w:ascii="Times New Roman" w:eastAsia="宋体" w:hAnsi="Times New Roman"/>
            <w:sz w:val="21"/>
            <w:szCs w:val="21"/>
            <w:highlight w:val="white"/>
          </w:rPr>
          <w:delText xml:space="preserve"> Pa</w:delText>
        </w:r>
        <w:r w:rsidR="00FF4777" w:rsidDel="003730A7">
          <w:rPr>
            <w:rFonts w:ascii="Times New Roman" w:eastAsia="宋体" w:hAnsi="Times New Roman" w:hint="eastAsia"/>
            <w:sz w:val="21"/>
            <w:szCs w:val="21"/>
            <w:highlight w:val="white"/>
          </w:rPr>
          <w:delText>；</w:delText>
        </w:r>
        <w:r w:rsidR="00654D5F" w:rsidRPr="00FF4777" w:rsidDel="003730A7">
          <w:rPr>
            <w:rFonts w:ascii="Times New Roman" w:eastAsia="宋体" w:hAnsi="Times New Roman"/>
            <w:i/>
            <w:sz w:val="21"/>
            <w:szCs w:val="21"/>
            <w:highlight w:val="white"/>
          </w:rPr>
          <w:delText>p</w:delText>
        </w:r>
        <w:r w:rsidR="00654D5F" w:rsidRPr="002F690E" w:rsidDel="003730A7">
          <w:rPr>
            <w:rFonts w:ascii="Times New Roman" w:eastAsia="宋体" w:hAnsi="Times New Roman"/>
            <w:sz w:val="21"/>
            <w:szCs w:val="21"/>
            <w:highlight w:val="white"/>
            <w:vertAlign w:val="subscript"/>
          </w:rPr>
          <w:delText>0</w:delText>
        </w:r>
        <w:r w:rsidR="00FF4777" w:rsidDel="003730A7">
          <w:rPr>
            <w:rFonts w:ascii="Times New Roman" w:eastAsia="宋体" w:hAnsi="Times New Roman" w:hint="eastAsia"/>
            <w:sz w:val="21"/>
            <w:szCs w:val="21"/>
            <w:highlight w:val="white"/>
            <w:vertAlign w:val="subscript"/>
          </w:rPr>
          <w:delText>为</w:delText>
        </w:r>
        <w:r w:rsidR="00654D5F" w:rsidRPr="002F690E" w:rsidDel="003730A7">
          <w:rPr>
            <w:rFonts w:ascii="Times New Roman" w:eastAsia="宋体" w:hAnsi="Times New Roman" w:hint="eastAsia"/>
            <w:sz w:val="21"/>
            <w:szCs w:val="21"/>
            <w:highlight w:val="white"/>
          </w:rPr>
          <w:delText>初始压力</w:delText>
        </w:r>
        <w:r w:rsidR="00FF4777"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10</w:delText>
        </w:r>
        <w:r w:rsidR="00654D5F" w:rsidRPr="002F690E" w:rsidDel="003730A7">
          <w:rPr>
            <w:rFonts w:ascii="Times New Roman" w:eastAsia="宋体" w:hAnsi="Times New Roman"/>
            <w:sz w:val="21"/>
            <w:szCs w:val="21"/>
            <w:highlight w:val="white"/>
            <w:vertAlign w:val="superscript"/>
          </w:rPr>
          <w:delText>5</w:delText>
        </w:r>
        <w:r w:rsidR="00654D5F" w:rsidRPr="002F690E" w:rsidDel="003730A7">
          <w:rPr>
            <w:rFonts w:ascii="Times New Roman" w:eastAsia="宋体" w:hAnsi="Times New Roman"/>
            <w:sz w:val="21"/>
            <w:szCs w:val="21"/>
            <w:highlight w:val="white"/>
          </w:rPr>
          <w:delText xml:space="preserve"> Pa</w:delText>
        </w:r>
        <w:r w:rsidR="00FF4777" w:rsidDel="003730A7">
          <w:rPr>
            <w:rFonts w:ascii="Times New Roman" w:eastAsia="宋体" w:hAnsi="Times New Roman" w:hint="eastAsia"/>
            <w:sz w:val="21"/>
            <w:szCs w:val="21"/>
            <w:highlight w:val="white"/>
          </w:rPr>
          <w:delText>；</w:delText>
        </w:r>
        <w:r w:rsidR="00654D5F" w:rsidRPr="00FF4777" w:rsidDel="003730A7">
          <w:rPr>
            <w:rFonts w:ascii="Times New Roman" w:eastAsia="宋体" w:hAnsi="Times New Roman"/>
            <w:i/>
            <w:sz w:val="21"/>
            <w:szCs w:val="21"/>
            <w:highlight w:val="white"/>
          </w:rPr>
          <w:delText>T</w:delText>
        </w:r>
        <w:r w:rsidR="00654D5F" w:rsidRPr="002F690E" w:rsidDel="003730A7">
          <w:rPr>
            <w:rFonts w:ascii="Times New Roman" w:eastAsia="宋体" w:hAnsi="Times New Roman"/>
            <w:sz w:val="21"/>
            <w:szCs w:val="21"/>
            <w:highlight w:val="white"/>
            <w:vertAlign w:val="subscript"/>
          </w:rPr>
          <w:delText>ht</w:delText>
        </w:r>
        <w:r w:rsidR="00FF4777" w:rsidDel="003730A7">
          <w:rPr>
            <w:rFonts w:ascii="Times New Roman" w:eastAsia="宋体" w:hAnsi="Times New Roman" w:hint="eastAsia"/>
            <w:sz w:val="21"/>
            <w:szCs w:val="21"/>
            <w:highlight w:val="white"/>
            <w:vertAlign w:val="subscript"/>
          </w:rPr>
          <w:delText>为</w:delText>
        </w:r>
        <w:r w:rsidR="00654D5F" w:rsidRPr="002F690E" w:rsidDel="003730A7">
          <w:rPr>
            <w:rFonts w:ascii="Times New Roman" w:eastAsia="宋体" w:hAnsi="Times New Roman" w:hint="eastAsia"/>
            <w:sz w:val="21"/>
            <w:szCs w:val="21"/>
            <w:highlight w:val="white"/>
          </w:rPr>
          <w:delText>实测均一温度</w:delText>
        </w:r>
        <w:r w:rsidR="00FF4777" w:rsidDel="003730A7">
          <w:rPr>
            <w:rFonts w:ascii="Times New Roman" w:eastAsia="宋体" w:hAnsi="Times New Roman" w:hint="eastAsia"/>
            <w:sz w:val="21"/>
            <w:szCs w:val="21"/>
            <w:highlight w:val="white"/>
          </w:rPr>
          <w:delText>，</w:delText>
        </w:r>
        <w:r w:rsidR="00DF217D" w:rsidRPr="002F690E" w:rsidDel="003730A7">
          <w:rPr>
            <w:rFonts w:ascii="Times New Roman" w:eastAsia="宋体" w:hAnsi="Times New Roman" w:cs="Times New Roman" w:hint="eastAsia"/>
            <w:sz w:val="21"/>
            <w:szCs w:val="21"/>
            <w:highlight w:val="white"/>
          </w:rPr>
          <w:delText>℃</w:delText>
        </w:r>
        <w:r w:rsidR="00FF4777" w:rsidDel="003730A7">
          <w:rPr>
            <w:rFonts w:ascii="Times New Roman" w:eastAsia="宋体" w:hAnsi="Times New Roman" w:cs="Times New Roman" w:hint="eastAsia"/>
            <w:sz w:val="21"/>
            <w:szCs w:val="21"/>
            <w:highlight w:val="white"/>
          </w:rPr>
          <w:delText>；</w:delText>
        </w:r>
        <w:r w:rsidR="00654D5F" w:rsidRPr="00FF4777" w:rsidDel="003730A7">
          <w:rPr>
            <w:rFonts w:ascii="Times New Roman" w:eastAsia="宋体" w:hAnsi="Times New Roman"/>
            <w:i/>
            <w:sz w:val="21"/>
            <w:szCs w:val="21"/>
            <w:highlight w:val="white"/>
          </w:rPr>
          <w:delText>T</w:delText>
        </w:r>
        <w:r w:rsidR="00654D5F" w:rsidRPr="002F690E" w:rsidDel="003730A7">
          <w:rPr>
            <w:rFonts w:ascii="Times New Roman" w:eastAsia="宋体" w:hAnsi="Times New Roman"/>
            <w:sz w:val="21"/>
            <w:szCs w:val="21"/>
            <w:highlight w:val="white"/>
            <w:vertAlign w:val="subscript"/>
          </w:rPr>
          <w:delText>0</w:delText>
        </w:r>
        <w:r w:rsidR="00FF4777" w:rsidDel="003730A7">
          <w:rPr>
            <w:rFonts w:ascii="Times New Roman" w:eastAsia="宋体" w:hAnsi="Times New Roman" w:hint="eastAsia"/>
            <w:sz w:val="21"/>
            <w:szCs w:val="21"/>
            <w:highlight w:val="white"/>
            <w:vertAlign w:val="subscript"/>
          </w:rPr>
          <w:delText>为</w:delText>
        </w:r>
        <w:r w:rsidR="00654D5F" w:rsidRPr="002F690E" w:rsidDel="003730A7">
          <w:rPr>
            <w:rFonts w:ascii="Times New Roman" w:eastAsia="宋体" w:hAnsi="Times New Roman" w:hint="eastAsia"/>
            <w:sz w:val="21"/>
            <w:szCs w:val="21"/>
            <w:highlight w:val="white"/>
          </w:rPr>
          <w:delText>初始温度</w:delText>
        </w:r>
        <w:r w:rsidR="00FF4777" w:rsidDel="003730A7">
          <w:rPr>
            <w:rFonts w:ascii="Times New Roman" w:eastAsia="宋体" w:hAnsi="Times New Roman" w:hint="eastAsia"/>
            <w:sz w:val="21"/>
            <w:szCs w:val="21"/>
            <w:highlight w:val="white"/>
          </w:rPr>
          <w:delText>，</w:delText>
        </w:r>
        <w:r w:rsidR="00556C1E" w:rsidRPr="002F690E" w:rsidDel="003730A7">
          <w:rPr>
            <w:rFonts w:ascii="Times New Roman" w:eastAsia="宋体" w:hAnsi="Times New Roman" w:cs="Times New Roman" w:hint="eastAsia"/>
            <w:sz w:val="21"/>
            <w:szCs w:val="21"/>
            <w:highlight w:val="white"/>
          </w:rPr>
          <w:delText>℃</w:delText>
        </w:r>
        <w:r w:rsidR="00FF4777" w:rsidDel="003730A7">
          <w:rPr>
            <w:rFonts w:ascii="Times New Roman" w:eastAsia="宋体" w:hAnsi="Times New Roman" w:cs="Times New Roman" w:hint="eastAsia"/>
            <w:sz w:val="21"/>
            <w:szCs w:val="21"/>
            <w:highlight w:val="white"/>
          </w:rPr>
          <w:delText>；</w:delText>
        </w:r>
        <w:r w:rsidR="00654D5F" w:rsidRPr="00FF4777" w:rsidDel="003730A7">
          <w:rPr>
            <w:rFonts w:ascii="Times New Roman" w:eastAsia="宋体" w:hAnsi="Times New Roman"/>
            <w:i/>
            <w:sz w:val="21"/>
            <w:szCs w:val="21"/>
            <w:highlight w:val="white"/>
          </w:rPr>
          <w:delText>w</w:delText>
        </w:r>
        <w:r w:rsidR="00654D5F" w:rsidRPr="002F690E" w:rsidDel="003730A7">
          <w:rPr>
            <w:rFonts w:ascii="Times New Roman" w:eastAsia="宋体" w:hAnsi="Times New Roman"/>
            <w:sz w:val="21"/>
            <w:szCs w:val="21"/>
            <w:highlight w:val="white"/>
          </w:rPr>
          <w:delText>(NaCl</w:delText>
        </w:r>
        <w:r w:rsidR="00654D5F" w:rsidRPr="002F690E" w:rsidDel="003730A7">
          <w:rPr>
            <w:rFonts w:ascii="Times New Roman" w:eastAsia="宋体" w:hAnsi="Times New Roman"/>
            <w:sz w:val="21"/>
            <w:szCs w:val="21"/>
            <w:highlight w:val="white"/>
            <w:vertAlign w:val="subscript"/>
          </w:rPr>
          <w:delText>eq</w:delText>
        </w:r>
        <w:r w:rsidR="00654D5F" w:rsidRPr="002F690E" w:rsidDel="003730A7">
          <w:rPr>
            <w:rFonts w:ascii="Times New Roman" w:eastAsia="宋体" w:hAnsi="Times New Roman"/>
            <w:sz w:val="21"/>
            <w:szCs w:val="21"/>
            <w:highlight w:val="white"/>
          </w:rPr>
          <w:delText>)</w:delText>
        </w:r>
        <w:r w:rsidR="00FF4777" w:rsidDel="003730A7">
          <w:rPr>
            <w:rFonts w:ascii="Times New Roman" w:eastAsia="宋体" w:hAnsi="Times New Roman" w:hint="eastAsia"/>
            <w:sz w:val="21"/>
            <w:szCs w:val="21"/>
            <w:highlight w:val="white"/>
          </w:rPr>
          <w:delText>为</w:delText>
        </w:r>
        <w:r w:rsidR="00654D5F" w:rsidRPr="002F690E" w:rsidDel="003730A7">
          <w:rPr>
            <w:rFonts w:ascii="Times New Roman" w:eastAsia="宋体" w:hAnsi="Times New Roman" w:hint="eastAsia"/>
            <w:sz w:val="21"/>
            <w:szCs w:val="21"/>
            <w:highlight w:val="white"/>
          </w:rPr>
          <w:delText>实测盐度</w:delText>
        </w:r>
        <w:r w:rsidR="00FF4777"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。基于上述参数计算得出，白云金矿床成矿流体捕获压力在早、中、晚三</w:delText>
        </w:r>
      </w:del>
      <w:ins w:id="2116" w:author="home" w:date="2025-12-08T15:04:00Z">
        <w:del w:id="2117" w:author="1001210222 Choi" w:date="2025-12-15T18:18:00Z" w16du:dateUtc="2025-12-15T10:18:00Z">
          <w:r w:rsidR="00E803DD" w:rsidDel="003730A7">
            <w:rPr>
              <w:rFonts w:ascii="Times New Roman" w:eastAsia="宋体" w:hAnsi="Times New Roman" w:hint="eastAsia"/>
              <w:sz w:val="21"/>
              <w:szCs w:val="21"/>
              <w:highlight w:val="white"/>
            </w:rPr>
            <w:delText>3</w:delText>
          </w:r>
          <w:r w:rsidR="00E803DD" w:rsidDel="003730A7">
            <w:rPr>
              <w:rFonts w:ascii="Times New Roman" w:eastAsia="宋体" w:hAnsi="Times New Roman" w:hint="eastAsia"/>
              <w:sz w:val="21"/>
              <w:szCs w:val="21"/>
              <w:highlight w:val="white"/>
            </w:rPr>
            <w:delText>个</w:delText>
          </w:r>
        </w:del>
      </w:ins>
      <w:del w:id="2118" w:author="1001210222 Choi" w:date="2025-12-15T18:18:00Z" w16du:dateUtc="2025-12-15T10:18:00Z">
        <w:r w:rsidR="00654D5F" w:rsidRPr="002F690E" w:rsidDel="003730A7">
          <w:rPr>
            <w:rFonts w:ascii="Times New Roman" w:eastAsia="宋体" w:hAnsi="Times New Roman" w:hint="eastAsia"/>
            <w:sz w:val="21"/>
            <w:szCs w:val="21"/>
            <w:highlight w:val="white"/>
          </w:rPr>
          <w:delText>阶段呈现明显的阶段性演化特征：</w:delText>
        </w:r>
        <w:r w:rsidR="00654D5F" w:rsidRPr="002F690E" w:rsidDel="003730A7">
          <w:rPr>
            <w:rFonts w:ascii="Times New Roman" w:eastAsia="宋体" w:hAnsi="Times New Roman"/>
            <w:sz w:val="21"/>
            <w:szCs w:val="21"/>
            <w:highlight w:val="white"/>
          </w:rPr>
          <w:delText>63.63-</w:delText>
        </w:r>
      </w:del>
      <w:ins w:id="2119" w:author="home" w:date="2025-12-08T15:04:00Z">
        <w:del w:id="2120" w:author="1001210222 Choi" w:date="2025-12-15T18:18:00Z" w16du:dateUtc="2025-12-15T10:18:00Z">
          <w:r w:rsidR="00E803DD" w:rsidDel="003730A7">
            <w:rPr>
              <w:rFonts w:ascii="Times New Roman" w:eastAsia="宋体" w:hAnsi="Times New Roman"/>
              <w:sz w:val="21"/>
              <w:szCs w:val="21"/>
              <w:highlight w:val="white"/>
            </w:rPr>
            <w:delText>~</w:delText>
          </w:r>
        </w:del>
      </w:ins>
      <w:del w:id="2121" w:author="1001210222 Choi" w:date="2025-12-15T18:18:00Z" w16du:dateUtc="2025-12-15T10:18:00Z">
        <w:r w:rsidR="00654D5F" w:rsidRPr="002F690E" w:rsidDel="003730A7">
          <w:rPr>
            <w:rFonts w:ascii="Times New Roman" w:eastAsia="宋体" w:hAnsi="Times New Roman"/>
            <w:sz w:val="21"/>
            <w:szCs w:val="21"/>
            <w:highlight w:val="white"/>
          </w:rPr>
          <w:delText>107.88 M</w:delText>
        </w:r>
        <w:r w:rsidR="00B44869" w:rsidRPr="002F690E" w:rsidDel="003730A7">
          <w:rPr>
            <w:rFonts w:ascii="Times New Roman" w:eastAsia="宋体" w:hAnsi="Times New Roman"/>
            <w:sz w:val="21"/>
            <w:szCs w:val="21"/>
            <w:highlight w:val="white"/>
          </w:rPr>
          <w:delText>P</w:delText>
        </w:r>
        <w:r w:rsidR="00654D5F" w:rsidRPr="002F690E" w:rsidDel="003730A7">
          <w:rPr>
            <w:rFonts w:ascii="Times New Roman" w:eastAsia="宋体" w:hAnsi="Times New Roman"/>
            <w:sz w:val="21"/>
            <w:szCs w:val="21"/>
            <w:highlight w:val="white"/>
          </w:rPr>
          <w:delText>a</w:delText>
        </w:r>
        <w:r w:rsidR="00654D5F" w:rsidRPr="002F690E" w:rsidDel="003730A7">
          <w:rPr>
            <w:rFonts w:ascii="Times New Roman" w:eastAsia="宋体" w:hAnsi="Times New Roman" w:hint="eastAsia"/>
            <w:sz w:val="21"/>
            <w:szCs w:val="21"/>
            <w:highlight w:val="white"/>
          </w:rPr>
          <w:delText>，</w:delText>
        </w:r>
      </w:del>
      <w:ins w:id="2122" w:author="home" w:date="2025-12-08T15:04:00Z">
        <w:del w:id="2123" w:author="1001210222 Choi" w:date="2025-12-15T18:18:00Z" w16du:dateUtc="2025-12-15T10:18:00Z">
          <w:r w:rsidR="006D43A7" w:rsidDel="003730A7">
            <w:rPr>
              <w:rFonts w:ascii="Times New Roman" w:eastAsia="宋体" w:hAnsi="Times New Roman" w:hint="eastAsia"/>
              <w:sz w:val="21"/>
              <w:szCs w:val="21"/>
              <w:highlight w:val="white"/>
            </w:rPr>
            <w:delText>、</w:delText>
          </w:r>
        </w:del>
      </w:ins>
      <w:del w:id="2124" w:author="1001210222 Choi" w:date="2025-12-15T18:18:00Z" w16du:dateUtc="2025-12-15T10:18:00Z">
        <w:r w:rsidR="00654D5F" w:rsidRPr="002F690E" w:rsidDel="003730A7">
          <w:rPr>
            <w:rFonts w:ascii="Times New Roman" w:eastAsia="宋体" w:hAnsi="Times New Roman"/>
            <w:sz w:val="21"/>
            <w:szCs w:val="21"/>
            <w:highlight w:val="white"/>
          </w:rPr>
          <w:delText>47.96-</w:delText>
        </w:r>
      </w:del>
      <w:ins w:id="2125" w:author="home" w:date="2025-12-08T15:05:00Z">
        <w:del w:id="2126" w:author="1001210222 Choi" w:date="2025-12-15T18:18:00Z" w16du:dateUtc="2025-12-15T10:18:00Z">
          <w:r w:rsidR="00E803DD" w:rsidDel="003730A7">
            <w:rPr>
              <w:rFonts w:ascii="Times New Roman" w:eastAsia="宋体" w:hAnsi="Times New Roman"/>
              <w:sz w:val="21"/>
              <w:szCs w:val="21"/>
              <w:highlight w:val="white"/>
            </w:rPr>
            <w:delText>~</w:delText>
          </w:r>
        </w:del>
      </w:ins>
      <w:del w:id="2127" w:author="1001210222 Choi" w:date="2025-12-15T18:18:00Z" w16du:dateUtc="2025-12-15T10:18:00Z">
        <w:r w:rsidR="00654D5F" w:rsidRPr="002F690E" w:rsidDel="003730A7">
          <w:rPr>
            <w:rFonts w:ascii="Times New Roman" w:eastAsia="宋体" w:hAnsi="Times New Roman"/>
            <w:sz w:val="21"/>
            <w:szCs w:val="21"/>
            <w:highlight w:val="white"/>
          </w:rPr>
          <w:delText>89.44 M</w:delText>
        </w:r>
      </w:del>
      <w:ins w:id="2128" w:author="home" w:date="2025-12-08T15:04:00Z">
        <w:del w:id="2129" w:author="1001210222 Choi" w:date="2025-12-15T18:18:00Z" w16du:dateUtc="2025-12-15T10:18:00Z">
          <w:r w:rsidR="00B44869" w:rsidRPr="002F690E" w:rsidDel="003730A7">
            <w:rPr>
              <w:rFonts w:ascii="Times New Roman" w:eastAsia="宋体" w:hAnsi="Times New Roman"/>
              <w:sz w:val="21"/>
              <w:szCs w:val="21"/>
              <w:highlight w:val="white"/>
            </w:rPr>
            <w:delText>P</w:delText>
          </w:r>
        </w:del>
      </w:ins>
      <w:del w:id="2130" w:author="1001210222 Choi" w:date="2025-12-15T18:18:00Z" w16du:dateUtc="2025-12-15T10:18:00Z">
        <w:r w:rsidR="00654D5F" w:rsidRPr="002F690E" w:rsidDel="003730A7">
          <w:rPr>
            <w:rFonts w:ascii="Times New Roman" w:eastAsia="宋体" w:hAnsi="Times New Roman"/>
            <w:sz w:val="21"/>
            <w:szCs w:val="21"/>
            <w:highlight w:val="white"/>
          </w:rPr>
          <w:delText>pa</w:delText>
        </w:r>
        <w:r w:rsidR="00654D5F" w:rsidRPr="002F690E" w:rsidDel="003730A7">
          <w:rPr>
            <w:rFonts w:ascii="Times New Roman" w:eastAsia="宋体" w:hAnsi="Times New Roman" w:hint="eastAsia"/>
            <w:sz w:val="21"/>
            <w:szCs w:val="21"/>
            <w:highlight w:val="white"/>
          </w:rPr>
          <w:delText>，</w:delText>
        </w:r>
      </w:del>
      <w:ins w:id="2131" w:author="home" w:date="2025-12-08T15:04:00Z">
        <w:del w:id="2132" w:author="1001210222 Choi" w:date="2025-12-15T18:18:00Z" w16du:dateUtc="2025-12-15T10:18:00Z">
          <w:r w:rsidR="006D43A7" w:rsidDel="003730A7">
            <w:rPr>
              <w:rFonts w:ascii="Times New Roman" w:eastAsia="宋体" w:hAnsi="Times New Roman" w:hint="eastAsia"/>
              <w:sz w:val="21"/>
              <w:szCs w:val="21"/>
              <w:highlight w:val="white"/>
            </w:rPr>
            <w:delText>和</w:delText>
          </w:r>
        </w:del>
      </w:ins>
      <w:del w:id="2133" w:author="1001210222 Choi" w:date="2025-12-15T18:18:00Z" w16du:dateUtc="2025-12-15T10:18:00Z">
        <w:r w:rsidR="00654D5F" w:rsidRPr="002F690E" w:rsidDel="003730A7">
          <w:rPr>
            <w:rFonts w:ascii="Times New Roman" w:eastAsia="宋体" w:hAnsi="Times New Roman"/>
            <w:sz w:val="21"/>
            <w:szCs w:val="21"/>
            <w:highlight w:val="white"/>
          </w:rPr>
          <w:delText>17.84-</w:delText>
        </w:r>
      </w:del>
      <w:ins w:id="2134" w:author="home" w:date="2025-12-08T15:05:00Z">
        <w:del w:id="2135" w:author="1001210222 Choi" w:date="2025-12-15T18:18:00Z" w16du:dateUtc="2025-12-15T10:18:00Z">
          <w:r w:rsidR="00E803DD" w:rsidDel="003730A7">
            <w:rPr>
              <w:rFonts w:ascii="Times New Roman" w:eastAsia="宋体" w:hAnsi="Times New Roman"/>
              <w:sz w:val="21"/>
              <w:szCs w:val="21"/>
              <w:highlight w:val="white"/>
            </w:rPr>
            <w:delText>~</w:delText>
          </w:r>
        </w:del>
      </w:ins>
      <w:del w:id="2136" w:author="1001210222 Choi" w:date="2025-12-15T18:18:00Z" w16du:dateUtc="2025-12-15T10:18:00Z">
        <w:r w:rsidR="00654D5F" w:rsidRPr="002F690E" w:rsidDel="003730A7">
          <w:rPr>
            <w:rFonts w:ascii="Times New Roman" w:eastAsia="宋体" w:hAnsi="Times New Roman"/>
            <w:sz w:val="21"/>
            <w:szCs w:val="21"/>
            <w:highlight w:val="white"/>
          </w:rPr>
          <w:delText>67.18 MPa</w:delText>
        </w:r>
        <w:r w:rsidR="00654D5F" w:rsidRPr="002F690E" w:rsidDel="003730A7">
          <w:rPr>
            <w:rFonts w:ascii="Times New Roman" w:eastAsia="宋体" w:hAnsi="Times New Roman" w:hint="eastAsia"/>
            <w:sz w:val="21"/>
            <w:szCs w:val="21"/>
            <w:highlight w:val="white"/>
          </w:rPr>
          <w:delText>；小佟家堡子金矿床三</w:delText>
        </w:r>
      </w:del>
      <w:ins w:id="2137" w:author="home" w:date="2025-12-08T15:04:00Z">
        <w:del w:id="2138" w:author="1001210222 Choi" w:date="2025-12-15T18:18:00Z" w16du:dateUtc="2025-12-15T10:18:00Z">
          <w:r w:rsidR="00E803DD" w:rsidDel="003730A7">
            <w:rPr>
              <w:rFonts w:ascii="Times New Roman" w:eastAsia="宋体" w:hAnsi="Times New Roman" w:hint="eastAsia"/>
              <w:sz w:val="21"/>
              <w:szCs w:val="21"/>
              <w:highlight w:val="white"/>
            </w:rPr>
            <w:delText>3</w:delText>
          </w:r>
          <w:r w:rsidR="00E803DD" w:rsidDel="003730A7">
            <w:rPr>
              <w:rFonts w:ascii="Times New Roman" w:eastAsia="宋体" w:hAnsi="Times New Roman" w:hint="eastAsia"/>
              <w:sz w:val="21"/>
              <w:szCs w:val="21"/>
              <w:highlight w:val="white"/>
            </w:rPr>
            <w:delText>个</w:delText>
          </w:r>
        </w:del>
      </w:ins>
      <w:del w:id="2139" w:author="1001210222 Choi" w:date="2025-12-15T18:18:00Z" w16du:dateUtc="2025-12-15T10:18:00Z">
        <w:r w:rsidR="00654D5F" w:rsidRPr="002F690E" w:rsidDel="003730A7">
          <w:rPr>
            <w:rFonts w:ascii="Times New Roman" w:eastAsia="宋体" w:hAnsi="Times New Roman" w:hint="eastAsia"/>
            <w:sz w:val="21"/>
            <w:szCs w:val="21"/>
            <w:highlight w:val="white"/>
          </w:rPr>
          <w:delText>阶段压力范围分别为</w:delText>
        </w:r>
        <w:r w:rsidR="00654D5F" w:rsidRPr="002F690E" w:rsidDel="003730A7">
          <w:rPr>
            <w:rFonts w:ascii="Times New Roman" w:eastAsia="宋体" w:hAnsi="Times New Roman"/>
            <w:sz w:val="21"/>
            <w:szCs w:val="21"/>
            <w:highlight w:val="white"/>
          </w:rPr>
          <w:delText>88.03-</w:delText>
        </w:r>
      </w:del>
      <w:ins w:id="2140" w:author="home" w:date="2025-12-08T15:04:00Z">
        <w:del w:id="2141" w:author="1001210222 Choi" w:date="2025-12-15T18:18:00Z" w16du:dateUtc="2025-12-15T10:18:00Z">
          <w:r w:rsidR="00E803DD" w:rsidDel="003730A7">
            <w:rPr>
              <w:rFonts w:ascii="Times New Roman" w:eastAsia="宋体" w:hAnsi="Times New Roman"/>
              <w:sz w:val="21"/>
              <w:szCs w:val="21"/>
              <w:highlight w:val="white"/>
            </w:rPr>
            <w:delText>~</w:delText>
          </w:r>
        </w:del>
      </w:ins>
      <w:del w:id="2142" w:author="1001210222 Choi" w:date="2025-12-15T18:18:00Z" w16du:dateUtc="2025-12-15T10:18:00Z">
        <w:r w:rsidR="00654D5F" w:rsidRPr="002F690E" w:rsidDel="003730A7">
          <w:rPr>
            <w:rFonts w:ascii="Times New Roman" w:eastAsia="宋体" w:hAnsi="Times New Roman"/>
            <w:sz w:val="21"/>
            <w:szCs w:val="21"/>
            <w:highlight w:val="white"/>
          </w:rPr>
          <w:delText>113.57</w:delText>
        </w:r>
      </w:del>
      <w:ins w:id="2143" w:author="home" w:date="2025-12-08T15:05:00Z">
        <w:del w:id="2144" w:author="1001210222 Choi" w:date="2025-12-15T18:18:00Z" w16du:dateUtc="2025-12-15T10:18:00Z">
          <w:r w:rsidR="00E803DD" w:rsidRPr="00E803DD" w:rsidDel="003730A7">
            <w:rPr>
              <w:rFonts w:ascii="Times New Roman" w:eastAsia="宋体" w:hAnsi="Times New Roman"/>
              <w:sz w:val="21"/>
              <w:szCs w:val="21"/>
              <w:highlight w:val="white"/>
            </w:rPr>
            <w:delText xml:space="preserve"> </w:delText>
          </w:r>
          <w:r w:rsidR="00E803DD" w:rsidRPr="002F690E" w:rsidDel="003730A7">
            <w:rPr>
              <w:rFonts w:ascii="Times New Roman" w:eastAsia="宋体" w:hAnsi="Times New Roman"/>
              <w:sz w:val="21"/>
              <w:szCs w:val="21"/>
              <w:highlight w:val="white"/>
            </w:rPr>
            <w:delText>MPa</w:delText>
          </w:r>
          <w:r w:rsidR="00E803DD" w:rsidDel="003730A7">
            <w:rPr>
              <w:rFonts w:ascii="Times New Roman" w:eastAsia="宋体" w:hAnsi="Times New Roman" w:hint="eastAsia"/>
              <w:sz w:val="21"/>
              <w:szCs w:val="21"/>
              <w:highlight w:val="white"/>
            </w:rPr>
            <w:delText>、</w:delText>
          </w:r>
        </w:del>
      </w:ins>
      <w:del w:id="2145"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72.20-</w:delText>
        </w:r>
      </w:del>
      <w:ins w:id="2146" w:author="home" w:date="2025-12-08T15:05:00Z">
        <w:del w:id="2147" w:author="1001210222 Choi" w:date="2025-12-15T18:18:00Z" w16du:dateUtc="2025-12-15T10:18:00Z">
          <w:r w:rsidR="00E803DD" w:rsidDel="003730A7">
            <w:rPr>
              <w:rFonts w:ascii="Times New Roman" w:eastAsia="宋体" w:hAnsi="Times New Roman"/>
              <w:sz w:val="21"/>
              <w:szCs w:val="21"/>
              <w:highlight w:val="white"/>
            </w:rPr>
            <w:delText>~</w:delText>
          </w:r>
        </w:del>
      </w:ins>
      <w:del w:id="2148" w:author="1001210222 Choi" w:date="2025-12-15T18:18:00Z" w16du:dateUtc="2025-12-15T10:18:00Z">
        <w:r w:rsidR="00654D5F" w:rsidRPr="002F690E" w:rsidDel="003730A7">
          <w:rPr>
            <w:rFonts w:ascii="Times New Roman" w:eastAsia="宋体" w:hAnsi="Times New Roman"/>
            <w:sz w:val="21"/>
            <w:szCs w:val="21"/>
            <w:highlight w:val="white"/>
          </w:rPr>
          <w:delText>102.60 MPa</w:delText>
        </w:r>
        <w:r w:rsidR="00654D5F" w:rsidRPr="002F690E" w:rsidDel="003730A7">
          <w:rPr>
            <w:rFonts w:ascii="Times New Roman" w:eastAsia="宋体" w:hAnsi="Times New Roman" w:hint="eastAsia"/>
            <w:sz w:val="21"/>
            <w:szCs w:val="21"/>
            <w:highlight w:val="white"/>
          </w:rPr>
          <w:delText>，</w:delText>
        </w:r>
      </w:del>
      <w:ins w:id="2149" w:author="home" w:date="2025-12-08T15:05:00Z">
        <w:del w:id="2150" w:author="1001210222 Choi" w:date="2025-12-15T18:18:00Z" w16du:dateUtc="2025-12-15T10:18:00Z">
          <w:r w:rsidR="00E803DD" w:rsidDel="003730A7">
            <w:rPr>
              <w:rFonts w:ascii="Times New Roman" w:eastAsia="宋体" w:hAnsi="Times New Roman" w:hint="eastAsia"/>
              <w:sz w:val="21"/>
              <w:szCs w:val="21"/>
              <w:highlight w:val="white"/>
            </w:rPr>
            <w:delText>和</w:delText>
          </w:r>
        </w:del>
      </w:ins>
      <w:del w:id="2151" w:author="1001210222 Choi" w:date="2025-12-15T18:18:00Z" w16du:dateUtc="2025-12-15T10:18:00Z">
        <w:r w:rsidR="00654D5F" w:rsidRPr="002F690E" w:rsidDel="003730A7">
          <w:rPr>
            <w:rFonts w:ascii="Times New Roman" w:eastAsia="宋体" w:hAnsi="Times New Roman"/>
            <w:sz w:val="21"/>
            <w:szCs w:val="21"/>
            <w:highlight w:val="white"/>
          </w:rPr>
          <w:delText>57.80-</w:delText>
        </w:r>
      </w:del>
      <w:ins w:id="2152" w:author="home" w:date="2025-12-08T15:05:00Z">
        <w:del w:id="2153" w:author="1001210222 Choi" w:date="2025-12-15T18:18:00Z" w16du:dateUtc="2025-12-15T10:18:00Z">
          <w:r w:rsidR="00E803DD" w:rsidDel="003730A7">
            <w:rPr>
              <w:rFonts w:ascii="Times New Roman" w:eastAsia="宋体" w:hAnsi="Times New Roman"/>
              <w:sz w:val="21"/>
              <w:szCs w:val="21"/>
              <w:highlight w:val="white"/>
            </w:rPr>
            <w:delText>~</w:delText>
          </w:r>
        </w:del>
      </w:ins>
      <w:del w:id="2154" w:author="1001210222 Choi" w:date="2025-12-15T18:18:00Z" w16du:dateUtc="2025-12-15T10:18:00Z">
        <w:r w:rsidR="00654D5F" w:rsidRPr="002F690E" w:rsidDel="003730A7">
          <w:rPr>
            <w:rFonts w:ascii="Times New Roman" w:eastAsia="宋体" w:hAnsi="Times New Roman"/>
            <w:sz w:val="21"/>
            <w:szCs w:val="21"/>
            <w:highlight w:val="white"/>
          </w:rPr>
          <w:delText>69.84 MPa</w:delText>
        </w:r>
        <w:r w:rsidR="00654D5F" w:rsidRPr="002F690E" w:rsidDel="003730A7">
          <w:rPr>
            <w:rFonts w:ascii="Times New Roman" w:eastAsia="宋体" w:hAnsi="Times New Roman" w:hint="eastAsia"/>
            <w:sz w:val="21"/>
            <w:szCs w:val="21"/>
            <w:highlight w:val="white"/>
          </w:rPr>
          <w:delText>；猫岭金矿床三</w:delText>
        </w:r>
      </w:del>
      <w:ins w:id="2155" w:author="home" w:date="2025-12-08T15:05:00Z">
        <w:del w:id="2156" w:author="1001210222 Choi" w:date="2025-12-15T18:18:00Z" w16du:dateUtc="2025-12-15T10:18:00Z">
          <w:r w:rsidR="00E803DD" w:rsidDel="003730A7">
            <w:rPr>
              <w:rFonts w:ascii="Times New Roman" w:eastAsia="宋体" w:hAnsi="Times New Roman" w:hint="eastAsia"/>
              <w:sz w:val="21"/>
              <w:szCs w:val="21"/>
              <w:highlight w:val="white"/>
            </w:rPr>
            <w:delText>3</w:delText>
          </w:r>
          <w:r w:rsidR="00E803DD" w:rsidDel="003730A7">
            <w:rPr>
              <w:rFonts w:ascii="Times New Roman" w:eastAsia="宋体" w:hAnsi="Times New Roman" w:hint="eastAsia"/>
              <w:sz w:val="21"/>
              <w:szCs w:val="21"/>
              <w:highlight w:val="white"/>
            </w:rPr>
            <w:delText>个</w:delText>
          </w:r>
        </w:del>
      </w:ins>
      <w:del w:id="2157" w:author="1001210222 Choi" w:date="2025-12-15T18:18:00Z" w16du:dateUtc="2025-12-15T10:18:00Z">
        <w:r w:rsidR="00654D5F" w:rsidRPr="002F690E" w:rsidDel="003730A7">
          <w:rPr>
            <w:rFonts w:ascii="Times New Roman" w:eastAsia="宋体" w:hAnsi="Times New Roman" w:hint="eastAsia"/>
            <w:sz w:val="21"/>
            <w:szCs w:val="21"/>
            <w:highlight w:val="white"/>
          </w:rPr>
          <w:delText>阶段压力范围为</w:delText>
        </w:r>
        <w:r w:rsidR="00654D5F" w:rsidRPr="002F690E" w:rsidDel="003730A7">
          <w:rPr>
            <w:rFonts w:ascii="Times New Roman" w:eastAsia="宋体" w:hAnsi="Times New Roman"/>
            <w:sz w:val="21"/>
            <w:szCs w:val="21"/>
            <w:highlight w:val="white"/>
          </w:rPr>
          <w:delText>41.16-</w:delText>
        </w:r>
      </w:del>
      <w:ins w:id="2158" w:author="home" w:date="2025-12-08T15:05:00Z">
        <w:del w:id="2159" w:author="1001210222 Choi" w:date="2025-12-15T18:18:00Z" w16du:dateUtc="2025-12-15T10:18:00Z">
          <w:r w:rsidR="00E803DD" w:rsidDel="003730A7">
            <w:rPr>
              <w:rFonts w:ascii="Times New Roman" w:eastAsia="宋体" w:hAnsi="Times New Roman"/>
              <w:sz w:val="21"/>
              <w:szCs w:val="21"/>
              <w:highlight w:val="white"/>
            </w:rPr>
            <w:delText>~</w:delText>
          </w:r>
        </w:del>
      </w:ins>
      <w:del w:id="2160" w:author="1001210222 Choi" w:date="2025-12-15T18:18:00Z" w16du:dateUtc="2025-12-15T10:18:00Z">
        <w:r w:rsidR="00654D5F" w:rsidRPr="002F690E" w:rsidDel="003730A7">
          <w:rPr>
            <w:rFonts w:ascii="Times New Roman" w:eastAsia="宋体" w:hAnsi="Times New Roman"/>
            <w:sz w:val="21"/>
            <w:szCs w:val="21"/>
            <w:highlight w:val="white"/>
          </w:rPr>
          <w:delText>86.58 MPa</w:delText>
        </w:r>
        <w:r w:rsidR="00654D5F" w:rsidRPr="002F690E" w:rsidDel="003730A7">
          <w:rPr>
            <w:rFonts w:ascii="Times New Roman" w:eastAsia="宋体" w:hAnsi="Times New Roman" w:hint="eastAsia"/>
            <w:sz w:val="21"/>
            <w:szCs w:val="21"/>
            <w:highlight w:val="white"/>
          </w:rPr>
          <w:delText>，</w:delText>
        </w:r>
      </w:del>
      <w:ins w:id="2161" w:author="home" w:date="2025-12-08T15:05:00Z">
        <w:del w:id="2162" w:author="1001210222 Choi" w:date="2025-12-15T18:18:00Z" w16du:dateUtc="2025-12-15T10:18:00Z">
          <w:r w:rsidR="00E803DD" w:rsidDel="003730A7">
            <w:rPr>
              <w:rFonts w:ascii="Times New Roman" w:eastAsia="宋体" w:hAnsi="Times New Roman" w:hint="eastAsia"/>
              <w:sz w:val="21"/>
              <w:szCs w:val="21"/>
              <w:highlight w:val="white"/>
            </w:rPr>
            <w:delText>、</w:delText>
          </w:r>
        </w:del>
      </w:ins>
      <w:del w:id="2163" w:author="1001210222 Choi" w:date="2025-12-15T18:18:00Z" w16du:dateUtc="2025-12-15T10:18:00Z">
        <w:r w:rsidR="00654D5F" w:rsidRPr="002F690E" w:rsidDel="003730A7">
          <w:rPr>
            <w:rFonts w:ascii="Times New Roman" w:eastAsia="宋体" w:hAnsi="Times New Roman"/>
            <w:sz w:val="21"/>
            <w:szCs w:val="21"/>
            <w:highlight w:val="white"/>
          </w:rPr>
          <w:delText>38.25-</w:delText>
        </w:r>
      </w:del>
      <w:ins w:id="2164" w:author="home" w:date="2025-12-08T15:05:00Z">
        <w:del w:id="2165" w:author="1001210222 Choi" w:date="2025-12-15T18:18:00Z" w16du:dateUtc="2025-12-15T10:18:00Z">
          <w:r w:rsidR="00E803DD" w:rsidDel="003730A7">
            <w:rPr>
              <w:rFonts w:ascii="Times New Roman" w:eastAsia="宋体" w:hAnsi="Times New Roman"/>
              <w:sz w:val="21"/>
              <w:szCs w:val="21"/>
              <w:highlight w:val="white"/>
            </w:rPr>
            <w:delText>~</w:delText>
          </w:r>
        </w:del>
      </w:ins>
      <w:del w:id="2166" w:author="1001210222 Choi" w:date="2025-12-15T18:18:00Z" w16du:dateUtc="2025-12-15T10:18:00Z">
        <w:r w:rsidR="00654D5F" w:rsidRPr="002F690E" w:rsidDel="003730A7">
          <w:rPr>
            <w:rFonts w:ascii="Times New Roman" w:eastAsia="宋体" w:hAnsi="Times New Roman"/>
            <w:sz w:val="21"/>
            <w:szCs w:val="21"/>
            <w:highlight w:val="white"/>
          </w:rPr>
          <w:delText>60.98 MPa</w:delText>
        </w:r>
        <w:r w:rsidR="00654D5F" w:rsidRPr="002F690E" w:rsidDel="003730A7">
          <w:rPr>
            <w:rFonts w:ascii="Times New Roman" w:eastAsia="宋体" w:hAnsi="Times New Roman" w:hint="eastAsia"/>
            <w:sz w:val="21"/>
            <w:szCs w:val="21"/>
            <w:highlight w:val="white"/>
          </w:rPr>
          <w:delText>，</w:delText>
        </w:r>
      </w:del>
      <w:ins w:id="2167" w:author="home" w:date="2025-12-08T15:05:00Z">
        <w:del w:id="2168" w:author="1001210222 Choi" w:date="2025-12-15T18:18:00Z" w16du:dateUtc="2025-12-15T10:18:00Z">
          <w:r w:rsidR="00E803DD" w:rsidDel="003730A7">
            <w:rPr>
              <w:rFonts w:ascii="Times New Roman" w:eastAsia="宋体" w:hAnsi="Times New Roman" w:hint="eastAsia"/>
              <w:sz w:val="21"/>
              <w:szCs w:val="21"/>
              <w:highlight w:val="white"/>
            </w:rPr>
            <w:delText>和</w:delText>
          </w:r>
        </w:del>
      </w:ins>
      <w:del w:id="2169" w:author="1001210222 Choi" w:date="2025-12-15T18:18:00Z" w16du:dateUtc="2025-12-15T10:18:00Z">
        <w:r w:rsidR="00654D5F" w:rsidRPr="002F690E" w:rsidDel="003730A7">
          <w:rPr>
            <w:rFonts w:ascii="Times New Roman" w:eastAsia="宋体" w:hAnsi="Times New Roman"/>
            <w:sz w:val="21"/>
            <w:szCs w:val="21"/>
            <w:highlight w:val="white"/>
          </w:rPr>
          <w:delText>34.64-</w:delText>
        </w:r>
      </w:del>
      <w:ins w:id="2170" w:author="home" w:date="2025-12-08T15:05:00Z">
        <w:del w:id="2171" w:author="1001210222 Choi" w:date="2025-12-15T18:18:00Z" w16du:dateUtc="2025-12-15T10:18:00Z">
          <w:r w:rsidR="00E803DD" w:rsidDel="003730A7">
            <w:rPr>
              <w:rFonts w:ascii="Times New Roman" w:eastAsia="宋体" w:hAnsi="Times New Roman"/>
              <w:sz w:val="21"/>
              <w:szCs w:val="21"/>
              <w:highlight w:val="white"/>
            </w:rPr>
            <w:delText>~</w:delText>
          </w:r>
        </w:del>
      </w:ins>
      <w:del w:id="2172" w:author="1001210222 Choi" w:date="2025-12-15T18:18:00Z" w16du:dateUtc="2025-12-15T10:18:00Z">
        <w:r w:rsidR="00654D5F" w:rsidRPr="002F690E" w:rsidDel="003730A7">
          <w:rPr>
            <w:rFonts w:ascii="Times New Roman" w:eastAsia="宋体" w:hAnsi="Times New Roman"/>
            <w:sz w:val="21"/>
            <w:szCs w:val="21"/>
            <w:highlight w:val="white"/>
          </w:rPr>
          <w:delText>40.12 MPa</w:delText>
        </w:r>
        <w:r w:rsidR="00654D5F" w:rsidRPr="002F690E" w:rsidDel="003730A7">
          <w:rPr>
            <w:rFonts w:ascii="Times New Roman" w:eastAsia="宋体" w:hAnsi="Times New Roman" w:hint="eastAsia"/>
            <w:sz w:val="21"/>
            <w:szCs w:val="21"/>
            <w:highlight w:val="white"/>
          </w:rPr>
          <w:delText>；五龙金矿床三</w:delText>
        </w:r>
      </w:del>
      <w:ins w:id="2173" w:author="home" w:date="2025-12-08T15:05:00Z">
        <w:del w:id="2174" w:author="1001210222 Choi" w:date="2025-12-15T18:18:00Z" w16du:dateUtc="2025-12-15T10:18:00Z">
          <w:r w:rsidR="00E803DD" w:rsidDel="003730A7">
            <w:rPr>
              <w:rFonts w:ascii="Times New Roman" w:eastAsia="宋体" w:hAnsi="Times New Roman" w:hint="eastAsia"/>
              <w:sz w:val="21"/>
              <w:szCs w:val="21"/>
              <w:highlight w:val="white"/>
            </w:rPr>
            <w:delText>3</w:delText>
          </w:r>
          <w:r w:rsidR="00E803DD" w:rsidDel="003730A7">
            <w:rPr>
              <w:rFonts w:ascii="Times New Roman" w:eastAsia="宋体" w:hAnsi="Times New Roman" w:hint="eastAsia"/>
              <w:sz w:val="21"/>
              <w:szCs w:val="21"/>
              <w:highlight w:val="white"/>
            </w:rPr>
            <w:delText>个</w:delText>
          </w:r>
        </w:del>
      </w:ins>
      <w:del w:id="2175" w:author="1001210222 Choi" w:date="2025-12-15T18:18:00Z" w16du:dateUtc="2025-12-15T10:18:00Z">
        <w:r w:rsidR="00654D5F" w:rsidRPr="002F690E" w:rsidDel="003730A7">
          <w:rPr>
            <w:rFonts w:ascii="Times New Roman" w:eastAsia="宋体" w:hAnsi="Times New Roman" w:hint="eastAsia"/>
            <w:sz w:val="21"/>
            <w:szCs w:val="21"/>
            <w:highlight w:val="white"/>
          </w:rPr>
          <w:delText>阶段压力范围为</w:delText>
        </w:r>
        <w:r w:rsidR="00654D5F" w:rsidRPr="002F690E" w:rsidDel="003730A7">
          <w:rPr>
            <w:rFonts w:ascii="Times New Roman" w:eastAsia="宋体" w:hAnsi="Times New Roman"/>
            <w:sz w:val="21"/>
            <w:szCs w:val="21"/>
            <w:highlight w:val="white"/>
          </w:rPr>
          <w:delText>74.71-</w:delText>
        </w:r>
      </w:del>
      <w:ins w:id="2176" w:author="home" w:date="2025-12-08T15:05:00Z">
        <w:del w:id="2177" w:author="1001210222 Choi" w:date="2025-12-15T18:18:00Z" w16du:dateUtc="2025-12-15T10:18:00Z">
          <w:r w:rsidR="00E803DD" w:rsidDel="003730A7">
            <w:rPr>
              <w:rFonts w:ascii="Times New Roman" w:eastAsia="宋体" w:hAnsi="Times New Roman"/>
              <w:sz w:val="21"/>
              <w:szCs w:val="21"/>
              <w:highlight w:val="white"/>
            </w:rPr>
            <w:delText>~</w:delText>
          </w:r>
        </w:del>
      </w:ins>
      <w:del w:id="2178" w:author="1001210222 Choi" w:date="2025-12-15T18:18:00Z" w16du:dateUtc="2025-12-15T10:18:00Z">
        <w:r w:rsidR="00654D5F" w:rsidRPr="002F690E" w:rsidDel="003730A7">
          <w:rPr>
            <w:rFonts w:ascii="Times New Roman" w:eastAsia="宋体" w:hAnsi="Times New Roman"/>
            <w:sz w:val="21"/>
            <w:szCs w:val="21"/>
            <w:highlight w:val="white"/>
          </w:rPr>
          <w:delText>101.14 MPa</w:delText>
        </w:r>
        <w:r w:rsidR="00654D5F" w:rsidRPr="002F690E" w:rsidDel="003730A7">
          <w:rPr>
            <w:rFonts w:ascii="Times New Roman" w:eastAsia="宋体" w:hAnsi="Times New Roman" w:hint="eastAsia"/>
            <w:sz w:val="21"/>
            <w:szCs w:val="21"/>
            <w:highlight w:val="white"/>
          </w:rPr>
          <w:delText>，</w:delText>
        </w:r>
      </w:del>
      <w:ins w:id="2179" w:author="home" w:date="2025-12-08T15:05:00Z">
        <w:del w:id="2180" w:author="1001210222 Choi" w:date="2025-12-15T18:18:00Z" w16du:dateUtc="2025-12-15T10:18:00Z">
          <w:r w:rsidR="00E803DD" w:rsidDel="003730A7">
            <w:rPr>
              <w:rFonts w:ascii="Times New Roman" w:eastAsia="宋体" w:hAnsi="Times New Roman" w:hint="eastAsia"/>
              <w:sz w:val="21"/>
              <w:szCs w:val="21"/>
              <w:highlight w:val="white"/>
            </w:rPr>
            <w:delText>、</w:delText>
          </w:r>
        </w:del>
      </w:ins>
      <w:del w:id="2181" w:author="1001210222 Choi" w:date="2025-12-15T18:18:00Z" w16du:dateUtc="2025-12-15T10:18:00Z">
        <w:r w:rsidR="00654D5F" w:rsidRPr="002F690E" w:rsidDel="003730A7">
          <w:rPr>
            <w:rFonts w:ascii="Times New Roman" w:eastAsia="宋体" w:hAnsi="Times New Roman"/>
            <w:sz w:val="21"/>
            <w:szCs w:val="21"/>
            <w:highlight w:val="white"/>
          </w:rPr>
          <w:delText>51.92-</w:delText>
        </w:r>
      </w:del>
      <w:ins w:id="2182" w:author="home" w:date="2025-12-08T15:06:00Z">
        <w:del w:id="2183" w:author="1001210222 Choi" w:date="2025-12-15T18:18:00Z" w16du:dateUtc="2025-12-15T10:18:00Z">
          <w:r w:rsidR="00E803DD" w:rsidDel="003730A7">
            <w:rPr>
              <w:rFonts w:ascii="Times New Roman" w:eastAsia="宋体" w:hAnsi="Times New Roman"/>
              <w:sz w:val="21"/>
              <w:szCs w:val="21"/>
              <w:highlight w:val="white"/>
            </w:rPr>
            <w:delText>~</w:delText>
          </w:r>
        </w:del>
      </w:ins>
      <w:del w:id="2184" w:author="1001210222 Choi" w:date="2025-12-15T18:18:00Z" w16du:dateUtc="2025-12-15T10:18:00Z">
        <w:r w:rsidR="00654D5F" w:rsidRPr="002F690E" w:rsidDel="003730A7">
          <w:rPr>
            <w:rFonts w:ascii="Times New Roman" w:eastAsia="宋体" w:hAnsi="Times New Roman"/>
            <w:sz w:val="21"/>
            <w:szCs w:val="21"/>
            <w:highlight w:val="white"/>
          </w:rPr>
          <w:delText>86.83 MPa</w:delText>
        </w:r>
        <w:r w:rsidR="00654D5F" w:rsidRPr="002F690E" w:rsidDel="003730A7">
          <w:rPr>
            <w:rFonts w:ascii="Times New Roman" w:eastAsia="宋体" w:hAnsi="Times New Roman" w:hint="eastAsia"/>
            <w:sz w:val="21"/>
            <w:szCs w:val="21"/>
            <w:highlight w:val="white"/>
          </w:rPr>
          <w:delText>，</w:delText>
        </w:r>
      </w:del>
      <w:ins w:id="2185" w:author="home" w:date="2025-12-08T15:06:00Z">
        <w:del w:id="2186" w:author="1001210222 Choi" w:date="2025-12-15T18:18:00Z" w16du:dateUtc="2025-12-15T10:18:00Z">
          <w:r w:rsidR="00E803DD" w:rsidDel="003730A7">
            <w:rPr>
              <w:rFonts w:ascii="Times New Roman" w:eastAsia="宋体" w:hAnsi="Times New Roman" w:hint="eastAsia"/>
              <w:sz w:val="21"/>
              <w:szCs w:val="21"/>
              <w:highlight w:val="white"/>
            </w:rPr>
            <w:delText>和</w:delText>
          </w:r>
        </w:del>
      </w:ins>
      <w:del w:id="2187" w:author="1001210222 Choi" w:date="2025-12-15T18:18:00Z" w16du:dateUtc="2025-12-15T10:18:00Z">
        <w:r w:rsidR="00654D5F" w:rsidRPr="002F690E" w:rsidDel="003730A7">
          <w:rPr>
            <w:rFonts w:ascii="Times New Roman" w:eastAsia="宋体" w:hAnsi="Times New Roman"/>
            <w:sz w:val="21"/>
            <w:szCs w:val="21"/>
            <w:highlight w:val="white"/>
          </w:rPr>
          <w:delText>27.23-</w:delText>
        </w:r>
      </w:del>
      <w:ins w:id="2188" w:author="home" w:date="2025-12-08T15:06:00Z">
        <w:del w:id="2189" w:author="1001210222 Choi" w:date="2025-12-15T18:18:00Z" w16du:dateUtc="2025-12-15T10:18:00Z">
          <w:r w:rsidR="00E803DD" w:rsidDel="003730A7">
            <w:rPr>
              <w:rFonts w:ascii="Times New Roman" w:eastAsia="宋体" w:hAnsi="Times New Roman"/>
              <w:sz w:val="21"/>
              <w:szCs w:val="21"/>
              <w:highlight w:val="white"/>
            </w:rPr>
            <w:delText>~</w:delText>
          </w:r>
        </w:del>
      </w:ins>
      <w:del w:id="2190" w:author="1001210222 Choi" w:date="2025-12-15T18:18:00Z" w16du:dateUtc="2025-12-15T10:18:00Z">
        <w:r w:rsidR="00654D5F" w:rsidRPr="002F690E" w:rsidDel="003730A7">
          <w:rPr>
            <w:rFonts w:ascii="Times New Roman" w:eastAsia="宋体" w:hAnsi="Times New Roman"/>
            <w:sz w:val="21"/>
            <w:szCs w:val="21"/>
            <w:highlight w:val="white"/>
          </w:rPr>
          <w:delText>66.12 MPa</w:delText>
        </w:r>
        <w:r w:rsidR="00654D5F" w:rsidRPr="002F690E" w:rsidDel="003730A7">
          <w:rPr>
            <w:rFonts w:ascii="Times New Roman" w:eastAsia="宋体" w:hAnsi="Times New Roman" w:hint="eastAsia"/>
            <w:sz w:val="21"/>
            <w:szCs w:val="21"/>
            <w:highlight w:val="white"/>
          </w:rPr>
          <w:delText>（图</w:delText>
        </w:r>
        <w:r w:rsidR="00654D5F" w:rsidRPr="002F690E" w:rsidDel="003730A7">
          <w:rPr>
            <w:rFonts w:ascii="Times New Roman" w:eastAsia="宋体" w:hAnsi="Times New Roman"/>
            <w:sz w:val="21"/>
            <w:szCs w:val="21"/>
            <w:highlight w:val="white"/>
          </w:rPr>
          <w:delText>10B</w:delText>
        </w:r>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10C</w:delText>
        </w:r>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10D</w:delText>
        </w:r>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10</w:delText>
        </w:r>
      </w:del>
      <w:ins w:id="2191" w:author="home" w:date="2025-12-08T15:06:00Z">
        <w:del w:id="2192" w:author="1001210222 Choi" w:date="2025-12-15T18:18:00Z" w16du:dateUtc="2025-12-15T10:18:00Z">
          <w:r w:rsidR="0077321F" w:rsidDel="003730A7">
            <w:rPr>
              <w:rFonts w:ascii="Times New Roman" w:eastAsia="宋体" w:hAnsi="Times New Roman" w:hint="eastAsia"/>
              <w:sz w:val="21"/>
              <w:szCs w:val="21"/>
              <w:highlight w:val="white"/>
            </w:rPr>
            <w:delText>-</w:delText>
          </w:r>
        </w:del>
      </w:ins>
      <w:del w:id="2193" w:author="1001210222 Choi" w:date="2025-12-15T18:18:00Z" w16du:dateUtc="2025-12-15T10:18:00Z">
        <w:r w:rsidR="00654D5F" w:rsidRPr="002F690E" w:rsidDel="003730A7">
          <w:rPr>
            <w:rFonts w:ascii="Times New Roman" w:eastAsia="宋体" w:hAnsi="Times New Roman"/>
            <w:sz w:val="21"/>
            <w:szCs w:val="21"/>
            <w:highlight w:val="white"/>
          </w:rPr>
          <w:delText>E</w:delText>
        </w:r>
      </w:del>
      <w:ins w:id="2194" w:author="home" w:date="2025-12-08T15:07:00Z">
        <w:del w:id="2195"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196"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bookmarkEnd w:id="2109"/>
      </w:del>
    </w:p>
    <w:p w14:paraId="0D9E8220" w14:textId="717F88D4" w:rsidR="00B804E8" w:rsidRPr="00B804E8" w:rsidDel="003730A7" w:rsidRDefault="00654D5F" w:rsidP="008868EF">
      <w:pPr>
        <w:spacing w:after="0" w:line="276" w:lineRule="auto"/>
        <w:jc w:val="center"/>
        <w:rPr>
          <w:del w:id="2197" w:author="1001210222 Choi" w:date="2025-12-15T18:18:00Z" w16du:dateUtc="2025-12-15T10:18:00Z"/>
          <w:rFonts w:ascii="Times New Roman" w:eastAsia="宋体" w:hAnsi="Times New Roman"/>
          <w:sz w:val="21"/>
          <w:szCs w:val="21"/>
        </w:rPr>
      </w:pPr>
      <w:bookmarkStart w:id="2198" w:name="嵌入式图形_10"/>
      <w:del w:id="2199" w:author="1001210222 Choi" w:date="2025-12-09T10:04:00Z" w16du:dateUtc="2025-12-09T02:04:00Z">
        <w:r w:rsidRPr="00CD4B7C" w:rsidDel="002A6399">
          <w:rPr>
            <w:rFonts w:ascii="Times New Roman" w:eastAsia="宋体" w:hAnsi="Times New Roman"/>
            <w:noProof/>
            <w:color w:val="000000" w:themeColor="text1"/>
            <w:sz w:val="21"/>
            <w:szCs w:val="21"/>
          </w:rPr>
          <w:drawing>
            <wp:inline distT="0" distB="0" distL="0" distR="0" wp14:anchorId="4740F78A" wp14:editId="7E3FDF53">
              <wp:extent cx="3959352" cy="5519318"/>
              <wp:effectExtent l="0" t="0" r="3175" b="5715"/>
              <wp:docPr id="19583115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8663" name="图片 19583115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9352" cy="5519318"/>
                      </a:xfrm>
                      <a:prstGeom prst="rect">
                        <a:avLst/>
                      </a:prstGeom>
                    </pic:spPr>
                  </pic:pic>
                </a:graphicData>
              </a:graphic>
            </wp:inline>
          </w:drawing>
        </w:r>
      </w:del>
      <w:bookmarkEnd w:id="2198"/>
    </w:p>
    <w:p w14:paraId="3D667B1F" w14:textId="4442E7CA" w:rsidR="00B804E8" w:rsidRPr="00B804E8" w:rsidDel="003730A7" w:rsidRDefault="00654D5F" w:rsidP="008868EF">
      <w:pPr>
        <w:spacing w:after="0" w:line="240" w:lineRule="auto"/>
        <w:ind w:firstLine="420"/>
        <w:jc w:val="both"/>
        <w:rPr>
          <w:del w:id="2200" w:author="1001210222 Choi" w:date="2025-12-15T18:18:00Z" w16du:dateUtc="2025-12-15T10:18:00Z"/>
          <w:rFonts w:ascii="Times New Roman" w:eastAsia="仿宋" w:hAnsi="Times New Roman"/>
          <w:sz w:val="18"/>
          <w:szCs w:val="18"/>
        </w:rPr>
      </w:pPr>
      <w:bookmarkStart w:id="2201" w:name="中文图序_9"/>
      <w:bookmarkStart w:id="2202" w:name="中文图题_9"/>
      <w:commentRangeStart w:id="2203"/>
      <w:commentRangeStart w:id="2204"/>
      <w:del w:id="2205"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10</w:delText>
        </w:r>
        <w:bookmarkEnd w:id="2201"/>
        <w:commentRangeEnd w:id="2203"/>
        <w:r w:rsidR="00ED273C" w:rsidDel="003730A7">
          <w:rPr>
            <w:rStyle w:val="afa"/>
          </w:rPr>
          <w:commentReference w:id="2203"/>
        </w:r>
        <w:commentRangeEnd w:id="2204"/>
        <w:r w:rsidR="0058347F" w:rsidDel="003730A7">
          <w:rPr>
            <w:rStyle w:val="afa"/>
          </w:rPr>
          <w:commentReference w:id="2204"/>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辽东各金矿床成矿流体包裹体</w:delText>
        </w:r>
        <w:r w:rsidRPr="002F690E" w:rsidDel="003730A7">
          <w:rPr>
            <w:rFonts w:ascii="Times New Roman" w:eastAsia="仿宋" w:hAnsi="Times New Roman"/>
            <w:sz w:val="18"/>
            <w:szCs w:val="18"/>
            <w:highlight w:val="white"/>
          </w:rPr>
          <w:delText>H</w:delText>
        </w:r>
        <w:r w:rsidRPr="002F690E" w:rsidDel="003730A7">
          <w:rPr>
            <w:rFonts w:ascii="Times New Roman" w:eastAsia="仿宋" w:hAnsi="Times New Roman"/>
            <w:sz w:val="18"/>
            <w:szCs w:val="18"/>
            <w:highlight w:val="white"/>
            <w:vertAlign w:val="subscript"/>
          </w:rPr>
          <w:delText>2</w:delText>
        </w:r>
        <w:r w:rsidRPr="002F690E" w:rsidDel="003730A7">
          <w:rPr>
            <w:rFonts w:ascii="Times New Roman" w:eastAsia="仿宋" w:hAnsi="Times New Roman"/>
            <w:sz w:val="18"/>
            <w:szCs w:val="18"/>
            <w:highlight w:val="white"/>
          </w:rPr>
          <w:delText>O-CO</w:delText>
        </w:r>
        <w:r w:rsidRPr="002F690E" w:rsidDel="003730A7">
          <w:rPr>
            <w:rFonts w:ascii="Times New Roman" w:eastAsia="仿宋" w:hAnsi="Times New Roman"/>
            <w:sz w:val="18"/>
            <w:szCs w:val="18"/>
            <w:highlight w:val="white"/>
            <w:vertAlign w:val="subscript"/>
          </w:rPr>
          <w:delText>2</w:delText>
        </w:r>
        <w:r w:rsidRPr="002F690E" w:rsidDel="003730A7">
          <w:rPr>
            <w:rFonts w:ascii="Times New Roman" w:eastAsia="仿宋" w:hAnsi="Times New Roman" w:hint="eastAsia"/>
            <w:sz w:val="18"/>
            <w:szCs w:val="18"/>
            <w:highlight w:val="white"/>
          </w:rPr>
          <w:delText>体系的均一温度</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压力图解；</w:delText>
        </w:r>
      </w:del>
      <w:ins w:id="2206" w:author="home" w:date="2025-12-08T15:06:00Z">
        <w:del w:id="2207" w:author="1001210222 Choi" w:date="2025-12-15T18:18:00Z" w16du:dateUtc="2025-12-15T10:18:00Z">
          <w:r w:rsidR="00E804CF" w:rsidDel="003730A7">
            <w:rPr>
              <w:rFonts w:ascii="Times New Roman" w:eastAsia="仿宋" w:hAnsi="Times New Roman" w:hint="eastAsia"/>
              <w:sz w:val="18"/>
              <w:szCs w:val="18"/>
              <w:highlight w:val="white"/>
            </w:rPr>
            <w:delText>（</w:delText>
          </w:r>
        </w:del>
      </w:ins>
      <w:del w:id="2208" w:author="1001210222 Choi" w:date="2025-12-15T18:18:00Z" w16du:dateUtc="2025-12-15T10:18:00Z">
        <w:r w:rsidRPr="002F690E" w:rsidDel="003730A7">
          <w:rPr>
            <w:rFonts w:ascii="Times New Roman" w:eastAsia="仿宋" w:hAnsi="Times New Roman" w:hint="eastAsia"/>
            <w:sz w:val="18"/>
            <w:szCs w:val="18"/>
            <w:highlight w:val="white"/>
          </w:rPr>
          <w:delText>底图据文献</w:delText>
        </w:r>
        <w:r w:rsidR="00F57588" w:rsidRPr="00654D5F" w:rsidDel="003730A7">
          <w:rPr>
            <w:rFonts w:ascii="Times New Roman" w:eastAsia="仿宋" w:hAnsi="Times New Roman"/>
            <w:noProof/>
            <w:sz w:val="18"/>
            <w:szCs w:val="18"/>
            <w:highlight w:val="yellow"/>
          </w:rPr>
          <w:delText>[181]</w:delText>
        </w:r>
        <w:r w:rsidR="00D27F3F" w:rsidRPr="002F690E" w:rsidDel="003730A7">
          <w:rPr>
            <w:rFonts w:ascii="Times New Roman" w:eastAsia="仿宋" w:hAnsi="Times New Roman" w:hint="eastAsia"/>
            <w:sz w:val="18"/>
            <w:szCs w:val="18"/>
            <w:highlight w:val="white"/>
          </w:rPr>
          <w:delText>修改；均一温度数据来自文献</w:delText>
        </w:r>
        <w:r w:rsidR="00F57588" w:rsidRPr="00654D5F" w:rsidDel="003730A7">
          <w:rPr>
            <w:rFonts w:ascii="Times New Roman" w:eastAsia="仿宋" w:hAnsi="Times New Roman"/>
            <w:noProof/>
            <w:sz w:val="18"/>
            <w:szCs w:val="18"/>
            <w:highlight w:val="yellow"/>
          </w:rPr>
          <w:delText>[15,24,31,178,</w:delText>
        </w:r>
      </w:del>
      <w:ins w:id="2209" w:author="home" w:date="2025-12-08T15:07:00Z">
        <w:del w:id="2210" w:author="1001210222 Choi" w:date="2025-12-15T18:18:00Z" w16du:dateUtc="2025-12-15T10:18:00Z">
          <w:r w:rsidR="00025680" w:rsidDel="003730A7">
            <w:rPr>
              <w:rFonts w:ascii="Times New Roman" w:eastAsia="仿宋" w:hAnsi="Times New Roman"/>
              <w:noProof/>
              <w:sz w:val="18"/>
              <w:szCs w:val="18"/>
              <w:highlight w:val="yellow"/>
            </w:rPr>
            <w:delText>-</w:delText>
          </w:r>
        </w:del>
      </w:ins>
      <w:del w:id="2211"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r w:rsidRPr="002F690E" w:rsidDel="003730A7">
          <w:rPr>
            <w:rFonts w:ascii="Times New Roman" w:eastAsia="仿宋" w:hAnsi="Times New Roman" w:hint="eastAsia"/>
            <w:sz w:val="18"/>
            <w:szCs w:val="18"/>
            <w:highlight w:val="white"/>
          </w:rPr>
          <w:delText>；压力数据由均一温度</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盐度数据计算所得</w:delText>
        </w:r>
      </w:del>
      <w:bookmarkEnd w:id="2202"/>
      <w:ins w:id="2212" w:author="home" w:date="2025-12-08T15:06:00Z">
        <w:del w:id="2213" w:author="1001210222 Choi" w:date="2025-12-15T18:18:00Z" w16du:dateUtc="2025-12-15T10:18:00Z">
          <w:r w:rsidR="00E804CF" w:rsidDel="003730A7">
            <w:rPr>
              <w:rFonts w:ascii="Times New Roman" w:eastAsia="仿宋" w:hAnsi="Times New Roman" w:hint="eastAsia"/>
              <w:sz w:val="18"/>
              <w:szCs w:val="18"/>
              <w:highlight w:val="white"/>
            </w:rPr>
            <w:delText>）</w:delText>
          </w:r>
        </w:del>
      </w:ins>
    </w:p>
    <w:p w14:paraId="2960D197" w14:textId="4949EF48" w:rsidR="00B804E8" w:rsidRPr="00B804E8" w:rsidDel="003730A7" w:rsidRDefault="00654D5F" w:rsidP="008868EF">
      <w:pPr>
        <w:spacing w:after="0" w:line="240" w:lineRule="auto"/>
        <w:ind w:firstLine="420"/>
        <w:jc w:val="both"/>
        <w:rPr>
          <w:del w:id="2214" w:author="1001210222 Choi" w:date="2025-12-15T18:18:00Z" w16du:dateUtc="2025-12-15T10:18:00Z"/>
          <w:rFonts w:ascii="Times New Roman" w:eastAsia="仿宋" w:hAnsi="Times New Roman"/>
          <w:sz w:val="18"/>
          <w:szCs w:val="18"/>
        </w:rPr>
      </w:pPr>
      <w:bookmarkStart w:id="2215" w:name="英文图序_23"/>
      <w:bookmarkStart w:id="2216" w:name="英文图题_9"/>
      <w:del w:id="2217" w:author="1001210222 Choi" w:date="2025-12-15T18:18:00Z" w16du:dateUtc="2025-12-15T10:18:00Z">
        <w:r w:rsidRPr="002F690E" w:rsidDel="003730A7">
          <w:rPr>
            <w:rFonts w:ascii="Times New Roman" w:eastAsia="仿宋" w:hAnsi="Times New Roman"/>
            <w:sz w:val="18"/>
            <w:szCs w:val="18"/>
            <w:highlight w:val="white"/>
          </w:rPr>
          <w:delText>Fig</w:delText>
        </w:r>
      </w:del>
      <w:ins w:id="2218" w:author="home" w:date="2025-12-08T15:07:00Z">
        <w:del w:id="2219" w:author="1001210222 Choi" w:date="2025-12-15T18:18:00Z" w16du:dateUtc="2025-12-15T10:18:00Z">
          <w:r w:rsidR="00BA4A38" w:rsidDel="003730A7">
            <w:rPr>
              <w:rFonts w:ascii="Times New Roman" w:eastAsia="仿宋" w:hAnsi="Times New Roman"/>
              <w:sz w:val="18"/>
              <w:szCs w:val="18"/>
              <w:highlight w:val="white"/>
            </w:rPr>
            <w:delText>.</w:delText>
          </w:r>
        </w:del>
      </w:ins>
      <w:del w:id="2220" w:author="1001210222 Choi" w:date="2025-12-15T18:18:00Z" w16du:dateUtc="2025-12-15T10:18:00Z">
        <w:r w:rsidRPr="002F690E" w:rsidDel="003730A7">
          <w:rPr>
            <w:rFonts w:ascii="Times New Roman" w:eastAsia="仿宋" w:hAnsi="Times New Roman"/>
            <w:sz w:val="18"/>
            <w:szCs w:val="18"/>
            <w:highlight w:val="white"/>
          </w:rPr>
          <w:delText>ure 10.</w:delText>
        </w:r>
        <w:bookmarkEnd w:id="2215"/>
        <w:r w:rsidRPr="002F690E" w:rsidDel="003730A7">
          <w:rPr>
            <w:rFonts w:ascii="Times New Roman" w:eastAsia="仿宋" w:hAnsi="Times New Roman"/>
            <w:sz w:val="18"/>
            <w:szCs w:val="18"/>
            <w:highlight w:val="white"/>
          </w:rPr>
          <w:delText xml:space="preserve"> Homogenization temperature versus pressure diagram for the H</w:delText>
        </w:r>
        <w:r w:rsidRPr="002F690E" w:rsidDel="003730A7">
          <w:rPr>
            <w:rFonts w:ascii="Times New Roman" w:eastAsia="仿宋" w:hAnsi="Times New Roman"/>
            <w:sz w:val="18"/>
            <w:szCs w:val="18"/>
            <w:highlight w:val="white"/>
            <w:vertAlign w:val="subscript"/>
          </w:rPr>
          <w:delText>2</w:delText>
        </w:r>
        <w:r w:rsidRPr="002F690E" w:rsidDel="003730A7">
          <w:rPr>
            <w:rFonts w:ascii="Times New Roman" w:eastAsia="仿宋" w:hAnsi="Times New Roman"/>
            <w:sz w:val="18"/>
            <w:szCs w:val="18"/>
            <w:highlight w:val="white"/>
          </w:rPr>
          <w:delText>O-CO</w:delText>
        </w:r>
        <w:r w:rsidRPr="002F690E" w:rsidDel="003730A7">
          <w:rPr>
            <w:rFonts w:ascii="Times New Roman" w:eastAsia="仿宋" w:hAnsi="Times New Roman"/>
            <w:sz w:val="18"/>
            <w:szCs w:val="18"/>
            <w:highlight w:val="white"/>
            <w:vertAlign w:val="subscript"/>
          </w:rPr>
          <w:delText xml:space="preserve">2 </w:delText>
        </w:r>
        <w:r w:rsidRPr="002F690E" w:rsidDel="003730A7">
          <w:rPr>
            <w:rFonts w:ascii="Times New Roman" w:eastAsia="仿宋" w:hAnsi="Times New Roman"/>
            <w:sz w:val="18"/>
            <w:szCs w:val="18"/>
            <w:highlight w:val="white"/>
          </w:rPr>
          <w:delText>system in ore-forming fluid inclusions from gold deposits in Liaodong. Base map is modified after</w:delText>
        </w:r>
        <w:r w:rsidR="00907C99" w:rsidRPr="002F690E" w:rsidDel="003730A7">
          <w:rPr>
            <w:rFonts w:ascii="Times New Roman" w:eastAsia="仿宋" w:hAnsi="Times New Roman"/>
            <w:sz w:val="18"/>
            <w:szCs w:val="18"/>
            <w:highlight w:val="white"/>
          </w:rPr>
          <w:delText xml:space="preserve"> reference </w:delText>
        </w:r>
        <w:r w:rsidR="00F57588" w:rsidRPr="00654D5F" w:rsidDel="003730A7">
          <w:rPr>
            <w:rFonts w:ascii="Times New Roman" w:eastAsia="仿宋" w:hAnsi="Times New Roman"/>
            <w:noProof/>
            <w:sz w:val="18"/>
            <w:szCs w:val="18"/>
            <w:highlight w:val="yellow"/>
          </w:rPr>
          <w:delText>[181]</w:delText>
        </w:r>
        <w:r w:rsidRPr="002F690E" w:rsidDel="003730A7">
          <w:rPr>
            <w:rFonts w:ascii="Times New Roman" w:eastAsia="仿宋" w:hAnsi="Times New Roman"/>
            <w:sz w:val="18"/>
            <w:szCs w:val="18"/>
            <w:highlight w:val="white"/>
          </w:rPr>
          <w:delText>. Homogenization temperature</w:delText>
        </w:r>
        <w:r w:rsidR="00907C99" w:rsidRPr="002F690E" w:rsidDel="003730A7">
          <w:rPr>
            <w:rFonts w:ascii="Times New Roman" w:eastAsia="仿宋" w:hAnsi="Times New Roman"/>
            <w:sz w:val="18"/>
            <w:szCs w:val="18"/>
            <w:highlight w:val="white"/>
          </w:rPr>
          <w:delText xml:space="preserve"> data are compiled from references </w:delText>
        </w:r>
        <w:r w:rsidR="00F57588" w:rsidRPr="00654D5F" w:rsidDel="003730A7">
          <w:rPr>
            <w:rFonts w:ascii="Times New Roman" w:eastAsia="仿宋" w:hAnsi="Times New Roman"/>
            <w:noProof/>
            <w:sz w:val="18"/>
            <w:szCs w:val="18"/>
            <w:highlight w:val="yellow"/>
          </w:rPr>
          <w:delText>[15,24,31,178,</w:delText>
        </w:r>
      </w:del>
      <w:ins w:id="2221" w:author="home" w:date="2025-12-08T15:07:00Z">
        <w:del w:id="2222" w:author="1001210222 Choi" w:date="2025-12-15T18:18:00Z" w16du:dateUtc="2025-12-15T10:18:00Z">
          <w:r w:rsidR="00025680" w:rsidDel="003730A7">
            <w:rPr>
              <w:rFonts w:ascii="Times New Roman" w:eastAsia="仿宋" w:hAnsi="Times New Roman"/>
              <w:noProof/>
              <w:sz w:val="18"/>
              <w:szCs w:val="18"/>
              <w:highlight w:val="yellow"/>
            </w:rPr>
            <w:delText>-</w:delText>
          </w:r>
        </w:del>
      </w:ins>
      <w:del w:id="2223" w:author="1001210222 Choi" w:date="2025-12-15T18:18:00Z" w16du:dateUtc="2025-12-15T10:18:00Z">
        <w:r w:rsidR="00F57588" w:rsidRPr="00654D5F" w:rsidDel="003730A7">
          <w:rPr>
            <w:rFonts w:ascii="Times New Roman" w:eastAsia="仿宋" w:hAnsi="Times New Roman"/>
            <w:noProof/>
            <w:sz w:val="18"/>
            <w:szCs w:val="18"/>
            <w:highlight w:val="yellow"/>
          </w:rPr>
          <w:delText>179]</w:delText>
        </w:r>
        <w:r w:rsidR="00980160" w:rsidRPr="002F690E" w:rsidDel="003730A7">
          <w:rPr>
            <w:rFonts w:ascii="Times New Roman" w:eastAsia="仿宋" w:hAnsi="Times New Roman"/>
            <w:sz w:val="18"/>
            <w:szCs w:val="18"/>
            <w:highlight w:val="white"/>
          </w:rPr>
          <w:delText>, the pressure data is calculated from homogenization temperature and salinity data</w:delText>
        </w:r>
      </w:del>
      <w:bookmarkEnd w:id="2216"/>
      <w:ins w:id="2224" w:author="home" w:date="2025-12-08T15:07:00Z">
        <w:del w:id="2225" w:author="1001210222 Choi" w:date="2025-12-15T18:18:00Z" w16du:dateUtc="2025-12-15T10:18:00Z">
          <w:r w:rsidR="00025680" w:rsidDel="003730A7">
            <w:rPr>
              <w:rFonts w:ascii="Times New Roman" w:eastAsia="仿宋" w:hAnsi="Times New Roman"/>
              <w:sz w:val="18"/>
              <w:szCs w:val="18"/>
            </w:rPr>
            <w:delText>.</w:delText>
          </w:r>
        </w:del>
      </w:ins>
    </w:p>
    <w:p w14:paraId="1D5618EE" w14:textId="0183F513" w:rsidR="00B804E8" w:rsidRPr="00B804E8" w:rsidDel="003730A7" w:rsidRDefault="00654D5F" w:rsidP="008868EF">
      <w:pPr>
        <w:spacing w:after="0" w:line="276" w:lineRule="auto"/>
        <w:ind w:firstLine="420"/>
        <w:jc w:val="both"/>
        <w:rPr>
          <w:del w:id="2226" w:author="1001210222 Choi" w:date="2025-12-15T18:18:00Z" w16du:dateUtc="2025-12-15T10:18:00Z"/>
          <w:rFonts w:ascii="Times New Roman" w:eastAsia="宋体" w:hAnsi="Times New Roman"/>
          <w:sz w:val="21"/>
          <w:szCs w:val="21"/>
        </w:rPr>
      </w:pPr>
      <w:bookmarkStart w:id="2227" w:name="正文段落_84"/>
      <w:del w:id="2228" w:author="1001210222 Choi" w:date="2025-12-15T18:18:00Z" w16du:dateUtc="2025-12-15T10:18:00Z">
        <w:r w:rsidRPr="002F690E" w:rsidDel="003730A7">
          <w:rPr>
            <w:rFonts w:ascii="Times New Roman" w:eastAsia="宋体" w:hAnsi="Times New Roman" w:hint="eastAsia"/>
            <w:sz w:val="21"/>
            <w:szCs w:val="21"/>
            <w:highlight w:val="white"/>
          </w:rPr>
          <w:delText>由前人研究实测均一温度（</w:delText>
        </w:r>
        <w:r w:rsidRPr="003813AC" w:rsidDel="003730A7">
          <w:rPr>
            <w:rFonts w:ascii="Times New Roman" w:eastAsia="宋体" w:hAnsi="Times New Roman"/>
            <w:i/>
            <w:sz w:val="21"/>
            <w:szCs w:val="21"/>
            <w:highlight w:val="white"/>
            <w:rPrChange w:id="2229" w:author="home" w:date="2025-12-08T15:12:00Z">
              <w:rPr>
                <w:rFonts w:ascii="Times New Roman" w:eastAsia="宋体" w:hAnsi="Times New Roman"/>
                <w:sz w:val="21"/>
                <w:szCs w:val="21"/>
                <w:highlight w:val="white"/>
              </w:rPr>
            </w:rPrChange>
          </w:rPr>
          <w:delText>T</w:delText>
        </w:r>
        <w:r w:rsidRPr="002F690E" w:rsidDel="003730A7">
          <w:rPr>
            <w:rFonts w:ascii="Times New Roman" w:eastAsia="宋体" w:hAnsi="Times New Roman"/>
            <w:sz w:val="21"/>
            <w:szCs w:val="21"/>
            <w:highlight w:val="white"/>
            <w:vertAlign w:val="subscript"/>
          </w:rPr>
          <w:delText>ht</w:delText>
        </w:r>
        <w:r w:rsidR="006D0B57" w:rsidRPr="002F690E" w:rsidDel="003730A7">
          <w:rPr>
            <w:rFonts w:ascii="宋体" w:eastAsia="宋体" w:hAnsi="宋体"/>
            <w:sz w:val="21"/>
            <w:szCs w:val="21"/>
            <w:highlight w:val="white"/>
          </w:rPr>
          <w:delText>/</w:delText>
        </w:r>
        <w:r w:rsidR="00DF217D" w:rsidRPr="002F690E" w:rsidDel="003730A7">
          <w:rPr>
            <w:rFonts w:ascii="Times New Roman" w:eastAsia="宋体" w:hAnsi="Times New Roman" w:cs="Times New Roman" w:hint="eastAsia"/>
            <w:sz w:val="21"/>
            <w:szCs w:val="21"/>
            <w:highlight w:val="white"/>
          </w:rPr>
          <w:delText>℃</w:delText>
        </w:r>
        <w:r w:rsidR="00BA2B01" w:rsidRPr="002F690E" w:rsidDel="003730A7">
          <w:rPr>
            <w:rFonts w:ascii="Times New Roman" w:eastAsia="宋体" w:hAnsi="Times New Roman" w:hint="eastAsia"/>
            <w:sz w:val="21"/>
            <w:szCs w:val="21"/>
            <w:highlight w:val="white"/>
          </w:rPr>
          <w:delText>）</w:delText>
        </w:r>
        <w:r w:rsidR="00F57588" w:rsidRPr="00654D5F" w:rsidDel="003730A7">
          <w:rPr>
            <w:rFonts w:ascii="Times New Roman" w:eastAsia="宋体" w:hAnsi="Times New Roman"/>
            <w:noProof/>
            <w:sz w:val="21"/>
            <w:szCs w:val="21"/>
            <w:highlight w:val="yellow"/>
            <w:vertAlign w:val="superscript"/>
          </w:rPr>
          <w:delText>[15,24,139,178,</w:delText>
        </w:r>
      </w:del>
      <w:ins w:id="2230" w:author="home" w:date="2025-12-08T15:07:00Z">
        <w:del w:id="2231" w:author="1001210222 Choi" w:date="2025-12-15T18:18:00Z" w16du:dateUtc="2025-12-15T10:18:00Z">
          <w:r w:rsidR="00C11BCE" w:rsidDel="003730A7">
            <w:rPr>
              <w:rFonts w:ascii="Times New Roman" w:eastAsia="宋体" w:hAnsi="Times New Roman"/>
              <w:noProof/>
              <w:sz w:val="21"/>
              <w:szCs w:val="21"/>
              <w:highlight w:val="yellow"/>
              <w:vertAlign w:val="superscript"/>
            </w:rPr>
            <w:delText>-</w:delText>
          </w:r>
        </w:del>
      </w:ins>
      <w:del w:id="2232" w:author="1001210222 Choi" w:date="2025-12-15T18:18:00Z" w16du:dateUtc="2025-12-15T10:18:00Z">
        <w:r w:rsidR="00F57588" w:rsidRPr="00654D5F" w:rsidDel="003730A7">
          <w:rPr>
            <w:rFonts w:ascii="Times New Roman" w:eastAsia="宋体" w:hAnsi="Times New Roman"/>
            <w:noProof/>
            <w:sz w:val="21"/>
            <w:szCs w:val="21"/>
            <w:highlight w:val="yellow"/>
            <w:vertAlign w:val="superscript"/>
          </w:rPr>
          <w:delText>179]</w:delText>
        </w:r>
        <w:r w:rsidRPr="002F690E" w:rsidDel="003730A7">
          <w:rPr>
            <w:rFonts w:ascii="Times New Roman" w:eastAsia="宋体" w:hAnsi="Times New Roman" w:hint="eastAsia"/>
            <w:sz w:val="21"/>
            <w:szCs w:val="21"/>
            <w:highlight w:val="white"/>
          </w:rPr>
          <w:delText>，以及计算所得的捕获压力（</w:delText>
        </w:r>
        <w:r w:rsidRPr="003813AC" w:rsidDel="003730A7">
          <w:rPr>
            <w:rFonts w:ascii="Times New Roman" w:eastAsia="宋体" w:hAnsi="Times New Roman"/>
            <w:i/>
            <w:sz w:val="21"/>
            <w:szCs w:val="21"/>
            <w:highlight w:val="white"/>
            <w:rPrChange w:id="2233" w:author="home" w:date="2025-12-08T15:12:00Z">
              <w:rPr>
                <w:rFonts w:ascii="Times New Roman" w:eastAsia="宋体" w:hAnsi="Times New Roman"/>
                <w:sz w:val="21"/>
                <w:szCs w:val="21"/>
                <w:highlight w:val="white"/>
              </w:rPr>
            </w:rPrChange>
          </w:rPr>
          <w:delText>P</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MPa</w:delText>
        </w:r>
        <w:r w:rsidRPr="002F690E" w:rsidDel="003730A7">
          <w:rPr>
            <w:rFonts w:ascii="Times New Roman" w:eastAsia="宋体" w:hAnsi="Times New Roman" w:hint="eastAsia"/>
            <w:sz w:val="21"/>
            <w:szCs w:val="21"/>
            <w:highlight w:val="white"/>
          </w:rPr>
          <w:delText>）数据的</w:delText>
        </w:r>
        <w:r w:rsidRPr="003813AC" w:rsidDel="003730A7">
          <w:rPr>
            <w:rFonts w:ascii="Times New Roman" w:eastAsia="宋体" w:hAnsi="Times New Roman"/>
            <w:i/>
            <w:sz w:val="21"/>
            <w:szCs w:val="21"/>
            <w:highlight w:val="white"/>
            <w:rPrChange w:id="2234" w:author="home" w:date="2025-12-08T15:12:00Z">
              <w:rPr>
                <w:rFonts w:ascii="Times New Roman" w:eastAsia="宋体" w:hAnsi="Times New Roman"/>
                <w:sz w:val="21"/>
                <w:szCs w:val="21"/>
                <w:highlight w:val="white"/>
              </w:rPr>
            </w:rPrChange>
          </w:rPr>
          <w:delText>T</w:delText>
        </w:r>
        <w:r w:rsidRPr="002F690E" w:rsidDel="003730A7">
          <w:rPr>
            <w:rFonts w:ascii="Times New Roman" w:eastAsia="宋体" w:hAnsi="Times New Roman"/>
            <w:sz w:val="21"/>
            <w:szCs w:val="21"/>
            <w:highlight w:val="white"/>
          </w:rPr>
          <w:delText>-</w:delText>
        </w:r>
        <w:r w:rsidRPr="003813AC" w:rsidDel="003730A7">
          <w:rPr>
            <w:rFonts w:ascii="Times New Roman" w:eastAsia="宋体" w:hAnsi="Times New Roman"/>
            <w:i/>
            <w:sz w:val="21"/>
            <w:szCs w:val="21"/>
            <w:highlight w:val="white"/>
            <w:rPrChange w:id="2235" w:author="home" w:date="2025-12-08T15:12:00Z">
              <w:rPr>
                <w:rFonts w:ascii="Times New Roman" w:eastAsia="宋体" w:hAnsi="Times New Roman"/>
                <w:sz w:val="21"/>
                <w:szCs w:val="21"/>
                <w:highlight w:val="white"/>
              </w:rPr>
            </w:rPrChange>
          </w:rPr>
          <w:delText>P</w:delText>
        </w:r>
        <w:r w:rsidRPr="002F690E" w:rsidDel="003730A7">
          <w:rPr>
            <w:rFonts w:ascii="Times New Roman" w:eastAsia="宋体" w:hAnsi="Times New Roman" w:hint="eastAsia"/>
            <w:sz w:val="21"/>
            <w:szCs w:val="21"/>
            <w:highlight w:val="white"/>
          </w:rPr>
          <w:delText>图解可知（</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10</w:delText>
        </w:r>
      </w:del>
      <w:ins w:id="2236" w:author="home" w:date="2025-12-08T15:08:00Z">
        <w:del w:id="2237"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238" w:author="1001210222 Choi" w:date="2025-12-15T18:18:00Z" w16du:dateUtc="2025-12-15T10:18:00Z">
        <w:r w:rsidRPr="002F690E" w:rsidDel="003730A7">
          <w:rPr>
            <w:rFonts w:ascii="Times New Roman" w:eastAsia="宋体" w:hAnsi="Times New Roman" w:hint="eastAsia"/>
            <w:sz w:val="21"/>
            <w:szCs w:val="21"/>
            <w:highlight w:val="white"/>
          </w:rPr>
          <w:delText>），白云金矿床成矿流体图解投点多落于</w:delText>
        </w:r>
        <w:r w:rsidRPr="002F690E" w:rsidDel="003730A7">
          <w:rPr>
            <w:rFonts w:ascii="Times New Roman" w:eastAsia="宋体" w:hAnsi="Times New Roman"/>
            <w:sz w:val="21"/>
            <w:szCs w:val="21"/>
            <w:highlight w:val="white"/>
          </w:rPr>
          <w:delText>0.597-</w:delText>
        </w:r>
      </w:del>
      <w:ins w:id="2239" w:author="home" w:date="2025-12-08T15:12:00Z">
        <w:del w:id="2240" w:author="1001210222 Choi" w:date="2025-12-15T18:18:00Z" w16du:dateUtc="2025-12-15T10:18:00Z">
          <w:r w:rsidR="00796177" w:rsidDel="003730A7">
            <w:rPr>
              <w:rFonts w:ascii="Times New Roman" w:eastAsia="宋体" w:hAnsi="Times New Roman"/>
              <w:sz w:val="21"/>
              <w:szCs w:val="21"/>
              <w:highlight w:val="white"/>
            </w:rPr>
            <w:delText>~</w:delText>
          </w:r>
        </w:del>
      </w:ins>
      <w:del w:id="2241" w:author="1001210222 Choi" w:date="2025-12-15T18:18:00Z" w16du:dateUtc="2025-12-15T10:18:00Z">
        <w:r w:rsidRPr="002F690E" w:rsidDel="003730A7">
          <w:rPr>
            <w:rFonts w:ascii="Times New Roman" w:eastAsia="宋体" w:hAnsi="Times New Roman"/>
            <w:sz w:val="21"/>
            <w:szCs w:val="21"/>
            <w:highlight w:val="white"/>
          </w:rPr>
          <w:delText>0.655 g</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cm</w:delText>
        </w:r>
        <w:r w:rsidRPr="002F690E" w:rsidDel="003730A7">
          <w:rPr>
            <w:rFonts w:ascii="Times New Roman" w:eastAsia="宋体" w:hAnsi="Times New Roman"/>
            <w:sz w:val="21"/>
            <w:szCs w:val="21"/>
            <w:highlight w:val="white"/>
            <w:vertAlign w:val="superscript"/>
          </w:rPr>
          <w:delText>3</w:delText>
        </w:r>
        <w:r w:rsidRPr="002F690E" w:rsidDel="003730A7">
          <w:rPr>
            <w:rFonts w:ascii="Times New Roman" w:eastAsia="宋体" w:hAnsi="Times New Roman" w:hint="eastAsia"/>
            <w:sz w:val="21"/>
            <w:szCs w:val="21"/>
            <w:highlight w:val="white"/>
          </w:rPr>
          <w:delText>等</w:delText>
        </w:r>
      </w:del>
      <w:del w:id="2242" w:author="1001210222 Choi" w:date="2025-12-09T10:42:00Z" w16du:dateUtc="2025-12-09T02:42:00Z">
        <w:r w:rsidRPr="002F690E" w:rsidDel="004D5E38">
          <w:rPr>
            <w:rFonts w:ascii="Times New Roman" w:eastAsia="宋体" w:hAnsi="Times New Roman" w:hint="eastAsia"/>
            <w:sz w:val="21"/>
            <w:szCs w:val="21"/>
            <w:highlight w:val="white"/>
          </w:rPr>
          <w:delText>密度</w:delText>
        </w:r>
      </w:del>
      <w:del w:id="2243" w:author="1001210222 Choi" w:date="2025-12-15T18:18:00Z" w16du:dateUtc="2025-12-15T10:18:00Z">
        <w:r w:rsidRPr="002F690E" w:rsidDel="003730A7">
          <w:rPr>
            <w:rFonts w:ascii="Times New Roman" w:eastAsia="宋体" w:hAnsi="Times New Roman" w:hint="eastAsia"/>
            <w:sz w:val="21"/>
            <w:szCs w:val="21"/>
            <w:highlight w:val="white"/>
          </w:rPr>
          <w:delText>线间，小佟家堡子与猫岭金矿床投点多落于</w:delText>
        </w:r>
        <w:r w:rsidRPr="002F690E" w:rsidDel="003730A7">
          <w:rPr>
            <w:rFonts w:ascii="Times New Roman" w:eastAsia="宋体" w:hAnsi="Times New Roman"/>
            <w:sz w:val="21"/>
            <w:szCs w:val="21"/>
            <w:highlight w:val="white"/>
          </w:rPr>
          <w:delText>0.597 g</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cm</w:delText>
        </w:r>
        <w:r w:rsidRPr="002F690E" w:rsidDel="003730A7">
          <w:rPr>
            <w:rFonts w:ascii="Times New Roman" w:eastAsia="宋体" w:hAnsi="Times New Roman"/>
            <w:sz w:val="21"/>
            <w:szCs w:val="21"/>
            <w:highlight w:val="white"/>
            <w:vertAlign w:val="superscript"/>
          </w:rPr>
          <w:delText>3</w:delText>
        </w:r>
      </w:del>
      <w:del w:id="2244" w:author="1001210222 Choi" w:date="2025-12-09T10:42:00Z" w16du:dateUtc="2025-12-09T02:42:00Z">
        <w:r w:rsidRPr="002F690E" w:rsidDel="004D5E38">
          <w:rPr>
            <w:rFonts w:ascii="Times New Roman" w:eastAsia="宋体" w:hAnsi="Times New Roman" w:hint="eastAsia"/>
            <w:sz w:val="21"/>
            <w:szCs w:val="21"/>
            <w:highlight w:val="white"/>
          </w:rPr>
          <w:delText>等密度线</w:delText>
        </w:r>
      </w:del>
      <w:del w:id="2245" w:author="1001210222 Choi" w:date="2025-12-15T18:18:00Z" w16du:dateUtc="2025-12-15T10:18:00Z">
        <w:r w:rsidRPr="002F690E" w:rsidDel="003730A7">
          <w:rPr>
            <w:rFonts w:ascii="Times New Roman" w:eastAsia="宋体" w:hAnsi="Times New Roman" w:hint="eastAsia"/>
            <w:sz w:val="21"/>
            <w:szCs w:val="21"/>
            <w:highlight w:val="white"/>
          </w:rPr>
          <w:delText>下方，而五龙金矿床投点多落入</w:delText>
        </w:r>
        <w:r w:rsidRPr="002F690E" w:rsidDel="003730A7">
          <w:rPr>
            <w:rFonts w:ascii="Times New Roman" w:eastAsia="宋体" w:hAnsi="Times New Roman"/>
            <w:sz w:val="21"/>
            <w:szCs w:val="21"/>
            <w:highlight w:val="white"/>
          </w:rPr>
          <w:delText>0.468-</w:delText>
        </w:r>
      </w:del>
      <w:ins w:id="2246" w:author="home" w:date="2025-12-08T15:13:00Z">
        <w:del w:id="2247" w:author="1001210222 Choi" w:date="2025-12-15T18:18:00Z" w16du:dateUtc="2025-12-15T10:18:00Z">
          <w:r w:rsidR="00DA125F" w:rsidDel="003730A7">
            <w:rPr>
              <w:rFonts w:ascii="Times New Roman" w:eastAsia="宋体" w:hAnsi="Times New Roman"/>
              <w:sz w:val="21"/>
              <w:szCs w:val="21"/>
              <w:highlight w:val="white"/>
            </w:rPr>
            <w:delText>~</w:delText>
          </w:r>
        </w:del>
      </w:ins>
      <w:del w:id="2248" w:author="1001210222 Choi" w:date="2025-12-15T18:18:00Z" w16du:dateUtc="2025-12-15T10:18:00Z">
        <w:r w:rsidRPr="002F690E" w:rsidDel="003730A7">
          <w:rPr>
            <w:rFonts w:ascii="Times New Roman" w:eastAsia="宋体" w:hAnsi="Times New Roman"/>
            <w:sz w:val="21"/>
            <w:szCs w:val="21"/>
            <w:highlight w:val="white"/>
          </w:rPr>
          <w:delText>0.597 g</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cm</w:delText>
        </w:r>
        <w:r w:rsidRPr="002F690E" w:rsidDel="003730A7">
          <w:rPr>
            <w:rFonts w:ascii="Times New Roman" w:eastAsia="宋体" w:hAnsi="Times New Roman"/>
            <w:sz w:val="21"/>
            <w:szCs w:val="21"/>
            <w:highlight w:val="white"/>
            <w:vertAlign w:val="superscript"/>
          </w:rPr>
          <w:delText>3</w:delText>
        </w:r>
      </w:del>
      <w:del w:id="2249" w:author="1001210222 Choi" w:date="2025-12-09T10:42:00Z" w16du:dateUtc="2025-12-09T02:42:00Z">
        <w:r w:rsidRPr="002F690E" w:rsidDel="004D5E38">
          <w:rPr>
            <w:rFonts w:ascii="Times New Roman" w:eastAsia="宋体" w:hAnsi="Times New Roman" w:hint="eastAsia"/>
            <w:sz w:val="21"/>
            <w:szCs w:val="21"/>
            <w:highlight w:val="white"/>
          </w:rPr>
          <w:delText>等密度线</w:delText>
        </w:r>
      </w:del>
      <w:del w:id="2250" w:author="1001210222 Choi" w:date="2025-12-15T18:18:00Z" w16du:dateUtc="2025-12-15T10:18:00Z">
        <w:r w:rsidRPr="002F690E" w:rsidDel="003730A7">
          <w:rPr>
            <w:rFonts w:ascii="Times New Roman" w:eastAsia="宋体" w:hAnsi="Times New Roman" w:hint="eastAsia"/>
            <w:sz w:val="21"/>
            <w:szCs w:val="21"/>
            <w:highlight w:val="white"/>
          </w:rPr>
          <w:delText>间（</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10</w:delText>
        </w:r>
      </w:del>
      <w:ins w:id="2251" w:author="home" w:date="2025-12-08T15:08:00Z">
        <w:del w:id="2252"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253" w:author="1001210222 Choi" w:date="2025-12-15T18:18:00Z" w16du:dateUtc="2025-12-15T10:18:00Z">
        <w:r w:rsidRPr="002F690E" w:rsidDel="003730A7">
          <w:rPr>
            <w:rFonts w:ascii="Times New Roman" w:eastAsia="宋体" w:hAnsi="Times New Roman" w:hint="eastAsia"/>
            <w:sz w:val="21"/>
            <w:szCs w:val="21"/>
            <w:highlight w:val="white"/>
          </w:rPr>
          <w:delText>）。上述辽东四</w:delText>
        </w:r>
      </w:del>
      <w:ins w:id="2254" w:author="home" w:date="2025-12-08T15:14:00Z">
        <w:del w:id="2255" w:author="1001210222 Choi" w:date="2025-12-15T18:18:00Z" w16du:dateUtc="2025-12-15T10:18:00Z">
          <w:r w:rsidR="00DA125F" w:rsidDel="003730A7">
            <w:rPr>
              <w:rFonts w:ascii="Times New Roman" w:eastAsia="宋体" w:hAnsi="Times New Roman" w:hint="eastAsia"/>
              <w:sz w:val="21"/>
              <w:szCs w:val="21"/>
              <w:highlight w:val="white"/>
            </w:rPr>
            <w:delText>4</w:delText>
          </w:r>
        </w:del>
      </w:ins>
      <w:del w:id="2256" w:author="1001210222 Choi" w:date="2025-12-15T18:18:00Z" w16du:dateUtc="2025-12-15T10:18:00Z">
        <w:r w:rsidRPr="002F690E" w:rsidDel="003730A7">
          <w:rPr>
            <w:rFonts w:ascii="Times New Roman" w:eastAsia="宋体" w:hAnsi="Times New Roman" w:hint="eastAsia"/>
            <w:sz w:val="21"/>
            <w:szCs w:val="21"/>
            <w:highlight w:val="white"/>
          </w:rPr>
          <w:delText>处金矿床大多数的投点均分布在</w:delText>
        </w:r>
      </w:del>
      <w:del w:id="2257" w:author="1001210222 Choi" w:date="2025-12-09T10:43:00Z" w16du:dateUtc="2025-12-09T02:43:00Z">
        <w:r w:rsidRPr="002F690E" w:rsidDel="004D5E38">
          <w:rPr>
            <w:rFonts w:ascii="Times New Roman" w:eastAsia="宋体" w:hAnsi="Times New Roman" w:hint="eastAsia"/>
            <w:sz w:val="21"/>
            <w:szCs w:val="21"/>
            <w:highlight w:val="white"/>
          </w:rPr>
          <w:delText>密度为</w:delText>
        </w:r>
      </w:del>
      <w:del w:id="2258" w:author="1001210222 Choi" w:date="2025-12-15T18:18:00Z" w16du:dateUtc="2025-12-15T10:18:00Z">
        <w:r w:rsidRPr="002F690E" w:rsidDel="003730A7">
          <w:rPr>
            <w:rFonts w:ascii="Times New Roman" w:eastAsia="宋体" w:hAnsi="Times New Roman"/>
            <w:sz w:val="21"/>
            <w:szCs w:val="21"/>
            <w:highlight w:val="white"/>
          </w:rPr>
          <w:delText>0.597-</w:delText>
        </w:r>
      </w:del>
      <w:ins w:id="2259" w:author="home" w:date="2025-12-08T15:14:00Z">
        <w:del w:id="2260" w:author="1001210222 Choi" w:date="2025-12-15T18:18:00Z" w16du:dateUtc="2025-12-15T10:18:00Z">
          <w:r w:rsidR="0061782C" w:rsidDel="003730A7">
            <w:rPr>
              <w:rFonts w:ascii="Times New Roman" w:eastAsia="宋体" w:hAnsi="Times New Roman"/>
              <w:sz w:val="21"/>
              <w:szCs w:val="21"/>
              <w:highlight w:val="white"/>
            </w:rPr>
            <w:delText>~</w:delText>
          </w:r>
        </w:del>
      </w:ins>
      <w:del w:id="2261" w:author="1001210222 Choi" w:date="2025-12-15T18:18:00Z" w16du:dateUtc="2025-12-15T10:18:00Z">
        <w:r w:rsidRPr="002F690E" w:rsidDel="003730A7">
          <w:rPr>
            <w:rFonts w:ascii="Times New Roman" w:eastAsia="宋体" w:hAnsi="Times New Roman"/>
            <w:sz w:val="21"/>
            <w:szCs w:val="21"/>
            <w:highlight w:val="white"/>
          </w:rPr>
          <w:delText>0.748 g</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cm</w:delText>
        </w:r>
        <w:r w:rsidRPr="002F690E" w:rsidDel="003730A7">
          <w:rPr>
            <w:rFonts w:ascii="Times New Roman" w:eastAsia="宋体" w:hAnsi="Times New Roman"/>
            <w:sz w:val="21"/>
            <w:szCs w:val="21"/>
            <w:highlight w:val="white"/>
            <w:vertAlign w:val="superscript"/>
          </w:rPr>
          <w:delText>3</w:delText>
        </w:r>
        <w:r w:rsidRPr="002F690E" w:rsidDel="003730A7">
          <w:rPr>
            <w:rFonts w:ascii="Times New Roman" w:eastAsia="宋体" w:hAnsi="Times New Roman" w:hint="eastAsia"/>
            <w:sz w:val="21"/>
            <w:szCs w:val="21"/>
            <w:highlight w:val="white"/>
          </w:rPr>
          <w:delText>的</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00CF2FA0" w:rsidRPr="002F690E" w:rsidDel="003730A7">
          <w:rPr>
            <w:rFonts w:ascii="Times New Roman" w:eastAsia="宋体" w:hAnsi="Times New Roman" w:hint="eastAsia"/>
            <w:sz w:val="21"/>
            <w:szCs w:val="21"/>
            <w:highlight w:val="white"/>
          </w:rPr>
          <w:delText>等容线附近，说明四</w:delText>
        </w:r>
      </w:del>
      <w:ins w:id="2262" w:author="home" w:date="2025-12-08T15:14:00Z">
        <w:del w:id="2263" w:author="1001210222 Choi" w:date="2025-12-15T18:18:00Z" w16du:dateUtc="2025-12-15T10:18:00Z">
          <w:r w:rsidR="00B72452" w:rsidDel="003730A7">
            <w:rPr>
              <w:rFonts w:ascii="Times New Roman" w:eastAsia="宋体" w:hAnsi="Times New Roman" w:hint="eastAsia"/>
              <w:sz w:val="21"/>
              <w:szCs w:val="21"/>
              <w:highlight w:val="white"/>
            </w:rPr>
            <w:delText>4</w:delText>
          </w:r>
        </w:del>
      </w:ins>
      <w:del w:id="2264" w:author="1001210222 Choi" w:date="2025-12-15T18:18:00Z" w16du:dateUtc="2025-12-15T10:18:00Z">
        <w:r w:rsidR="00CF2FA0" w:rsidRPr="002F690E" w:rsidDel="003730A7">
          <w:rPr>
            <w:rFonts w:ascii="Times New Roman" w:eastAsia="宋体" w:hAnsi="Times New Roman" w:hint="eastAsia"/>
            <w:sz w:val="21"/>
            <w:szCs w:val="21"/>
            <w:highlight w:val="white"/>
          </w:rPr>
          <w:delText>处金矿床的成矿流体均具有低密度特征，且成矿流体包裹体主要为</w:delText>
        </w:r>
        <w:r w:rsidR="00CF2FA0" w:rsidRPr="002F690E" w:rsidDel="003730A7">
          <w:rPr>
            <w:rFonts w:ascii="Times New Roman" w:eastAsia="宋体" w:hAnsi="Times New Roman"/>
            <w:sz w:val="21"/>
            <w:szCs w:val="21"/>
            <w:highlight w:val="white"/>
          </w:rPr>
          <w:delText>C</w:delText>
        </w:r>
        <w:r w:rsidR="00CF2FA0" w:rsidRPr="002F690E" w:rsidDel="003730A7">
          <w:rPr>
            <w:rFonts w:ascii="Times New Roman" w:eastAsia="宋体" w:hAnsi="Times New Roman" w:hint="eastAsia"/>
            <w:sz w:val="21"/>
            <w:szCs w:val="21"/>
            <w:highlight w:val="white"/>
          </w:rPr>
          <w:delText>型（</w:delText>
        </w:r>
        <w:r w:rsidR="00CF2FA0" w:rsidRPr="002F690E" w:rsidDel="003730A7">
          <w:rPr>
            <w:rFonts w:ascii="Times New Roman" w:eastAsia="宋体" w:hAnsi="Times New Roman"/>
            <w:sz w:val="21"/>
            <w:szCs w:val="21"/>
            <w:highlight w:val="white"/>
          </w:rPr>
          <w:delText>NaCl-H</w:delText>
        </w:r>
        <w:r w:rsidR="00CF2FA0" w:rsidRPr="002F690E" w:rsidDel="003730A7">
          <w:rPr>
            <w:rFonts w:ascii="Times New Roman" w:eastAsia="宋体" w:hAnsi="Times New Roman"/>
            <w:sz w:val="21"/>
            <w:szCs w:val="21"/>
            <w:highlight w:val="white"/>
            <w:vertAlign w:val="subscript"/>
          </w:rPr>
          <w:delText>2</w:delText>
        </w:r>
        <w:r w:rsidR="00CF2FA0" w:rsidRPr="002F690E" w:rsidDel="003730A7">
          <w:rPr>
            <w:rFonts w:ascii="Times New Roman" w:eastAsia="宋体" w:hAnsi="Times New Roman"/>
            <w:sz w:val="21"/>
            <w:szCs w:val="21"/>
            <w:highlight w:val="white"/>
          </w:rPr>
          <w:delText>O-CO</w:delText>
        </w:r>
        <w:r w:rsidR="00CF2FA0" w:rsidRPr="002F690E" w:rsidDel="003730A7">
          <w:rPr>
            <w:rFonts w:ascii="Times New Roman" w:eastAsia="宋体" w:hAnsi="Times New Roman"/>
            <w:sz w:val="21"/>
            <w:szCs w:val="21"/>
            <w:highlight w:val="white"/>
            <w:vertAlign w:val="subscript"/>
          </w:rPr>
          <w:delText>2</w:delText>
        </w:r>
        <w:r w:rsidR="00CF2FA0" w:rsidRPr="002F690E" w:rsidDel="003730A7">
          <w:rPr>
            <w:rFonts w:ascii="Times New Roman" w:eastAsia="宋体" w:hAnsi="Times New Roman" w:hint="eastAsia"/>
            <w:sz w:val="21"/>
            <w:szCs w:val="21"/>
            <w:highlight w:val="white"/>
          </w:rPr>
          <w:delText>），而非</w:delText>
        </w:r>
        <w:r w:rsidR="00CF2FA0" w:rsidRPr="002F690E" w:rsidDel="003730A7">
          <w:rPr>
            <w:rFonts w:ascii="Times New Roman" w:eastAsia="宋体" w:hAnsi="Times New Roman"/>
            <w:sz w:val="21"/>
            <w:szCs w:val="21"/>
            <w:highlight w:val="white"/>
          </w:rPr>
          <w:delText>W</w:delText>
        </w:r>
        <w:r w:rsidR="00CF2FA0" w:rsidRPr="002F690E" w:rsidDel="003730A7">
          <w:rPr>
            <w:rFonts w:ascii="Times New Roman" w:eastAsia="宋体" w:hAnsi="Times New Roman" w:hint="eastAsia"/>
            <w:sz w:val="21"/>
            <w:szCs w:val="21"/>
            <w:highlight w:val="white"/>
          </w:rPr>
          <w:delText>型（</w:delText>
        </w:r>
        <w:r w:rsidR="00CF2FA0" w:rsidRPr="002F690E" w:rsidDel="003730A7">
          <w:rPr>
            <w:rFonts w:ascii="Times New Roman" w:eastAsia="宋体" w:hAnsi="Times New Roman"/>
            <w:sz w:val="21"/>
            <w:szCs w:val="21"/>
            <w:highlight w:val="white"/>
          </w:rPr>
          <w:delText>NaCl-H</w:delText>
        </w:r>
        <w:r w:rsidR="00CF2FA0"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sz w:val="21"/>
            <w:szCs w:val="21"/>
            <w:highlight w:val="white"/>
          </w:rPr>
          <w:delText>O</w:delText>
        </w:r>
        <w:r w:rsidRPr="002F690E" w:rsidDel="003730A7">
          <w:rPr>
            <w:rFonts w:ascii="Times New Roman" w:eastAsia="宋体" w:hAnsi="Times New Roman" w:hint="eastAsia"/>
            <w:sz w:val="21"/>
            <w:szCs w:val="21"/>
            <w:highlight w:val="white"/>
          </w:rPr>
          <w:delText>）。其中，白云与五龙金矿床成矿流体的均一温度与压力范围均较大（</w:delText>
        </w:r>
        <w:r w:rsidR="00587763" w:rsidRPr="002F690E" w:rsidDel="003730A7">
          <w:rPr>
            <w:rFonts w:ascii="Times New Roman" w:eastAsia="宋体" w:hAnsi="Times New Roman" w:hint="eastAsia"/>
            <w:sz w:val="21"/>
            <w:szCs w:val="21"/>
            <w:highlight w:val="white"/>
          </w:rPr>
          <w:delText>图</w:delText>
        </w:r>
        <w:r w:rsidR="00587763" w:rsidRPr="002F690E" w:rsidDel="003730A7">
          <w:rPr>
            <w:rFonts w:ascii="Times New Roman" w:eastAsia="宋体" w:hAnsi="Times New Roman"/>
            <w:sz w:val="21"/>
            <w:szCs w:val="21"/>
            <w:highlight w:val="white"/>
          </w:rPr>
          <w:delText>10B</w:delText>
        </w:r>
        <w:r w:rsidR="00587763" w:rsidRPr="002F690E" w:rsidDel="003730A7">
          <w:rPr>
            <w:rFonts w:ascii="Times New Roman" w:eastAsia="宋体" w:hAnsi="Times New Roman" w:hint="eastAsia"/>
            <w:sz w:val="21"/>
            <w:szCs w:val="21"/>
            <w:highlight w:val="white"/>
          </w:rPr>
          <w:delText>，</w:delText>
        </w:r>
        <w:r w:rsidR="00587763" w:rsidRPr="002F690E" w:rsidDel="003730A7">
          <w:rPr>
            <w:rFonts w:ascii="Times New Roman" w:eastAsia="宋体" w:hAnsi="Times New Roman"/>
            <w:sz w:val="21"/>
            <w:szCs w:val="21"/>
            <w:highlight w:val="white"/>
          </w:rPr>
          <w:delText>10E</w:delText>
        </w:r>
      </w:del>
      <w:ins w:id="2265" w:author="home" w:date="2025-12-08T15:08:00Z">
        <w:del w:id="2266"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267" w:author="1001210222 Choi" w:date="2025-12-15T18:18:00Z" w16du:dateUtc="2025-12-15T10:18:00Z">
        <w:r w:rsidRPr="002F690E" w:rsidDel="003730A7">
          <w:rPr>
            <w:rFonts w:ascii="Times New Roman" w:eastAsia="宋体" w:hAnsi="Times New Roman" w:hint="eastAsia"/>
            <w:sz w:val="21"/>
            <w:szCs w:val="21"/>
            <w:highlight w:val="white"/>
          </w:rPr>
          <w:delText>），小佟家堡子的成矿流体均一温度与压力较四</w:delText>
        </w:r>
      </w:del>
      <w:ins w:id="2268" w:author="home" w:date="2025-12-08T15:14:00Z">
        <w:del w:id="2269" w:author="1001210222 Choi" w:date="2025-12-15T18:18:00Z" w16du:dateUtc="2025-12-15T10:18:00Z">
          <w:r w:rsidR="00DE60A0" w:rsidDel="003730A7">
            <w:rPr>
              <w:rFonts w:ascii="Times New Roman" w:eastAsia="宋体" w:hAnsi="Times New Roman" w:hint="eastAsia"/>
              <w:sz w:val="21"/>
              <w:szCs w:val="21"/>
              <w:highlight w:val="white"/>
            </w:rPr>
            <w:delText>4</w:delText>
          </w:r>
        </w:del>
      </w:ins>
      <w:del w:id="2270" w:author="1001210222 Choi" w:date="2025-12-15T18:18:00Z" w16du:dateUtc="2025-12-15T10:18:00Z">
        <w:r w:rsidRPr="002F690E" w:rsidDel="003730A7">
          <w:rPr>
            <w:rFonts w:ascii="Times New Roman" w:eastAsia="宋体" w:hAnsi="Times New Roman" w:hint="eastAsia"/>
            <w:sz w:val="21"/>
            <w:szCs w:val="21"/>
            <w:highlight w:val="white"/>
          </w:rPr>
          <w:delText>处金矿床的整体水平更高（图</w:delText>
        </w:r>
        <w:r w:rsidRPr="002F690E" w:rsidDel="003730A7">
          <w:rPr>
            <w:rFonts w:ascii="Times New Roman" w:eastAsia="宋体" w:hAnsi="Times New Roman"/>
            <w:sz w:val="21"/>
            <w:szCs w:val="21"/>
            <w:highlight w:val="white"/>
          </w:rPr>
          <w:delText>10C</w:delText>
        </w:r>
      </w:del>
      <w:ins w:id="2271" w:author="home" w:date="2025-12-08T15:08:00Z">
        <w:del w:id="2272"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273" w:author="1001210222 Choi" w:date="2025-12-15T18:18:00Z" w16du:dateUtc="2025-12-15T10:18:00Z">
        <w:r w:rsidRPr="002F690E" w:rsidDel="003730A7">
          <w:rPr>
            <w:rFonts w:ascii="Times New Roman" w:eastAsia="宋体" w:hAnsi="Times New Roman" w:hint="eastAsia"/>
            <w:sz w:val="21"/>
            <w:szCs w:val="21"/>
            <w:highlight w:val="white"/>
          </w:rPr>
          <w:delText>），而猫岭金矿床的成矿流体均一温度与压力较整体水平低（图</w:delText>
        </w:r>
        <w:r w:rsidRPr="002F690E" w:rsidDel="003730A7">
          <w:rPr>
            <w:rFonts w:ascii="Times New Roman" w:eastAsia="宋体" w:hAnsi="Times New Roman"/>
            <w:sz w:val="21"/>
            <w:szCs w:val="21"/>
            <w:highlight w:val="white"/>
          </w:rPr>
          <w:delText>10D</w:delText>
        </w:r>
      </w:del>
      <w:ins w:id="2274" w:author="home" w:date="2025-12-08T15:08:00Z">
        <w:del w:id="2275" w:author="1001210222 Choi" w:date="2025-12-15T18:18:00Z" w16du:dateUtc="2025-12-15T10:18:00Z">
          <w:r w:rsidR="00C11BCE" w:rsidRPr="00C11BCE" w:rsidDel="003730A7">
            <w:rPr>
              <w:rFonts w:ascii="Times New Roman" w:eastAsia="仿宋" w:hAnsi="Times New Roman"/>
              <w:noProof/>
              <w:sz w:val="18"/>
              <w:szCs w:val="18"/>
              <w:highlight w:val="yellow"/>
              <w:vertAlign w:val="superscript"/>
            </w:rPr>
            <w:delText>[15,24,31,178-179, 181]</w:delText>
          </w:r>
        </w:del>
      </w:ins>
      <w:del w:id="2276" w:author="1001210222 Choi" w:date="2025-12-15T18:18:00Z" w16du:dateUtc="2025-12-15T10:18:00Z">
        <w:r w:rsidRPr="002F690E" w:rsidDel="003730A7">
          <w:rPr>
            <w:rFonts w:ascii="Times New Roman" w:eastAsia="宋体" w:hAnsi="Times New Roman" w:hint="eastAsia"/>
            <w:sz w:val="21"/>
            <w:szCs w:val="21"/>
            <w:highlight w:val="white"/>
          </w:rPr>
          <w:delText>）。</w:delText>
        </w:r>
      </w:del>
      <w:ins w:id="2277" w:author="home" w:date="2025-12-08T15:14:00Z">
        <w:del w:id="2278" w:author="1001210222 Choi" w:date="2025-12-15T18:18:00Z" w16du:dateUtc="2025-12-15T10:18:00Z">
          <w:r w:rsidR="00DE60A0" w:rsidDel="003730A7">
            <w:rPr>
              <w:rFonts w:ascii="Times New Roman" w:eastAsia="宋体" w:hAnsi="Times New Roman" w:hint="eastAsia"/>
              <w:sz w:val="21"/>
              <w:szCs w:val="21"/>
              <w:highlight w:val="white"/>
            </w:rPr>
            <w:delText>4</w:delText>
          </w:r>
        </w:del>
      </w:ins>
      <w:del w:id="2279" w:author="1001210222 Choi" w:date="2025-12-15T18:18:00Z" w16du:dateUtc="2025-12-15T10:18:00Z">
        <w:r w:rsidRPr="002F690E" w:rsidDel="003730A7">
          <w:rPr>
            <w:rFonts w:ascii="Times New Roman" w:eastAsia="宋体" w:hAnsi="Times New Roman" w:hint="eastAsia"/>
            <w:sz w:val="21"/>
            <w:szCs w:val="21"/>
            <w:highlight w:val="white"/>
          </w:rPr>
          <w:delText>四处金矿床成矿流体系统从</w:delText>
        </w:r>
      </w:del>
      <w:commentRangeStart w:id="2280"/>
      <w:commentRangeStart w:id="2281"/>
      <w:del w:id="2282" w:author="1001210222 Choi" w:date="2025-12-09T10:08:00Z" w16du:dateUtc="2025-12-09T02:08:00Z">
        <w:r w:rsidRPr="002F690E" w:rsidDel="002A6399">
          <w:rPr>
            <w:rFonts w:ascii="Times New Roman" w:eastAsia="宋体" w:hAnsi="Times New Roman" w:hint="eastAsia"/>
            <w:sz w:val="21"/>
            <w:szCs w:val="21"/>
            <w:highlight w:val="white"/>
          </w:rPr>
          <w:delText>早期到晚期</w:delText>
        </w:r>
        <w:commentRangeEnd w:id="2280"/>
        <w:r w:rsidR="009C6FD5" w:rsidDel="002A6399">
          <w:rPr>
            <w:rStyle w:val="afa"/>
            <w:rFonts w:hint="eastAsia"/>
          </w:rPr>
          <w:commentReference w:id="2280"/>
        </w:r>
      </w:del>
      <w:commentRangeEnd w:id="2281"/>
      <w:del w:id="2283" w:author="1001210222 Choi" w:date="2025-12-15T18:18:00Z" w16du:dateUtc="2025-12-15T10:18:00Z">
        <w:r w:rsidR="001A06E8" w:rsidDel="003730A7">
          <w:rPr>
            <w:rStyle w:val="afa"/>
          </w:rPr>
          <w:commentReference w:id="2281"/>
        </w:r>
        <w:r w:rsidRPr="002F690E" w:rsidDel="003730A7">
          <w:rPr>
            <w:rFonts w:ascii="Times New Roman" w:eastAsia="宋体" w:hAnsi="Times New Roman" w:hint="eastAsia"/>
            <w:sz w:val="21"/>
            <w:szCs w:val="21"/>
            <w:highlight w:val="white"/>
          </w:rPr>
          <w:delText>的演化过程中，呈现明显的温压条件递减趋势：温度与压力持续降低，同时伴随流体密度的略微增大，近线性演化路径也</w:delText>
        </w:r>
        <w:r w:rsidR="000B7BBA" w:rsidDel="003730A7">
          <w:rPr>
            <w:rFonts w:ascii="Times New Roman" w:eastAsia="宋体" w:hAnsi="Times New Roman" w:hint="eastAsia"/>
            <w:sz w:val="21"/>
            <w:szCs w:val="21"/>
            <w:highlight w:val="white"/>
          </w:rPr>
          <w:delText>示踪</w:delText>
        </w:r>
        <w:r w:rsidRPr="002F690E" w:rsidDel="003730A7">
          <w:rPr>
            <w:rFonts w:ascii="Times New Roman" w:eastAsia="宋体" w:hAnsi="Times New Roman" w:hint="eastAsia"/>
            <w:sz w:val="21"/>
            <w:szCs w:val="21"/>
            <w:highlight w:val="white"/>
          </w:rPr>
          <w:delText>其相对单一的演化过程（</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10</w:delText>
        </w:r>
      </w:del>
      <w:ins w:id="2284" w:author="home" w:date="2025-12-08T15:08:00Z">
        <w:del w:id="2285" w:author="1001210222 Choi" w:date="2025-12-15T18:18:00Z" w16du:dateUtc="2025-12-15T10:18:00Z">
          <w:r w:rsidR="00BD0B7B" w:rsidRPr="00C11BCE" w:rsidDel="003730A7">
            <w:rPr>
              <w:rFonts w:ascii="Times New Roman" w:eastAsia="仿宋" w:hAnsi="Times New Roman"/>
              <w:noProof/>
              <w:sz w:val="18"/>
              <w:szCs w:val="18"/>
              <w:highlight w:val="yellow"/>
              <w:vertAlign w:val="superscript"/>
            </w:rPr>
            <w:delText>[15,24,31,178-179, 181]</w:delText>
          </w:r>
        </w:del>
      </w:ins>
      <w:del w:id="2286" w:author="1001210222 Choi" w:date="2025-12-15T18:18:00Z" w16du:dateUtc="2025-12-15T10:18:00Z">
        <w:r w:rsidRPr="002F690E" w:rsidDel="003730A7">
          <w:rPr>
            <w:rFonts w:ascii="Times New Roman" w:eastAsia="宋体" w:hAnsi="Times New Roman" w:hint="eastAsia"/>
            <w:sz w:val="21"/>
            <w:szCs w:val="21"/>
            <w:highlight w:val="white"/>
          </w:rPr>
          <w:delText>），具有一定的规律性与系统性。</w:delText>
        </w:r>
        <w:bookmarkEnd w:id="2227"/>
      </w:del>
    </w:p>
    <w:p w14:paraId="2CDE1E77" w14:textId="18728219" w:rsidR="00B804E8" w:rsidRPr="00B804E8" w:rsidDel="003730A7" w:rsidRDefault="00654D5F" w:rsidP="008868EF">
      <w:pPr>
        <w:spacing w:after="0" w:line="276" w:lineRule="auto"/>
        <w:ind w:firstLine="420"/>
        <w:jc w:val="both"/>
        <w:rPr>
          <w:del w:id="2287" w:author="1001210222 Choi" w:date="2025-12-15T18:18:00Z" w16du:dateUtc="2025-12-15T10:18:00Z"/>
          <w:rFonts w:ascii="Times New Roman" w:eastAsia="宋体" w:hAnsi="Times New Roman"/>
          <w:sz w:val="21"/>
          <w:szCs w:val="21"/>
        </w:rPr>
      </w:pPr>
      <w:bookmarkStart w:id="2288" w:name="正文段落_86"/>
      <w:del w:id="2289" w:author="1001210222 Choi" w:date="2025-12-15T18:18:00Z" w16du:dateUtc="2025-12-15T10:18:00Z">
        <w:r w:rsidRPr="002F690E" w:rsidDel="003730A7">
          <w:rPr>
            <w:rFonts w:ascii="Times New Roman" w:eastAsia="宋体" w:hAnsi="Times New Roman" w:hint="eastAsia"/>
            <w:sz w:val="21"/>
            <w:szCs w:val="21"/>
            <w:highlight w:val="white"/>
          </w:rPr>
          <w:delText>综上所述，辽东半岛四</w:delText>
        </w:r>
      </w:del>
      <w:ins w:id="2290" w:author="home" w:date="2025-12-08T15:16:00Z">
        <w:del w:id="2291" w:author="1001210222 Choi" w:date="2025-12-15T18:18:00Z" w16du:dateUtc="2025-12-15T10:18:00Z">
          <w:r w:rsidR="0041057E" w:rsidDel="003730A7">
            <w:rPr>
              <w:rFonts w:ascii="Times New Roman" w:eastAsia="宋体" w:hAnsi="Times New Roman" w:hint="eastAsia"/>
              <w:sz w:val="21"/>
              <w:szCs w:val="21"/>
              <w:highlight w:val="white"/>
            </w:rPr>
            <w:delText>4</w:delText>
          </w:r>
        </w:del>
      </w:ins>
      <w:del w:id="2292" w:author="1001210222 Choi" w:date="2025-12-15T18:18:00Z" w16du:dateUtc="2025-12-15T10:18:00Z">
        <w:r w:rsidRPr="002F690E" w:rsidDel="003730A7">
          <w:rPr>
            <w:rFonts w:ascii="Times New Roman" w:eastAsia="宋体" w:hAnsi="Times New Roman" w:hint="eastAsia"/>
            <w:sz w:val="21"/>
            <w:szCs w:val="21"/>
            <w:highlight w:val="white"/>
          </w:rPr>
          <w:delText>处金矿床的成矿流体均为中低温至中温，中低盐度至中盐度。其中，猫岭金矿床成矿流体的盐度最高，白云与小佟家堡子金矿床次之，五龙金矿床最低；小佟家堡子金矿床成矿流体温度最高，白云与五龙金矿床次之，猫岭金矿床最低。据前人文献可知，胶东型金矿床的成矿流体表现为中低温（</w:delText>
        </w:r>
        <w:r w:rsidRPr="002F690E" w:rsidDel="003730A7">
          <w:rPr>
            <w:rFonts w:ascii="Times New Roman" w:eastAsia="宋体" w:hAnsi="Times New Roman"/>
            <w:sz w:val="21"/>
            <w:szCs w:val="21"/>
            <w:highlight w:val="white"/>
          </w:rPr>
          <w:delText>200-</w:delText>
        </w:r>
      </w:del>
      <w:ins w:id="2293" w:author="home" w:date="2025-12-08T15:15:00Z">
        <w:del w:id="2294" w:author="1001210222 Choi" w:date="2025-12-15T18:18:00Z" w16du:dateUtc="2025-12-15T10:18:00Z">
          <w:r w:rsidR="00650486" w:rsidDel="003730A7">
            <w:rPr>
              <w:rFonts w:ascii="Times New Roman" w:eastAsia="宋体" w:hAnsi="Times New Roman"/>
              <w:sz w:val="21"/>
              <w:szCs w:val="21"/>
              <w:highlight w:val="white"/>
            </w:rPr>
            <w:delText>~</w:delText>
          </w:r>
        </w:del>
      </w:ins>
      <w:del w:id="2295" w:author="1001210222 Choi" w:date="2025-12-15T18:18:00Z" w16du:dateUtc="2025-12-15T10:18:00Z">
        <w:r w:rsidRPr="002F690E" w:rsidDel="003730A7">
          <w:rPr>
            <w:rFonts w:ascii="Times New Roman" w:eastAsia="宋体" w:hAnsi="Times New Roman"/>
            <w:sz w:val="21"/>
            <w:szCs w:val="21"/>
            <w:highlight w:val="white"/>
          </w:rPr>
          <w:delText>400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w:delText>
        </w:r>
      </w:del>
      <w:ins w:id="2296" w:author="home" w:date="2025-12-08T15:16:00Z">
        <w:del w:id="2297" w:author="1001210222 Choi" w:date="2025-12-15T18:18:00Z" w16du:dateUtc="2025-12-15T10:18:00Z">
          <w:r w:rsidR="00AB1AA2" w:rsidDel="003730A7">
            <w:rPr>
              <w:rFonts w:ascii="Times New Roman" w:eastAsia="宋体" w:hAnsi="Times New Roman" w:hint="eastAsia"/>
              <w:sz w:val="21"/>
              <w:szCs w:val="21"/>
              <w:highlight w:val="white"/>
            </w:rPr>
            <w:delText>、</w:delText>
          </w:r>
        </w:del>
      </w:ins>
      <w:del w:id="2298" w:author="1001210222 Choi" w:date="2025-12-15T18:18:00Z" w16du:dateUtc="2025-12-15T10:18:00Z">
        <w:r w:rsidRPr="002F690E" w:rsidDel="003730A7">
          <w:rPr>
            <w:rFonts w:ascii="Times New Roman" w:eastAsia="宋体" w:hAnsi="Times New Roman" w:hint="eastAsia"/>
            <w:sz w:val="21"/>
            <w:szCs w:val="21"/>
            <w:highlight w:val="white"/>
          </w:rPr>
          <w:delText>低盐度</w:delText>
        </w:r>
      </w:del>
      <w:ins w:id="2299" w:author="home" w:date="2025-12-08T15:16:00Z">
        <w:del w:id="2300" w:author="1001210222 Choi" w:date="2025-12-15T18:18:00Z" w16du:dateUtc="2025-12-15T10:18:00Z">
          <w:r w:rsidR="00650486" w:rsidRPr="00503F66" w:rsidDel="003730A7">
            <w:rPr>
              <w:rFonts w:ascii="Times New Roman" w:eastAsia="楷体" w:hAnsi="Times New Roman" w:hint="eastAsia"/>
              <w:i/>
              <w:sz w:val="21"/>
              <w:szCs w:val="21"/>
              <w:highlight w:val="white"/>
            </w:rPr>
            <w:delText>w</w:delText>
          </w:r>
          <w:r w:rsidR="00650486" w:rsidRPr="00503F66" w:rsidDel="003730A7">
            <w:rPr>
              <w:rFonts w:ascii="Times New Roman" w:eastAsia="楷体" w:hAnsi="Times New Roman"/>
              <w:sz w:val="21"/>
              <w:szCs w:val="21"/>
              <w:highlight w:val="white"/>
            </w:rPr>
            <w:delText>(NaCl</w:delText>
          </w:r>
          <w:r w:rsidR="00650486" w:rsidRPr="00503F66" w:rsidDel="003730A7">
            <w:rPr>
              <w:rFonts w:ascii="Times New Roman" w:eastAsia="楷体" w:hAnsi="Times New Roman"/>
              <w:sz w:val="21"/>
              <w:szCs w:val="21"/>
              <w:highlight w:val="white"/>
              <w:vertAlign w:val="subscript"/>
            </w:rPr>
            <w:delText>eq</w:delText>
          </w:r>
          <w:r w:rsidR="00650486" w:rsidRPr="00503F66" w:rsidDel="003730A7">
            <w:rPr>
              <w:rFonts w:ascii="Times New Roman" w:eastAsia="楷体" w:hAnsi="Times New Roman"/>
              <w:sz w:val="21"/>
              <w:szCs w:val="21"/>
              <w:highlight w:val="white"/>
            </w:rPr>
            <w:delText>)</w:delText>
          </w:r>
        </w:del>
      </w:ins>
      <w:del w:id="2301" w:author="1001210222 Choi" w:date="2025-12-15T18:18:00Z" w16du:dateUtc="2025-12-15T10:18:00Z">
        <w:r w:rsidRPr="002F690E" w:rsidDel="003730A7">
          <w:rPr>
            <w:rFonts w:ascii="Times New Roman" w:eastAsia="宋体" w:hAnsi="Times New Roman" w:hint="eastAsia"/>
            <w:sz w:val="21"/>
            <w:szCs w:val="21"/>
            <w:highlight w:val="white"/>
          </w:rPr>
          <w:delText>（</w:delText>
        </w:r>
        <w:r w:rsidR="00556C1E" w:rsidRPr="002F690E" w:rsidDel="003730A7">
          <w:rPr>
            <w:rFonts w:ascii="Times New Roman" w:hAnsi="Times New Roman" w:cs="Times New Roman"/>
            <w:sz w:val="21"/>
            <w:szCs w:val="21"/>
            <w:highlight w:val="white"/>
          </w:rPr>
          <w:delText>&lt;</w:delText>
        </w:r>
        <w:r w:rsidRPr="002F690E" w:rsidDel="003730A7">
          <w:rPr>
            <w:rFonts w:ascii="Times New Roman" w:eastAsia="宋体" w:hAnsi="Times New Roman"/>
            <w:sz w:val="21"/>
            <w:szCs w:val="21"/>
            <w:highlight w:val="white"/>
          </w:rPr>
          <w:delText>6</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w:delText>
        </w:r>
      </w:del>
      <w:ins w:id="2302" w:author="home" w:date="2025-12-08T15:16:00Z">
        <w:del w:id="2303" w:author="1001210222 Choi" w:date="2025-12-15T18:18:00Z" w16du:dateUtc="2025-12-15T10:18:00Z">
          <w:r w:rsidR="00AB1AA2" w:rsidDel="003730A7">
            <w:rPr>
              <w:rFonts w:ascii="Times New Roman" w:eastAsia="宋体" w:hAnsi="Times New Roman" w:hint="eastAsia"/>
              <w:sz w:val="21"/>
              <w:szCs w:val="21"/>
              <w:highlight w:val="white"/>
            </w:rPr>
            <w:delText>和</w:delText>
          </w:r>
        </w:del>
      </w:ins>
      <w:del w:id="2304" w:author="1001210222 Choi" w:date="2025-12-15T18:18:00Z" w16du:dateUtc="2025-12-15T10:18:00Z">
        <w:r w:rsidRPr="002F690E" w:rsidDel="003730A7">
          <w:rPr>
            <w:rFonts w:ascii="Times New Roman" w:eastAsia="宋体" w:hAnsi="Times New Roman" w:hint="eastAsia"/>
            <w:sz w:val="21"/>
            <w:szCs w:val="21"/>
            <w:highlight w:val="white"/>
          </w:rPr>
          <w:delText>低密度（</w:delText>
        </w:r>
        <w:r w:rsidRPr="002F690E" w:rsidDel="003730A7">
          <w:rPr>
            <w:rFonts w:ascii="Times New Roman" w:eastAsia="宋体" w:hAnsi="Times New Roman"/>
            <w:sz w:val="21"/>
            <w:szCs w:val="21"/>
            <w:highlight w:val="white"/>
          </w:rPr>
          <w:delText>0.6-</w:delText>
        </w:r>
      </w:del>
      <w:ins w:id="2305" w:author="home" w:date="2025-12-08T15:16:00Z">
        <w:del w:id="2306" w:author="1001210222 Choi" w:date="2025-12-15T18:18:00Z" w16du:dateUtc="2025-12-15T10:18:00Z">
          <w:r w:rsidR="00650486" w:rsidDel="003730A7">
            <w:rPr>
              <w:rFonts w:ascii="Times New Roman" w:eastAsia="宋体" w:hAnsi="Times New Roman"/>
              <w:sz w:val="21"/>
              <w:szCs w:val="21"/>
              <w:highlight w:val="white"/>
            </w:rPr>
            <w:delText>~</w:delText>
          </w:r>
        </w:del>
      </w:ins>
      <w:del w:id="2307" w:author="1001210222 Choi" w:date="2025-12-15T18:18:00Z" w16du:dateUtc="2025-12-15T10:18:00Z">
        <w:r w:rsidRPr="002F690E" w:rsidDel="003730A7">
          <w:rPr>
            <w:rFonts w:ascii="Times New Roman" w:eastAsia="宋体" w:hAnsi="Times New Roman"/>
            <w:sz w:val="21"/>
            <w:szCs w:val="21"/>
            <w:highlight w:val="white"/>
          </w:rPr>
          <w:delText>1.0 g</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cm</w:delText>
        </w:r>
        <w:r w:rsidRPr="002F690E" w:rsidDel="003730A7">
          <w:rPr>
            <w:rFonts w:ascii="Times New Roman" w:eastAsia="宋体" w:hAnsi="Times New Roman"/>
            <w:sz w:val="21"/>
            <w:szCs w:val="21"/>
            <w:highlight w:val="white"/>
            <w:vertAlign w:val="superscript"/>
          </w:rPr>
          <w:delText>3</w:delText>
        </w:r>
        <w:r w:rsidR="00587763" w:rsidRPr="002F690E" w:rsidDel="003730A7">
          <w:rPr>
            <w:rFonts w:ascii="Times New Roman" w:eastAsia="宋体" w:hAnsi="Times New Roman" w:hint="eastAsia"/>
            <w:sz w:val="21"/>
            <w:szCs w:val="21"/>
            <w:highlight w:val="white"/>
          </w:rPr>
          <w:delText>）</w:delText>
        </w:r>
      </w:del>
      <w:ins w:id="2308" w:author="home" w:date="2025-12-08T15:16:00Z">
        <w:del w:id="2309" w:author="1001210222 Choi" w:date="2025-12-15T18:18:00Z" w16du:dateUtc="2025-12-15T10:18:00Z">
          <w:r w:rsidR="00D614F5" w:rsidDel="003730A7">
            <w:rPr>
              <w:rFonts w:ascii="Times New Roman" w:eastAsia="宋体" w:hAnsi="Times New Roman" w:hint="eastAsia"/>
              <w:sz w:val="21"/>
              <w:szCs w:val="21"/>
              <w:highlight w:val="white"/>
            </w:rPr>
            <w:delText>的</w:delText>
          </w:r>
        </w:del>
      </w:ins>
      <w:del w:id="2310" w:author="1001210222 Choi" w:date="2025-12-15T18:18:00Z" w16du:dateUtc="2025-12-15T10:18:00Z">
        <w:r w:rsidR="00587763" w:rsidRPr="002F690E" w:rsidDel="003730A7">
          <w:rPr>
            <w:rFonts w:ascii="Times New Roman" w:eastAsia="宋体" w:hAnsi="Times New Roman" w:hint="eastAsia"/>
            <w:sz w:val="21"/>
            <w:szCs w:val="21"/>
            <w:highlight w:val="white"/>
          </w:rPr>
          <w:delText>特征</w:delText>
        </w:r>
        <w:r w:rsidR="00F57588" w:rsidRPr="00654D5F" w:rsidDel="003730A7">
          <w:rPr>
            <w:rFonts w:ascii="Times New Roman" w:eastAsia="宋体" w:hAnsi="Times New Roman"/>
            <w:noProof/>
            <w:sz w:val="21"/>
            <w:szCs w:val="21"/>
            <w:highlight w:val="yellow"/>
            <w:vertAlign w:val="superscript"/>
          </w:rPr>
          <w:delText>[182-186]</w:delText>
        </w:r>
        <w:r w:rsidRPr="002F690E" w:rsidDel="003730A7">
          <w:rPr>
            <w:rFonts w:ascii="Times New Roman" w:eastAsia="宋体" w:hAnsi="Times New Roman" w:hint="eastAsia"/>
            <w:sz w:val="21"/>
            <w:szCs w:val="21"/>
            <w:highlight w:val="white"/>
          </w:rPr>
          <w:delText>，与上述辽东四</w:delText>
        </w:r>
      </w:del>
      <w:ins w:id="2311" w:author="home" w:date="2025-12-08T15:17:00Z">
        <w:del w:id="2312" w:author="1001210222 Choi" w:date="2025-12-15T18:18:00Z" w16du:dateUtc="2025-12-15T10:18:00Z">
          <w:r w:rsidR="00D614F5" w:rsidDel="003730A7">
            <w:rPr>
              <w:rFonts w:ascii="Times New Roman" w:eastAsia="宋体" w:hAnsi="Times New Roman" w:hint="eastAsia"/>
              <w:sz w:val="21"/>
              <w:szCs w:val="21"/>
              <w:highlight w:val="white"/>
            </w:rPr>
            <w:delText>4</w:delText>
          </w:r>
        </w:del>
      </w:ins>
      <w:del w:id="2313" w:author="1001210222 Choi" w:date="2025-12-15T18:18:00Z" w16du:dateUtc="2025-12-15T10:18:00Z">
        <w:r w:rsidRPr="002F690E" w:rsidDel="003730A7">
          <w:rPr>
            <w:rFonts w:ascii="Times New Roman" w:eastAsia="宋体" w:hAnsi="Times New Roman" w:hint="eastAsia"/>
            <w:sz w:val="21"/>
            <w:szCs w:val="21"/>
            <w:highlight w:val="white"/>
          </w:rPr>
          <w:delText>处金矿床基本一致。</w:delText>
        </w:r>
        <w:bookmarkEnd w:id="2288"/>
      </w:del>
    </w:p>
    <w:p w14:paraId="17007BA9" w14:textId="59CDA545" w:rsidR="00B804E8" w:rsidRPr="00B804E8" w:rsidDel="003730A7" w:rsidRDefault="00654D5F" w:rsidP="008868EF">
      <w:pPr>
        <w:spacing w:beforeLines="50" w:before="156" w:afterLines="50" w:after="156" w:line="276" w:lineRule="auto"/>
        <w:jc w:val="both"/>
        <w:outlineLvl w:val="2"/>
        <w:rPr>
          <w:del w:id="2314" w:author="1001210222 Choi" w:date="2025-12-15T18:18:00Z" w16du:dateUtc="2025-12-15T10:18:00Z"/>
          <w:rFonts w:ascii="黑体" w:eastAsia="黑体" w:hAnsi="黑体" w:hint="eastAsia"/>
          <w:b/>
          <w:bCs/>
          <w:sz w:val="21"/>
          <w:szCs w:val="21"/>
        </w:rPr>
      </w:pPr>
      <w:bookmarkStart w:id="2315" w:name="二级标题序号_18"/>
      <w:bookmarkStart w:id="2316" w:name="二级标题_20"/>
      <w:del w:id="2317" w:author="1001210222 Choi" w:date="2025-12-15T18:18:00Z" w16du:dateUtc="2025-12-15T10:18:00Z">
        <w:r w:rsidRPr="002F690E" w:rsidDel="003730A7">
          <w:rPr>
            <w:rFonts w:ascii="黑体" w:eastAsia="黑体" w:hAnsi="黑体"/>
            <w:b/>
            <w:bCs/>
            <w:sz w:val="21"/>
            <w:szCs w:val="21"/>
            <w:highlight w:val="white"/>
          </w:rPr>
          <w:delText>4.2</w:delText>
        </w:r>
        <w:bookmarkEnd w:id="2315"/>
        <w:r w:rsidRPr="002F690E" w:rsidDel="003730A7">
          <w:rPr>
            <w:rFonts w:ascii="黑体" w:eastAsia="黑体" w:hAnsi="黑体" w:hint="eastAsia"/>
            <w:b/>
            <w:bCs/>
            <w:sz w:val="21"/>
            <w:szCs w:val="21"/>
            <w:highlight w:val="white"/>
          </w:rPr>
          <w:delText>成矿流体来源</w:delText>
        </w:r>
        <w:bookmarkEnd w:id="2316"/>
      </w:del>
    </w:p>
    <w:p w14:paraId="4D4B4F96" w14:textId="3D7D41B6" w:rsidR="00B804E8" w:rsidRPr="00B804E8" w:rsidDel="003730A7" w:rsidRDefault="00654D5F" w:rsidP="008868EF">
      <w:pPr>
        <w:spacing w:after="0" w:line="276" w:lineRule="auto"/>
        <w:ind w:firstLine="420"/>
        <w:jc w:val="both"/>
        <w:rPr>
          <w:del w:id="2318" w:author="1001210222 Choi" w:date="2025-12-15T18:18:00Z" w16du:dateUtc="2025-12-15T10:18:00Z"/>
          <w:rFonts w:ascii="Times New Roman" w:eastAsia="宋体" w:hAnsi="Times New Roman"/>
          <w:sz w:val="21"/>
          <w:szCs w:val="21"/>
        </w:rPr>
      </w:pPr>
      <w:bookmarkStart w:id="2319" w:name="正文段落_88"/>
      <w:del w:id="2320" w:author="1001210222 Choi" w:date="2025-12-15T18:18:00Z" w16du:dateUtc="2025-12-15T10:18:00Z">
        <w:r w:rsidRPr="002F690E" w:rsidDel="003730A7">
          <w:rPr>
            <w:rFonts w:ascii="Times New Roman" w:eastAsia="宋体" w:hAnsi="Times New Roman" w:hint="eastAsia"/>
            <w:sz w:val="21"/>
            <w:szCs w:val="21"/>
            <w:highlight w:val="white"/>
          </w:rPr>
          <w:delText>白云、猫岭及五龙金矿床部分早阶段成矿流体</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18</w:delText>
        </w:r>
        <w:r w:rsidRPr="002F690E" w:rsidDel="003730A7">
          <w:rPr>
            <w:rFonts w:ascii="Times New Roman" w:eastAsia="宋体" w:hAnsi="Times New Roman"/>
            <w:sz w:val="21"/>
            <w:szCs w:val="21"/>
            <w:highlight w:val="white"/>
          </w:rPr>
          <w:delText>O</w:delText>
        </w:r>
        <w:r w:rsidRPr="002F690E" w:rsidDel="003730A7">
          <w:rPr>
            <w:rFonts w:ascii="Times New Roman" w:eastAsia="宋体" w:hAnsi="Times New Roman"/>
            <w:sz w:val="21"/>
            <w:szCs w:val="21"/>
            <w:highlight w:val="white"/>
            <w:vertAlign w:val="subscript"/>
          </w:rPr>
          <w:delText>H</w:delText>
        </w:r>
        <w:r w:rsidRPr="00EB1E4D" w:rsidDel="003730A7">
          <w:rPr>
            <w:rFonts w:ascii="Times New Roman" w:eastAsia="宋体" w:hAnsi="Times New Roman"/>
            <w:sz w:val="13"/>
            <w:szCs w:val="13"/>
            <w:highlight w:val="white"/>
            <w:vertAlign w:val="subscript"/>
          </w:rPr>
          <w:delText>2</w:delText>
        </w:r>
        <w:r w:rsidRPr="002F690E" w:rsidDel="003730A7">
          <w:rPr>
            <w:rFonts w:ascii="Times New Roman" w:eastAsia="宋体" w:hAnsi="Times New Roman"/>
            <w:sz w:val="21"/>
            <w:szCs w:val="21"/>
            <w:highlight w:val="white"/>
            <w:vertAlign w:val="subscript"/>
          </w:rPr>
          <w:delText>O</w:delText>
        </w:r>
        <w:r w:rsidRPr="002F690E" w:rsidDel="003730A7">
          <w:rPr>
            <w:rFonts w:ascii="Times New Roman" w:eastAsia="宋体" w:hAnsi="Times New Roman" w:hint="eastAsia"/>
            <w:sz w:val="21"/>
            <w:szCs w:val="21"/>
            <w:highlight w:val="white"/>
          </w:rPr>
          <w:delText>值处于变质水及岩浆水范围内（</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11</w:delText>
        </w:r>
        <w:r w:rsidRPr="002F690E" w:rsidDel="003730A7">
          <w:rPr>
            <w:rFonts w:ascii="Times New Roman" w:eastAsia="宋体" w:hAnsi="Times New Roman" w:hint="eastAsia"/>
            <w:sz w:val="21"/>
            <w:szCs w:val="21"/>
            <w:highlight w:val="white"/>
          </w:rPr>
          <w:delText>），说明其成矿流体可能来自变质热液或岩浆热液，但岩浆水的</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18</w:delText>
        </w:r>
        <w:r w:rsidRPr="002F690E" w:rsidDel="003730A7">
          <w:rPr>
            <w:rFonts w:ascii="Times New Roman" w:eastAsia="宋体" w:hAnsi="Times New Roman"/>
            <w:sz w:val="21"/>
            <w:szCs w:val="21"/>
            <w:highlight w:val="white"/>
          </w:rPr>
          <w:delText>O</w:delText>
        </w:r>
        <w:r w:rsidRPr="002F690E" w:rsidDel="003730A7">
          <w:rPr>
            <w:rFonts w:ascii="Times New Roman" w:eastAsia="宋体" w:hAnsi="Times New Roman"/>
            <w:sz w:val="21"/>
            <w:szCs w:val="21"/>
            <w:highlight w:val="white"/>
            <w:vertAlign w:val="subscript"/>
          </w:rPr>
          <w:delText>H2O</w:delText>
        </w:r>
        <w:r w:rsidRPr="002F690E" w:rsidDel="003730A7">
          <w:rPr>
            <w:rFonts w:ascii="Times New Roman" w:eastAsia="宋体" w:hAnsi="Times New Roman" w:hint="eastAsia"/>
            <w:sz w:val="21"/>
            <w:szCs w:val="21"/>
            <w:highlight w:val="white"/>
          </w:rPr>
          <w:delText>值范围与变质水重合，二者贡献大小需结合其他证据加以区分。如上所述，三</w:delText>
        </w:r>
      </w:del>
      <w:ins w:id="2321" w:author="home" w:date="2025-12-08T15:21:00Z">
        <w:del w:id="2322" w:author="1001210222 Choi" w:date="2025-12-15T18:18:00Z" w16du:dateUtc="2025-12-15T10:18:00Z">
          <w:r w:rsidR="00196DA2" w:rsidDel="003730A7">
            <w:rPr>
              <w:rFonts w:ascii="Times New Roman" w:eastAsia="宋体" w:hAnsi="Times New Roman" w:hint="eastAsia"/>
              <w:sz w:val="21"/>
              <w:szCs w:val="21"/>
              <w:highlight w:val="white"/>
            </w:rPr>
            <w:delText>3</w:delText>
          </w:r>
        </w:del>
      </w:ins>
      <w:del w:id="2323" w:author="1001210222 Choi" w:date="2025-12-15T18:18:00Z" w16du:dateUtc="2025-12-15T10:18:00Z">
        <w:r w:rsidRPr="002F690E" w:rsidDel="003730A7">
          <w:rPr>
            <w:rFonts w:ascii="Times New Roman" w:eastAsia="宋体" w:hAnsi="Times New Roman" w:hint="eastAsia"/>
            <w:sz w:val="21"/>
            <w:szCs w:val="21"/>
            <w:highlight w:val="white"/>
          </w:rPr>
          <w:delText>处金矿床早阶段成矿流体均为中低温（</w:delText>
        </w:r>
        <w:r w:rsidRPr="002F690E" w:rsidDel="003730A7">
          <w:rPr>
            <w:rFonts w:ascii="Times New Roman" w:eastAsia="宋体" w:hAnsi="Times New Roman"/>
            <w:sz w:val="21"/>
            <w:szCs w:val="21"/>
            <w:highlight w:val="white"/>
          </w:rPr>
          <w:delText>232.42-</w:delText>
        </w:r>
      </w:del>
      <w:ins w:id="2324" w:author="home" w:date="2025-12-08T15:21:00Z">
        <w:del w:id="2325" w:author="1001210222 Choi" w:date="2025-12-15T18:18:00Z" w16du:dateUtc="2025-12-15T10:18:00Z">
          <w:r w:rsidR="00196DA2" w:rsidDel="003730A7">
            <w:rPr>
              <w:rFonts w:ascii="Times New Roman" w:eastAsia="宋体" w:hAnsi="Times New Roman"/>
              <w:sz w:val="21"/>
              <w:szCs w:val="21"/>
              <w:highlight w:val="white"/>
            </w:rPr>
            <w:delText>~</w:delText>
          </w:r>
        </w:del>
      </w:ins>
      <w:del w:id="2326" w:author="1001210222 Choi" w:date="2025-12-15T18:18:00Z" w16du:dateUtc="2025-12-15T10:18:00Z">
        <w:r w:rsidRPr="002F690E" w:rsidDel="003730A7">
          <w:rPr>
            <w:rFonts w:ascii="Times New Roman" w:eastAsia="宋体" w:hAnsi="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w:delText>
        </w:r>
      </w:del>
      <w:ins w:id="2327" w:author="home" w:date="2025-12-08T15:21:00Z">
        <w:del w:id="2328" w:author="1001210222 Choi" w:date="2025-12-15T18:18:00Z" w16du:dateUtc="2025-12-15T10:18:00Z">
          <w:r w:rsidR="00196DA2" w:rsidDel="003730A7">
            <w:rPr>
              <w:rFonts w:ascii="Times New Roman" w:eastAsia="宋体" w:hAnsi="Times New Roman" w:hint="eastAsia"/>
              <w:sz w:val="21"/>
              <w:szCs w:val="21"/>
              <w:highlight w:val="white"/>
            </w:rPr>
            <w:delText>、</w:delText>
          </w:r>
        </w:del>
      </w:ins>
      <w:del w:id="2329" w:author="1001210222 Choi" w:date="2025-12-15T18:18:00Z" w16du:dateUtc="2025-12-15T10:18:00Z">
        <w:r w:rsidRPr="002F690E" w:rsidDel="003730A7">
          <w:rPr>
            <w:rFonts w:ascii="Times New Roman" w:eastAsia="宋体" w:hAnsi="Times New Roman"/>
            <w:sz w:val="21"/>
            <w:szCs w:val="21"/>
            <w:highlight w:val="white"/>
          </w:rPr>
          <w:delText>147.00-</w:delText>
        </w:r>
      </w:del>
      <w:ins w:id="2330" w:author="home" w:date="2025-12-08T15:21:00Z">
        <w:del w:id="2331" w:author="1001210222 Choi" w:date="2025-12-15T18:18:00Z" w16du:dateUtc="2025-12-15T10:18:00Z">
          <w:r w:rsidR="00196DA2" w:rsidDel="003730A7">
            <w:rPr>
              <w:rFonts w:ascii="Times New Roman" w:eastAsia="宋体" w:hAnsi="Times New Roman"/>
              <w:sz w:val="21"/>
              <w:szCs w:val="21"/>
              <w:highlight w:val="white"/>
            </w:rPr>
            <w:delText>~</w:delText>
          </w:r>
        </w:del>
      </w:ins>
      <w:del w:id="2332" w:author="1001210222 Choi" w:date="2025-12-15T18:18:00Z" w16du:dateUtc="2025-12-15T10:18:00Z">
        <w:r w:rsidRPr="002F690E" w:rsidDel="003730A7">
          <w:rPr>
            <w:rFonts w:ascii="Times New Roman" w:eastAsia="宋体" w:hAnsi="Times New Roman"/>
            <w:sz w:val="21"/>
            <w:szCs w:val="21"/>
            <w:highlight w:val="white"/>
          </w:rPr>
          <w:delText>321.00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w:delText>
        </w:r>
      </w:del>
      <w:ins w:id="2333" w:author="home" w:date="2025-12-08T15:21:00Z">
        <w:del w:id="2334" w:author="1001210222 Choi" w:date="2025-12-15T18:18:00Z" w16du:dateUtc="2025-12-15T10:18:00Z">
          <w:r w:rsidR="00196DA2" w:rsidDel="003730A7">
            <w:rPr>
              <w:rFonts w:ascii="Times New Roman" w:eastAsia="宋体" w:hAnsi="Times New Roman" w:hint="eastAsia"/>
              <w:sz w:val="21"/>
              <w:szCs w:val="21"/>
              <w:highlight w:val="white"/>
            </w:rPr>
            <w:delText>和</w:delText>
          </w:r>
        </w:del>
      </w:ins>
      <w:del w:id="2335" w:author="1001210222 Choi" w:date="2025-12-15T18:18:00Z" w16du:dateUtc="2025-12-15T10:18:00Z">
        <w:r w:rsidRPr="002F690E" w:rsidDel="003730A7">
          <w:rPr>
            <w:rFonts w:ascii="Times New Roman" w:eastAsia="宋体" w:hAnsi="Times New Roman"/>
            <w:sz w:val="21"/>
            <w:szCs w:val="21"/>
            <w:highlight w:val="white"/>
          </w:rPr>
          <w:delText>281.17-</w:delText>
        </w:r>
      </w:del>
      <w:ins w:id="2336" w:author="home" w:date="2025-12-08T15:21:00Z">
        <w:del w:id="2337" w:author="1001210222 Choi" w:date="2025-12-15T18:18:00Z" w16du:dateUtc="2025-12-15T10:18:00Z">
          <w:r w:rsidR="00196DA2" w:rsidDel="003730A7">
            <w:rPr>
              <w:rFonts w:ascii="Times New Roman" w:eastAsia="宋体" w:hAnsi="Times New Roman"/>
              <w:sz w:val="21"/>
              <w:szCs w:val="21"/>
              <w:highlight w:val="white"/>
            </w:rPr>
            <w:delText>~</w:delText>
          </w:r>
        </w:del>
      </w:ins>
      <w:del w:id="2338" w:author="1001210222 Choi" w:date="2025-12-15T18:18:00Z" w16du:dateUtc="2025-12-15T10:18:00Z">
        <w:r w:rsidRPr="002F690E" w:rsidDel="003730A7">
          <w:rPr>
            <w:rFonts w:ascii="Times New Roman" w:eastAsia="宋体" w:hAnsi="Times New Roman"/>
            <w:sz w:val="21"/>
            <w:szCs w:val="21"/>
            <w:highlight w:val="white"/>
          </w:rPr>
          <w:delText>377.88</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w:delText>
        </w:r>
      </w:del>
      <w:ins w:id="2339" w:author="home" w:date="2025-12-08T15:21:00Z">
        <w:del w:id="2340" w:author="1001210222 Choi" w:date="2025-12-15T18:18:00Z" w16du:dateUtc="2025-12-15T10:18:00Z">
          <w:r w:rsidR="008A55A9" w:rsidDel="003730A7">
            <w:rPr>
              <w:rFonts w:ascii="Times New Roman" w:eastAsia="宋体" w:hAnsi="Times New Roman" w:hint="eastAsia"/>
              <w:sz w:val="21"/>
              <w:szCs w:val="21"/>
              <w:highlight w:val="white"/>
            </w:rPr>
            <w:delText>、</w:delText>
          </w:r>
        </w:del>
      </w:ins>
      <w:del w:id="2341" w:author="1001210222 Choi" w:date="2025-12-15T18:18:00Z" w16du:dateUtc="2025-12-15T10:18:00Z">
        <w:r w:rsidRPr="002F690E" w:rsidDel="003730A7">
          <w:rPr>
            <w:rFonts w:ascii="Times New Roman" w:eastAsia="宋体" w:hAnsi="Times New Roman" w:hint="eastAsia"/>
            <w:sz w:val="21"/>
            <w:szCs w:val="21"/>
            <w:highlight w:val="white"/>
          </w:rPr>
          <w:delText>中低盐度</w:delText>
        </w:r>
      </w:del>
      <w:ins w:id="2342" w:author="home" w:date="2025-12-08T15:17:00Z">
        <w:del w:id="2343" w:author="1001210222 Choi" w:date="2025-12-15T18:18:00Z" w16du:dateUtc="2025-12-15T10:18:00Z">
          <w:r w:rsidR="007564FF" w:rsidRPr="00503F66" w:rsidDel="003730A7">
            <w:rPr>
              <w:rFonts w:ascii="Times New Roman" w:eastAsia="楷体" w:hAnsi="Times New Roman" w:hint="eastAsia"/>
              <w:i/>
              <w:sz w:val="21"/>
              <w:szCs w:val="21"/>
              <w:highlight w:val="white"/>
            </w:rPr>
            <w:delText>w</w:delText>
          </w:r>
          <w:r w:rsidR="007564FF" w:rsidRPr="00503F66" w:rsidDel="003730A7">
            <w:rPr>
              <w:rFonts w:ascii="Times New Roman" w:eastAsia="楷体" w:hAnsi="Times New Roman"/>
              <w:sz w:val="21"/>
              <w:szCs w:val="21"/>
              <w:highlight w:val="white"/>
            </w:rPr>
            <w:delText>(NaCl</w:delText>
          </w:r>
          <w:r w:rsidR="007564FF" w:rsidRPr="00503F66" w:rsidDel="003730A7">
            <w:rPr>
              <w:rFonts w:ascii="Times New Roman" w:eastAsia="楷体" w:hAnsi="Times New Roman"/>
              <w:sz w:val="21"/>
              <w:szCs w:val="21"/>
              <w:highlight w:val="white"/>
              <w:vertAlign w:val="subscript"/>
            </w:rPr>
            <w:delText>eq</w:delText>
          </w:r>
          <w:r w:rsidR="007564FF" w:rsidRPr="00503F66" w:rsidDel="003730A7">
            <w:rPr>
              <w:rFonts w:ascii="Times New Roman" w:eastAsia="楷体" w:hAnsi="Times New Roman"/>
              <w:sz w:val="21"/>
              <w:szCs w:val="21"/>
              <w:highlight w:val="white"/>
            </w:rPr>
            <w:delText>)</w:delText>
          </w:r>
        </w:del>
      </w:ins>
      <w:del w:id="2344"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3.39</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345" w:author="home" w:date="2025-12-08T15:21:00Z">
        <w:del w:id="2346" w:author="1001210222 Choi" w:date="2025-12-15T18:18:00Z" w16du:dateUtc="2025-12-15T10:18:00Z">
          <w:r w:rsidR="00196DA2" w:rsidDel="003730A7">
            <w:rPr>
              <w:rFonts w:ascii="Times New Roman" w:eastAsia="宋体" w:hAnsi="Times New Roman"/>
              <w:sz w:val="21"/>
              <w:szCs w:val="21"/>
              <w:highlight w:val="white"/>
            </w:rPr>
            <w:delText>~</w:delText>
          </w:r>
        </w:del>
      </w:ins>
      <w:del w:id="2347" w:author="1001210222 Choi" w:date="2025-12-15T18:18:00Z" w16du:dateUtc="2025-12-15T10:18:00Z">
        <w:r w:rsidRPr="002F690E" w:rsidDel="003730A7">
          <w:rPr>
            <w:rFonts w:ascii="Times New Roman" w:eastAsia="宋体" w:hAnsi="Times New Roman"/>
            <w:sz w:val="21"/>
            <w:szCs w:val="21"/>
            <w:highlight w:val="white"/>
          </w:rPr>
          <w:delText>15.90</w:delText>
        </w:r>
        <w:r w:rsidR="00270ED8" w:rsidRPr="002F690E" w:rsidDel="003730A7">
          <w:rPr>
            <w:rFonts w:ascii="Times New Roman" w:eastAsia="宋体" w:hAnsi="Times New Roman"/>
            <w:sz w:val="21"/>
            <w:szCs w:val="21"/>
            <w:highlight w:val="white"/>
          </w:rPr>
          <w:delText>%</w:delText>
        </w:r>
        <w:r w:rsidR="00F405A2" w:rsidRPr="002F690E" w:rsidDel="003730A7">
          <w:rPr>
            <w:rFonts w:ascii="Times New Roman" w:eastAsia="宋体" w:hAnsi="Times New Roman" w:hint="eastAsia"/>
            <w:sz w:val="21"/>
            <w:szCs w:val="21"/>
            <w:highlight w:val="white"/>
          </w:rPr>
          <w:delText xml:space="preserve"> </w:delText>
        </w:r>
        <w:r w:rsidRPr="002F690E" w:rsidDel="003730A7">
          <w:rPr>
            <w:rFonts w:ascii="Times New Roman" w:eastAsia="宋体" w:hAnsi="Times New Roman" w:hint="eastAsia"/>
            <w:sz w:val="21"/>
            <w:szCs w:val="21"/>
            <w:highlight w:val="white"/>
          </w:rPr>
          <w:delText>NaCl eq.</w:delText>
        </w:r>
        <w:r w:rsidRPr="002F690E" w:rsidDel="003730A7">
          <w:rPr>
            <w:rFonts w:ascii="Times New Roman" w:eastAsia="宋体" w:hAnsi="Times New Roman" w:hint="eastAsia"/>
            <w:sz w:val="21"/>
            <w:szCs w:val="21"/>
            <w:highlight w:val="white"/>
          </w:rPr>
          <w:delText>；</w:delText>
        </w:r>
      </w:del>
      <w:ins w:id="2348" w:author="home" w:date="2025-12-08T15:21:00Z">
        <w:del w:id="2349" w:author="1001210222 Choi" w:date="2025-12-15T18:18:00Z" w16du:dateUtc="2025-12-15T10:18:00Z">
          <w:r w:rsidR="00196DA2" w:rsidDel="003730A7">
            <w:rPr>
              <w:rFonts w:ascii="Times New Roman" w:eastAsia="宋体" w:hAnsi="Times New Roman" w:hint="eastAsia"/>
              <w:sz w:val="21"/>
              <w:szCs w:val="21"/>
              <w:highlight w:val="white"/>
            </w:rPr>
            <w:delText>、</w:delText>
          </w:r>
        </w:del>
      </w:ins>
      <w:del w:id="2350" w:author="1001210222 Choi" w:date="2025-12-15T18:18:00Z" w16du:dateUtc="2025-12-15T10:18:00Z">
        <w:r w:rsidRPr="002F690E" w:rsidDel="003730A7">
          <w:rPr>
            <w:rFonts w:ascii="Times New Roman" w:eastAsia="宋体" w:hAnsi="Times New Roman"/>
            <w:sz w:val="21"/>
            <w:szCs w:val="21"/>
            <w:highlight w:val="white"/>
          </w:rPr>
          <w:delText>5.70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351" w:author="home" w:date="2025-12-08T15:21:00Z">
        <w:del w:id="2352" w:author="1001210222 Choi" w:date="2025-12-15T18:18:00Z" w16du:dateUtc="2025-12-15T10:18:00Z">
          <w:r w:rsidR="00196DA2" w:rsidDel="003730A7">
            <w:rPr>
              <w:rFonts w:ascii="Times New Roman" w:eastAsia="宋体" w:hAnsi="Times New Roman"/>
              <w:sz w:val="21"/>
              <w:szCs w:val="21"/>
              <w:highlight w:val="white"/>
            </w:rPr>
            <w:delText>~</w:delText>
          </w:r>
        </w:del>
      </w:ins>
      <w:del w:id="2353" w:author="1001210222 Choi" w:date="2025-12-15T18:18:00Z" w16du:dateUtc="2025-12-15T10:18:00Z">
        <w:r w:rsidRPr="002F690E" w:rsidDel="003730A7">
          <w:rPr>
            <w:rFonts w:ascii="Times New Roman" w:eastAsia="宋体" w:hAnsi="Times New Roman"/>
            <w:sz w:val="21"/>
            <w:szCs w:val="21"/>
            <w:highlight w:val="white"/>
          </w:rPr>
          <w:delText>22.50</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 xml:space="preserve"> NaCl eq.</w:delText>
        </w:r>
        <w:r w:rsidRPr="002F690E" w:rsidDel="003730A7">
          <w:rPr>
            <w:rFonts w:ascii="Times New Roman" w:eastAsia="宋体" w:hAnsi="Times New Roman" w:hint="eastAsia"/>
            <w:sz w:val="21"/>
            <w:szCs w:val="21"/>
            <w:highlight w:val="white"/>
          </w:rPr>
          <w:delText>；</w:delText>
        </w:r>
      </w:del>
      <w:ins w:id="2354" w:author="home" w:date="2025-12-08T15:21:00Z">
        <w:del w:id="2355" w:author="1001210222 Choi" w:date="2025-12-15T18:18:00Z" w16du:dateUtc="2025-12-15T10:18:00Z">
          <w:r w:rsidR="00196DA2" w:rsidDel="003730A7">
            <w:rPr>
              <w:rFonts w:ascii="Times New Roman" w:eastAsia="宋体" w:hAnsi="Times New Roman" w:hint="eastAsia"/>
              <w:sz w:val="21"/>
              <w:szCs w:val="21"/>
              <w:highlight w:val="white"/>
            </w:rPr>
            <w:delText>和</w:delText>
          </w:r>
        </w:del>
      </w:ins>
      <w:del w:id="2356" w:author="1001210222 Choi" w:date="2025-12-15T18:18:00Z" w16du:dateUtc="2025-12-15T10:18:00Z">
        <w:r w:rsidRPr="002F690E" w:rsidDel="003730A7">
          <w:rPr>
            <w:rFonts w:ascii="Times New Roman" w:eastAsia="宋体" w:hAnsi="Times New Roman"/>
            <w:sz w:val="21"/>
            <w:szCs w:val="21"/>
            <w:highlight w:val="white"/>
          </w:rPr>
          <w:delText>0.71</w:delText>
        </w:r>
        <w:r w:rsidR="00270ED8" w:rsidRPr="002F690E" w:rsidDel="003730A7">
          <w:rPr>
            <w:rFonts w:ascii="Times New Roman" w:eastAsia="宋体" w:hAnsi="Times New Roman"/>
            <w:sz w:val="21"/>
            <w:szCs w:val="21"/>
            <w:highlight w:val="white"/>
          </w:rPr>
          <w:delText>%</w:delText>
        </w:r>
      </w:del>
      <w:ins w:id="2357" w:author="home" w:date="2025-12-08T15:21:00Z">
        <w:del w:id="2358" w:author="1001210222 Choi" w:date="2025-12-15T18:18:00Z" w16du:dateUtc="2025-12-15T10:18:00Z">
          <w:r w:rsidR="00196DA2" w:rsidDel="003730A7">
            <w:rPr>
              <w:rFonts w:ascii="Times New Roman" w:eastAsia="宋体" w:hAnsi="Times New Roman"/>
              <w:sz w:val="21"/>
              <w:szCs w:val="21"/>
              <w:highlight w:val="white"/>
            </w:rPr>
            <w:delText>~</w:delText>
          </w:r>
        </w:del>
      </w:ins>
      <w:del w:id="2359" w:author="1001210222 Choi" w:date="2025-12-15T18:18:00Z" w16du:dateUtc="2025-12-15T10:18:00Z">
        <w:r w:rsidRPr="002F690E" w:rsidDel="003730A7">
          <w:rPr>
            <w:rFonts w:ascii="Times New Roman" w:eastAsia="宋体" w:hAnsi="Times New Roman"/>
            <w:sz w:val="21"/>
            <w:szCs w:val="21"/>
            <w:highlight w:val="white"/>
          </w:rPr>
          <w:delText>-8.96</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 xml:space="preserve"> NaCl eq.</w:delText>
        </w:r>
        <w:r w:rsidRPr="002F690E" w:rsidDel="003730A7">
          <w:rPr>
            <w:rFonts w:ascii="Times New Roman" w:eastAsia="宋体" w:hAnsi="Times New Roman" w:hint="eastAsia"/>
            <w:sz w:val="21"/>
            <w:szCs w:val="21"/>
            <w:highlight w:val="white"/>
          </w:rPr>
          <w:delText>）</w:delText>
        </w:r>
      </w:del>
      <w:ins w:id="2360" w:author="home" w:date="2025-12-08T15:21:00Z">
        <w:del w:id="2361" w:author="1001210222 Choi" w:date="2025-12-15T18:18:00Z" w16du:dateUtc="2025-12-15T10:18:00Z">
          <w:r w:rsidR="008A55A9" w:rsidDel="003730A7">
            <w:rPr>
              <w:rFonts w:ascii="Times New Roman" w:eastAsia="宋体" w:hAnsi="Times New Roman" w:hint="eastAsia"/>
              <w:sz w:val="21"/>
              <w:szCs w:val="21"/>
              <w:highlight w:val="white"/>
            </w:rPr>
            <w:delText>的</w:delText>
          </w:r>
        </w:del>
      </w:ins>
      <w:del w:id="2362" w:author="1001210222 Choi" w:date="2025-12-15T18:18:00Z" w16du:dateUtc="2025-12-15T10:18:00Z">
        <w:r w:rsidRPr="002F690E" w:rsidDel="003730A7">
          <w:rPr>
            <w:rFonts w:ascii="Times New Roman" w:eastAsia="宋体" w:hAnsi="Times New Roman" w:hint="eastAsia"/>
            <w:sz w:val="21"/>
            <w:szCs w:val="21"/>
            <w:highlight w:val="white"/>
          </w:rPr>
          <w:delText>特征（</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8</w:delText>
        </w:r>
      </w:del>
      <w:ins w:id="2363" w:author="home" w:date="2025-12-08T14:44:00Z">
        <w:del w:id="2364" w:author="1001210222 Choi" w:date="2025-12-15T18:18:00Z" w16du:dateUtc="2025-12-15T10:18:00Z">
          <w:r w:rsidR="00165DB1" w:rsidRPr="00342473" w:rsidDel="003730A7">
            <w:rPr>
              <w:rFonts w:ascii="Times New Roman" w:eastAsia="仿宋" w:hAnsi="Times New Roman"/>
              <w:noProof/>
              <w:sz w:val="18"/>
              <w:szCs w:val="18"/>
              <w:highlight w:val="yellow"/>
              <w:vertAlign w:val="superscript"/>
            </w:rPr>
            <w:delText>[15,24,31,178</w:delText>
          </w:r>
          <w:r w:rsidR="00165DB1" w:rsidDel="003730A7">
            <w:rPr>
              <w:rFonts w:ascii="Times New Roman" w:eastAsia="仿宋" w:hAnsi="Times New Roman"/>
              <w:noProof/>
              <w:sz w:val="18"/>
              <w:szCs w:val="18"/>
              <w:highlight w:val="yellow"/>
              <w:vertAlign w:val="superscript"/>
            </w:rPr>
            <w:delText>-</w:delText>
          </w:r>
          <w:r w:rsidR="00165DB1" w:rsidRPr="00342473" w:rsidDel="003730A7">
            <w:rPr>
              <w:rFonts w:ascii="Times New Roman" w:eastAsia="仿宋" w:hAnsi="Times New Roman"/>
              <w:noProof/>
              <w:sz w:val="18"/>
              <w:szCs w:val="18"/>
              <w:highlight w:val="yellow"/>
              <w:vertAlign w:val="superscript"/>
            </w:rPr>
            <w:delText>179]</w:delText>
          </w:r>
        </w:del>
      </w:ins>
      <w:del w:id="2365" w:author="1001210222 Choi" w:date="2025-12-15T18:18:00Z" w16du:dateUtc="2025-12-15T10:18:00Z">
        <w:r w:rsidRPr="002F690E" w:rsidDel="003730A7">
          <w:rPr>
            <w:rFonts w:ascii="Times New Roman" w:eastAsia="宋体" w:hAnsi="Times New Roman" w:hint="eastAsia"/>
            <w:sz w:val="21"/>
            <w:szCs w:val="21"/>
            <w:highlight w:val="white"/>
          </w:rPr>
          <w:delText>），与变质热液典型的中温、低盐度特征相近，而非岩浆热液的高温、高盐度特征</w:delText>
        </w:r>
        <w:r w:rsidR="00F57588" w:rsidRPr="00654D5F" w:rsidDel="003730A7">
          <w:rPr>
            <w:rFonts w:ascii="Times New Roman" w:eastAsia="宋体" w:hAnsi="Times New Roman"/>
            <w:noProof/>
            <w:sz w:val="21"/>
            <w:szCs w:val="21"/>
            <w:highlight w:val="yellow"/>
            <w:vertAlign w:val="superscript"/>
          </w:rPr>
          <w:delText>[187]</w:delText>
        </w:r>
        <w:r w:rsidRPr="002F690E" w:rsidDel="003730A7">
          <w:rPr>
            <w:rFonts w:ascii="Times New Roman" w:eastAsia="宋体" w:hAnsi="Times New Roman" w:hint="eastAsia"/>
            <w:sz w:val="21"/>
            <w:szCs w:val="21"/>
            <w:highlight w:val="white"/>
          </w:rPr>
          <w:delText>，说明成矿流体均以变质热液为主，可能含少量岩浆热液。从成矿早阶段至晚阶段的演化过程中，流体的</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18</w:delText>
        </w:r>
        <w:r w:rsidRPr="002F690E" w:rsidDel="003730A7">
          <w:rPr>
            <w:rFonts w:ascii="Times New Roman" w:eastAsia="宋体" w:hAnsi="Times New Roman"/>
            <w:sz w:val="21"/>
            <w:szCs w:val="21"/>
            <w:highlight w:val="white"/>
          </w:rPr>
          <w:delText>O</w:delText>
        </w:r>
        <w:r w:rsidRPr="002F690E" w:rsidDel="003730A7">
          <w:rPr>
            <w:rFonts w:ascii="Times New Roman" w:eastAsia="宋体" w:hAnsi="Times New Roman"/>
            <w:sz w:val="21"/>
            <w:szCs w:val="21"/>
            <w:highlight w:val="white"/>
            <w:vertAlign w:val="subscript"/>
          </w:rPr>
          <w:delText>H</w:delText>
        </w:r>
        <w:r w:rsidRPr="00EB1E4D" w:rsidDel="003730A7">
          <w:rPr>
            <w:rFonts w:ascii="Times New Roman" w:eastAsia="宋体" w:hAnsi="Times New Roman"/>
            <w:sz w:val="13"/>
            <w:szCs w:val="13"/>
            <w:highlight w:val="white"/>
            <w:vertAlign w:val="subscript"/>
          </w:rPr>
          <w:delText>2</w:delText>
        </w:r>
        <w:r w:rsidRPr="002F690E" w:rsidDel="003730A7">
          <w:rPr>
            <w:rFonts w:ascii="Times New Roman" w:eastAsia="宋体" w:hAnsi="Times New Roman"/>
            <w:sz w:val="21"/>
            <w:szCs w:val="21"/>
            <w:highlight w:val="white"/>
            <w:vertAlign w:val="subscript"/>
          </w:rPr>
          <w:delText>O</w:delText>
        </w:r>
        <w:r w:rsidRPr="002F690E" w:rsidDel="003730A7">
          <w:rPr>
            <w:rFonts w:ascii="Times New Roman" w:eastAsia="宋体" w:hAnsi="Times New Roman" w:hint="eastAsia"/>
            <w:sz w:val="21"/>
            <w:szCs w:val="21"/>
            <w:highlight w:val="white"/>
          </w:rPr>
          <w:delText>值存在较明显的降低趋势（</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11</w:delText>
        </w:r>
      </w:del>
      <w:ins w:id="2366" w:author="home" w:date="2025-12-08T15:19:00Z">
        <w:del w:id="2367" w:author="1001210222 Choi" w:date="2025-12-15T18:18:00Z" w16du:dateUtc="2025-12-15T10:18:00Z">
          <w:r w:rsidR="009418C3" w:rsidRPr="009418C3" w:rsidDel="003730A7">
            <w:rPr>
              <w:rFonts w:ascii="Times New Roman" w:eastAsia="仿宋" w:hAnsi="Times New Roman"/>
              <w:noProof/>
              <w:sz w:val="18"/>
              <w:szCs w:val="18"/>
              <w:highlight w:val="yellow"/>
              <w:vertAlign w:val="superscript"/>
            </w:rPr>
            <w:delText>[24,31,48,50,179,188-201]</w:delText>
          </w:r>
        </w:del>
      </w:ins>
      <w:del w:id="2368" w:author="1001210222 Choi" w:date="2025-12-15T18:18:00Z" w16du:dateUtc="2025-12-15T10:18:00Z">
        <w:r w:rsidRPr="002F690E" w:rsidDel="003730A7">
          <w:rPr>
            <w:rFonts w:ascii="Times New Roman" w:eastAsia="宋体" w:hAnsi="Times New Roman" w:hint="eastAsia"/>
            <w:sz w:val="21"/>
            <w:szCs w:val="21"/>
            <w:highlight w:val="white"/>
          </w:rPr>
          <w:delText>），指示成矿流体演化过程中大气降水的混入。</w:delText>
        </w:r>
        <w:bookmarkEnd w:id="2319"/>
      </w:del>
    </w:p>
    <w:p w14:paraId="7176270E" w14:textId="6393B9C3" w:rsidR="00B804E8" w:rsidRPr="002A6399" w:rsidDel="003730A7" w:rsidRDefault="00654D5F" w:rsidP="008868EF">
      <w:pPr>
        <w:spacing w:after="0" w:line="276" w:lineRule="auto"/>
        <w:jc w:val="center"/>
        <w:rPr>
          <w:del w:id="2369" w:author="1001210222 Choi" w:date="2025-12-15T18:18:00Z" w16du:dateUtc="2025-12-15T10:18:00Z"/>
          <w:rFonts w:ascii="Times New Roman" w:eastAsia="宋体" w:hAnsi="Times New Roman"/>
          <w:sz w:val="21"/>
          <w:szCs w:val="21"/>
        </w:rPr>
      </w:pPr>
      <w:bookmarkStart w:id="2370" w:name="嵌入式图形_11"/>
      <w:del w:id="2371" w:author="1001210222 Choi" w:date="2025-12-09T10:05:00Z" w16du:dateUtc="2025-12-09T02:05:00Z">
        <w:r w:rsidRPr="00CD4B7C" w:rsidDel="002A6399">
          <w:rPr>
            <w:rFonts w:ascii="Times New Roman" w:eastAsia="宋体" w:hAnsi="Times New Roman"/>
            <w:noProof/>
            <w:color w:val="000000" w:themeColor="text1"/>
            <w:sz w:val="21"/>
            <w:szCs w:val="21"/>
          </w:rPr>
          <w:drawing>
            <wp:inline distT="0" distB="0" distL="0" distR="0" wp14:anchorId="21C15C64" wp14:editId="63CA0337">
              <wp:extent cx="4319626" cy="3447288"/>
              <wp:effectExtent l="0" t="0" r="5080" b="1270"/>
              <wp:docPr id="1326280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2330" name="图片 1326280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626" cy="3447288"/>
                      </a:xfrm>
                      <a:prstGeom prst="rect">
                        <a:avLst/>
                      </a:prstGeom>
                    </pic:spPr>
                  </pic:pic>
                </a:graphicData>
              </a:graphic>
            </wp:inline>
          </w:drawing>
        </w:r>
      </w:del>
      <w:bookmarkEnd w:id="2370"/>
    </w:p>
    <w:p w14:paraId="14B49542" w14:textId="54A5F7E5" w:rsidR="00B804E8" w:rsidRPr="00B804E8" w:rsidDel="003730A7" w:rsidRDefault="00654D5F" w:rsidP="008868EF">
      <w:pPr>
        <w:spacing w:after="0" w:line="240" w:lineRule="auto"/>
        <w:ind w:firstLine="420"/>
        <w:jc w:val="both"/>
        <w:rPr>
          <w:del w:id="2372" w:author="1001210222 Choi" w:date="2025-12-15T18:18:00Z" w16du:dateUtc="2025-12-15T10:18:00Z"/>
          <w:rFonts w:ascii="Times New Roman" w:eastAsia="仿宋" w:hAnsi="Times New Roman"/>
          <w:sz w:val="18"/>
          <w:szCs w:val="18"/>
        </w:rPr>
      </w:pPr>
      <w:bookmarkStart w:id="2373" w:name="中文图序_10"/>
      <w:bookmarkStart w:id="2374" w:name="中文图题_10"/>
      <w:commentRangeStart w:id="2375"/>
      <w:commentRangeStart w:id="2376"/>
      <w:del w:id="2377"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11</w:delText>
        </w:r>
        <w:bookmarkEnd w:id="2373"/>
        <w:commentRangeEnd w:id="2375"/>
        <w:r w:rsidR="00A518B9" w:rsidDel="003730A7">
          <w:rPr>
            <w:rStyle w:val="afa"/>
          </w:rPr>
          <w:commentReference w:id="2375"/>
        </w:r>
        <w:commentRangeEnd w:id="2376"/>
        <w:r w:rsidR="0058347F" w:rsidDel="003730A7">
          <w:rPr>
            <w:rStyle w:val="afa"/>
          </w:rPr>
          <w:commentReference w:id="2376"/>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辽东与胶东金矿床各成矿阶段石英</w:delText>
        </w:r>
        <w:r w:rsidRPr="002F690E" w:rsidDel="003730A7">
          <w:rPr>
            <w:rFonts w:ascii="Times New Roman" w:eastAsia="仿宋" w:hAnsi="Times New Roman"/>
            <w:sz w:val="18"/>
            <w:szCs w:val="18"/>
            <w:highlight w:val="white"/>
          </w:rPr>
          <w:delText>δ</w:delText>
        </w:r>
        <w:r w:rsidRPr="002F690E" w:rsidDel="003730A7">
          <w:rPr>
            <w:rFonts w:ascii="Times New Roman" w:eastAsia="仿宋" w:hAnsi="Times New Roman"/>
            <w:sz w:val="18"/>
            <w:szCs w:val="18"/>
            <w:highlight w:val="white"/>
            <w:vertAlign w:val="superscript"/>
          </w:rPr>
          <w:delText>18</w:delText>
        </w:r>
        <w:r w:rsidRPr="002F690E" w:rsidDel="003730A7">
          <w:rPr>
            <w:rFonts w:ascii="Times New Roman" w:eastAsia="仿宋" w:hAnsi="Times New Roman"/>
            <w:sz w:val="18"/>
            <w:szCs w:val="18"/>
            <w:highlight w:val="white"/>
          </w:rPr>
          <w:delText>O</w:delText>
        </w:r>
        <w:r w:rsidRPr="002F690E" w:rsidDel="003730A7">
          <w:rPr>
            <w:rFonts w:ascii="Times New Roman" w:eastAsia="仿宋" w:hAnsi="Times New Roman"/>
            <w:sz w:val="18"/>
            <w:szCs w:val="18"/>
            <w:highlight w:val="white"/>
            <w:vertAlign w:val="subscript"/>
          </w:rPr>
          <w:delText>H</w:delText>
        </w:r>
        <w:r w:rsidRPr="004A30C6" w:rsidDel="003730A7">
          <w:rPr>
            <w:rFonts w:ascii="Times New Roman" w:eastAsia="仿宋" w:hAnsi="Times New Roman"/>
            <w:sz w:val="13"/>
            <w:szCs w:val="13"/>
            <w:highlight w:val="white"/>
            <w:vertAlign w:val="subscript"/>
          </w:rPr>
          <w:delText>2</w:delText>
        </w:r>
        <w:r w:rsidRPr="002F690E" w:rsidDel="003730A7">
          <w:rPr>
            <w:rFonts w:ascii="Times New Roman" w:eastAsia="仿宋" w:hAnsi="Times New Roman"/>
            <w:sz w:val="18"/>
            <w:szCs w:val="18"/>
            <w:highlight w:val="white"/>
            <w:vertAlign w:val="subscript"/>
          </w:rPr>
          <w:delText>O</w:delText>
        </w:r>
        <w:r w:rsidRPr="002F690E" w:rsidDel="003730A7">
          <w:rPr>
            <w:rFonts w:ascii="Times New Roman" w:eastAsia="仿宋" w:hAnsi="Times New Roman" w:hint="eastAsia"/>
            <w:sz w:val="18"/>
            <w:szCs w:val="18"/>
            <w:highlight w:val="white"/>
          </w:rPr>
          <w:delText>图解；</w:delText>
        </w:r>
      </w:del>
      <w:ins w:id="2378" w:author="home" w:date="2025-12-08T15:17:00Z">
        <w:del w:id="2379" w:author="1001210222 Choi" w:date="2025-12-15T18:18:00Z" w16du:dateUtc="2025-12-15T10:18:00Z">
          <w:r w:rsidR="00962B2A" w:rsidDel="003730A7">
            <w:rPr>
              <w:rFonts w:ascii="Times New Roman" w:eastAsia="仿宋" w:hAnsi="Times New Roman" w:hint="eastAsia"/>
              <w:sz w:val="18"/>
              <w:szCs w:val="18"/>
              <w:highlight w:val="white"/>
            </w:rPr>
            <w:delText>（</w:delText>
          </w:r>
        </w:del>
      </w:ins>
      <w:del w:id="2380" w:author="1001210222 Choi" w:date="2025-12-15T18:18:00Z" w16du:dateUtc="2025-12-15T10:18:00Z">
        <w:r w:rsidRPr="002F690E" w:rsidDel="003730A7">
          <w:rPr>
            <w:rFonts w:ascii="Times New Roman" w:eastAsia="仿宋" w:hAnsi="Times New Roman" w:hint="eastAsia"/>
            <w:sz w:val="18"/>
            <w:szCs w:val="18"/>
            <w:highlight w:val="white"/>
          </w:rPr>
          <w:delText>底图据文献</w:delText>
        </w:r>
        <w:r w:rsidR="00F57588" w:rsidRPr="00654D5F" w:rsidDel="003730A7">
          <w:rPr>
            <w:rFonts w:ascii="Times New Roman" w:eastAsia="仿宋" w:hAnsi="Times New Roman"/>
            <w:noProof/>
            <w:sz w:val="18"/>
            <w:szCs w:val="18"/>
            <w:highlight w:val="yellow"/>
          </w:rPr>
          <w:delText>[188]</w:delText>
        </w:r>
        <w:r w:rsidR="00BA2B01" w:rsidRPr="002F690E" w:rsidDel="003730A7">
          <w:rPr>
            <w:rFonts w:ascii="Times New Roman" w:eastAsia="仿宋" w:hAnsi="Times New Roman" w:hint="eastAsia"/>
            <w:sz w:val="18"/>
            <w:szCs w:val="18"/>
            <w:highlight w:val="white"/>
          </w:rPr>
          <w:delText>修改；数据来自文献</w:delText>
        </w:r>
        <w:r w:rsidR="00B83096" w:rsidRPr="00654D5F" w:rsidDel="003730A7">
          <w:rPr>
            <w:rFonts w:ascii="Times New Roman" w:eastAsia="仿宋" w:hAnsi="Times New Roman"/>
            <w:noProof/>
            <w:sz w:val="18"/>
            <w:szCs w:val="18"/>
            <w:highlight w:val="yellow"/>
          </w:rPr>
          <w:delText>[24,31,48,50,179,189-201]</w:delText>
        </w:r>
      </w:del>
      <w:bookmarkEnd w:id="2374"/>
      <w:ins w:id="2381" w:author="home" w:date="2025-12-08T15:17:00Z">
        <w:del w:id="2382" w:author="1001210222 Choi" w:date="2025-12-15T18:18:00Z" w16du:dateUtc="2025-12-15T10:18:00Z">
          <w:r w:rsidR="00962B2A" w:rsidDel="003730A7">
            <w:rPr>
              <w:rFonts w:ascii="Times New Roman" w:eastAsia="仿宋" w:hAnsi="Times New Roman" w:hint="eastAsia"/>
              <w:sz w:val="18"/>
              <w:szCs w:val="18"/>
              <w:highlight w:val="white"/>
            </w:rPr>
            <w:delText>）</w:delText>
          </w:r>
        </w:del>
      </w:ins>
    </w:p>
    <w:p w14:paraId="0E6F8A52" w14:textId="2CEDF8AC" w:rsidR="00B804E8" w:rsidRPr="00B804E8" w:rsidDel="003730A7" w:rsidRDefault="00654D5F" w:rsidP="002F690E">
      <w:pPr>
        <w:spacing w:after="0" w:line="240" w:lineRule="auto"/>
        <w:ind w:firstLine="420"/>
        <w:jc w:val="both"/>
        <w:rPr>
          <w:del w:id="2383" w:author="1001210222 Choi" w:date="2025-12-15T18:18:00Z" w16du:dateUtc="2025-12-15T10:18:00Z"/>
          <w:rFonts w:ascii="Times New Roman" w:eastAsia="仿宋" w:hAnsi="Times New Roman"/>
          <w:sz w:val="18"/>
          <w:szCs w:val="18"/>
        </w:rPr>
      </w:pPr>
      <w:bookmarkStart w:id="2384" w:name="英文图序_24"/>
      <w:bookmarkStart w:id="2385" w:name="英文图题_10"/>
      <w:del w:id="2386" w:author="1001210222 Choi" w:date="2025-12-15T18:18:00Z" w16du:dateUtc="2025-12-15T10:18:00Z">
        <w:r w:rsidRPr="002F690E" w:rsidDel="003730A7">
          <w:rPr>
            <w:rFonts w:ascii="Times New Roman" w:eastAsia="仿宋" w:hAnsi="Times New Roman"/>
            <w:sz w:val="18"/>
            <w:szCs w:val="18"/>
            <w:highlight w:val="white"/>
          </w:rPr>
          <w:delText>Fig</w:delText>
        </w:r>
      </w:del>
      <w:ins w:id="2387" w:author="home" w:date="2025-12-08T15:17:00Z">
        <w:del w:id="2388" w:author="1001210222 Choi" w:date="2025-12-15T18:18:00Z" w16du:dateUtc="2025-12-15T10:18:00Z">
          <w:r w:rsidR="00995367" w:rsidDel="003730A7">
            <w:rPr>
              <w:rFonts w:ascii="Times New Roman" w:eastAsia="仿宋" w:hAnsi="Times New Roman"/>
              <w:sz w:val="18"/>
              <w:szCs w:val="18"/>
              <w:highlight w:val="white"/>
            </w:rPr>
            <w:delText>.</w:delText>
          </w:r>
        </w:del>
      </w:ins>
      <w:del w:id="2389" w:author="1001210222 Choi" w:date="2025-12-15T18:18:00Z" w16du:dateUtc="2025-12-15T10:18:00Z">
        <w:r w:rsidRPr="002F690E" w:rsidDel="003730A7">
          <w:rPr>
            <w:rFonts w:ascii="Times New Roman" w:eastAsia="仿宋" w:hAnsi="Times New Roman"/>
            <w:sz w:val="18"/>
            <w:szCs w:val="18"/>
            <w:highlight w:val="white"/>
          </w:rPr>
          <w:delText>ure 11.</w:delText>
        </w:r>
        <w:bookmarkEnd w:id="2384"/>
        <w:r w:rsidRPr="002F690E" w:rsidDel="003730A7">
          <w:rPr>
            <w:rFonts w:ascii="Times New Roman" w:eastAsia="仿宋" w:hAnsi="Times New Roman"/>
            <w:sz w:val="18"/>
            <w:szCs w:val="18"/>
            <w:highlight w:val="white"/>
          </w:rPr>
          <w:delText xml:space="preserve"> Distribution of quartz inclusion δ</w:delText>
        </w:r>
        <w:r w:rsidRPr="002F690E" w:rsidDel="003730A7">
          <w:rPr>
            <w:rFonts w:ascii="Times New Roman" w:eastAsia="仿宋" w:hAnsi="Times New Roman"/>
            <w:sz w:val="18"/>
            <w:szCs w:val="18"/>
            <w:highlight w:val="white"/>
            <w:vertAlign w:val="superscript"/>
          </w:rPr>
          <w:delText>18</w:delText>
        </w:r>
        <w:r w:rsidRPr="002F690E" w:rsidDel="003730A7">
          <w:rPr>
            <w:rFonts w:ascii="Times New Roman" w:eastAsia="仿宋" w:hAnsi="Times New Roman"/>
            <w:sz w:val="18"/>
            <w:szCs w:val="18"/>
            <w:highlight w:val="white"/>
          </w:rPr>
          <w:delText>O</w:delText>
        </w:r>
        <w:r w:rsidRPr="002F690E" w:rsidDel="003730A7">
          <w:rPr>
            <w:rFonts w:ascii="Times New Roman" w:eastAsia="仿宋" w:hAnsi="Times New Roman"/>
            <w:sz w:val="18"/>
            <w:szCs w:val="18"/>
            <w:highlight w:val="white"/>
            <w:vertAlign w:val="subscript"/>
          </w:rPr>
          <w:delText>H</w:delText>
        </w:r>
        <w:r w:rsidR="004A30C6" w:rsidRPr="004A30C6" w:rsidDel="003730A7">
          <w:rPr>
            <w:rFonts w:ascii="Times New Roman" w:eastAsia="仿宋" w:hAnsi="Times New Roman"/>
            <w:sz w:val="13"/>
            <w:szCs w:val="13"/>
            <w:highlight w:val="white"/>
            <w:vertAlign w:val="subscript"/>
          </w:rPr>
          <w:delText>2</w:delText>
        </w:r>
        <w:r w:rsidRPr="002F690E" w:rsidDel="003730A7">
          <w:rPr>
            <w:rFonts w:ascii="Times New Roman" w:eastAsia="仿宋" w:hAnsi="Times New Roman"/>
            <w:sz w:val="18"/>
            <w:szCs w:val="18"/>
            <w:highlight w:val="white"/>
            <w:vertAlign w:val="subscript"/>
          </w:rPr>
          <w:delText>O</w:delText>
        </w:r>
        <w:r w:rsidRPr="002F690E" w:rsidDel="003730A7">
          <w:rPr>
            <w:rFonts w:ascii="Times New Roman" w:eastAsia="仿宋" w:hAnsi="Times New Roman"/>
            <w:sz w:val="18"/>
            <w:szCs w:val="18"/>
            <w:highlight w:val="white"/>
          </w:rPr>
          <w:delText xml:space="preserve"> data from different mineralization stages of gold deposits in Liaodong and Jiaodong Peninsula. Base map is modified after </w:delText>
        </w:r>
        <w:r w:rsidR="00907C99" w:rsidRPr="002F690E" w:rsidDel="003730A7">
          <w:rPr>
            <w:rFonts w:ascii="Times New Roman" w:eastAsia="仿宋" w:hAnsi="Times New Roman"/>
            <w:sz w:val="18"/>
            <w:szCs w:val="18"/>
            <w:highlight w:val="white"/>
          </w:rPr>
          <w:delText xml:space="preserve">reference </w:delText>
        </w:r>
        <w:r w:rsidR="00F57588" w:rsidRPr="00654D5F" w:rsidDel="003730A7">
          <w:rPr>
            <w:rFonts w:ascii="Times New Roman" w:eastAsia="仿宋" w:hAnsi="Times New Roman"/>
            <w:noProof/>
            <w:sz w:val="18"/>
            <w:szCs w:val="18"/>
            <w:highlight w:val="yellow"/>
          </w:rPr>
          <w:delText>[188]</w:delText>
        </w:r>
        <w:r w:rsidRPr="002F690E" w:rsidDel="003730A7">
          <w:rPr>
            <w:rFonts w:ascii="Times New Roman" w:eastAsia="仿宋" w:hAnsi="Times New Roman"/>
            <w:sz w:val="18"/>
            <w:szCs w:val="18"/>
            <w:highlight w:val="white"/>
          </w:rPr>
          <w:delText>, while data are compiled from</w:delText>
        </w:r>
        <w:r w:rsidR="00D27F3F" w:rsidRPr="002F690E" w:rsidDel="003730A7">
          <w:rPr>
            <w:rFonts w:ascii="Times New Roman" w:eastAsia="仿宋" w:hAnsi="Times New Roman"/>
            <w:sz w:val="18"/>
            <w:szCs w:val="18"/>
            <w:highlight w:val="white"/>
          </w:rPr>
          <w:delText xml:space="preserve"> </w:delText>
        </w:r>
        <w:r w:rsidR="00907C99" w:rsidRPr="002F690E" w:rsidDel="003730A7">
          <w:rPr>
            <w:rFonts w:ascii="Times New Roman" w:eastAsia="仿宋" w:hAnsi="Times New Roman"/>
            <w:sz w:val="18"/>
            <w:szCs w:val="18"/>
            <w:highlight w:val="white"/>
          </w:rPr>
          <w:delText xml:space="preserve">references </w:delText>
        </w:r>
        <w:r w:rsidR="00B83096" w:rsidRPr="00654D5F" w:rsidDel="003730A7">
          <w:rPr>
            <w:rFonts w:ascii="Times New Roman" w:eastAsia="仿宋" w:hAnsi="Times New Roman"/>
            <w:noProof/>
            <w:sz w:val="18"/>
            <w:szCs w:val="18"/>
            <w:highlight w:val="yellow"/>
          </w:rPr>
          <w:delText>[24,31,48,50,179,189-201]</w:delText>
        </w:r>
      </w:del>
      <w:bookmarkEnd w:id="2385"/>
      <w:ins w:id="2390" w:author="home" w:date="2025-12-08T15:18:00Z">
        <w:del w:id="2391" w:author="1001210222 Choi" w:date="2025-12-15T18:18:00Z" w16du:dateUtc="2025-12-15T10:18:00Z">
          <w:r w:rsidR="00D40AA6" w:rsidDel="003730A7">
            <w:rPr>
              <w:rFonts w:ascii="Times New Roman" w:eastAsia="仿宋" w:hAnsi="Times New Roman"/>
              <w:noProof/>
              <w:sz w:val="18"/>
              <w:szCs w:val="18"/>
            </w:rPr>
            <w:delText>.</w:delText>
          </w:r>
        </w:del>
      </w:ins>
    </w:p>
    <w:p w14:paraId="4E257A41" w14:textId="77E96E06" w:rsidR="00B804E8" w:rsidRPr="00B804E8" w:rsidDel="003730A7" w:rsidRDefault="00654D5F" w:rsidP="008868EF">
      <w:pPr>
        <w:spacing w:after="0" w:line="276" w:lineRule="auto"/>
        <w:ind w:firstLine="420"/>
        <w:jc w:val="both"/>
        <w:rPr>
          <w:del w:id="2392" w:author="1001210222 Choi" w:date="2025-12-15T18:18:00Z" w16du:dateUtc="2025-12-15T10:18:00Z"/>
          <w:rFonts w:ascii="Times New Roman" w:eastAsia="宋体" w:hAnsi="Times New Roman"/>
          <w:sz w:val="21"/>
          <w:szCs w:val="21"/>
        </w:rPr>
      </w:pPr>
      <w:bookmarkStart w:id="2393" w:name="正文段落_90"/>
      <w:del w:id="2394" w:author="1001210222 Choi" w:date="2025-12-15T18:18:00Z" w16du:dateUtc="2025-12-15T10:18:00Z">
        <w:r w:rsidRPr="002F690E" w:rsidDel="003730A7">
          <w:rPr>
            <w:rFonts w:ascii="Times New Roman" w:eastAsia="宋体" w:hAnsi="Times New Roman" w:hint="eastAsia"/>
            <w:sz w:val="21"/>
            <w:szCs w:val="21"/>
            <w:highlight w:val="white"/>
          </w:rPr>
          <w:delText>氦、氩等稀有气体能够反映地壳与地幔流体对成矿过程的贡献</w:delText>
        </w:r>
        <w:r w:rsidR="00B83096" w:rsidRPr="00654D5F" w:rsidDel="003730A7">
          <w:rPr>
            <w:rFonts w:ascii="Times New Roman" w:eastAsia="宋体" w:hAnsi="Times New Roman"/>
            <w:noProof/>
            <w:sz w:val="21"/>
            <w:szCs w:val="21"/>
            <w:highlight w:val="yellow"/>
            <w:vertAlign w:val="superscript"/>
          </w:rPr>
          <w:delText>[202,</w:delText>
        </w:r>
      </w:del>
      <w:ins w:id="2395" w:author="home" w:date="2025-12-08T15:19:00Z">
        <w:del w:id="2396" w:author="1001210222 Choi" w:date="2025-12-15T18:18:00Z" w16du:dateUtc="2025-12-15T10:18:00Z">
          <w:r w:rsidR="0096152F" w:rsidDel="003730A7">
            <w:rPr>
              <w:rFonts w:ascii="Times New Roman" w:eastAsia="宋体" w:hAnsi="Times New Roman"/>
              <w:noProof/>
              <w:sz w:val="21"/>
              <w:szCs w:val="21"/>
              <w:highlight w:val="yellow"/>
              <w:vertAlign w:val="superscript"/>
            </w:rPr>
            <w:delText>-</w:delText>
          </w:r>
        </w:del>
      </w:ins>
      <w:del w:id="2397" w:author="1001210222 Choi" w:date="2025-12-15T18:18:00Z" w16du:dateUtc="2025-12-15T10:18:00Z">
        <w:r w:rsidR="00B83096" w:rsidRPr="00654D5F" w:rsidDel="003730A7">
          <w:rPr>
            <w:rFonts w:ascii="Times New Roman" w:eastAsia="宋体" w:hAnsi="Times New Roman"/>
            <w:noProof/>
            <w:sz w:val="21"/>
            <w:szCs w:val="21"/>
            <w:highlight w:val="yellow"/>
            <w:vertAlign w:val="superscript"/>
          </w:rPr>
          <w:delText>203]</w:delText>
        </w:r>
        <w:r w:rsidR="00D57BD7" w:rsidRPr="002F690E" w:rsidDel="003730A7">
          <w:rPr>
            <w:rFonts w:ascii="Times New Roman" w:eastAsia="宋体" w:hAnsi="Times New Roman" w:hint="eastAsia"/>
            <w:sz w:val="21"/>
            <w:szCs w:val="21"/>
            <w:highlight w:val="white"/>
          </w:rPr>
          <w:delText>。利用流体中地幔</w:delText>
        </w:r>
        <w:r w:rsidR="00D57BD7" w:rsidRPr="002F690E" w:rsidDel="003730A7">
          <w:rPr>
            <w:rFonts w:ascii="Times New Roman" w:eastAsia="宋体" w:hAnsi="Times New Roman"/>
            <w:sz w:val="21"/>
            <w:szCs w:val="21"/>
            <w:highlight w:val="white"/>
          </w:rPr>
          <w:delText>He</w:delText>
        </w:r>
        <w:r w:rsidR="00D57BD7" w:rsidRPr="002F690E" w:rsidDel="003730A7">
          <w:rPr>
            <w:rFonts w:ascii="Times New Roman" w:eastAsia="宋体" w:hAnsi="Times New Roman" w:hint="eastAsia"/>
            <w:sz w:val="21"/>
            <w:szCs w:val="21"/>
            <w:highlight w:val="white"/>
          </w:rPr>
          <w:delText>百分比计算公式（</w:delText>
        </w:r>
        <w:r w:rsidR="00D57BD7" w:rsidRPr="002F690E" w:rsidDel="003730A7">
          <w:rPr>
            <w:rFonts w:ascii="Times New Roman" w:eastAsia="宋体" w:hAnsi="Times New Roman"/>
            <w:sz w:val="21"/>
            <w:szCs w:val="21"/>
            <w:highlight w:val="white"/>
          </w:rPr>
          <w:delText>4</w:delText>
        </w:r>
        <w:r w:rsidR="00D57BD7" w:rsidRPr="002F690E" w:rsidDel="003730A7">
          <w:rPr>
            <w:rFonts w:ascii="Times New Roman" w:eastAsia="宋体" w:hAnsi="Times New Roman" w:hint="eastAsia"/>
            <w:sz w:val="21"/>
            <w:szCs w:val="21"/>
            <w:highlight w:val="white"/>
          </w:rPr>
          <w:delText>）</w:delText>
        </w:r>
        <w:r w:rsidR="00B83096" w:rsidRPr="00654D5F" w:rsidDel="003730A7">
          <w:rPr>
            <w:rFonts w:ascii="Times New Roman" w:eastAsia="宋体" w:hAnsi="Times New Roman"/>
            <w:noProof/>
            <w:sz w:val="21"/>
            <w:szCs w:val="21"/>
            <w:highlight w:val="yellow"/>
            <w:vertAlign w:val="superscript"/>
          </w:rPr>
          <w:delText>[204]</w:delText>
        </w:r>
        <w:r w:rsidRPr="002F690E" w:rsidDel="003730A7">
          <w:rPr>
            <w:rFonts w:ascii="Times New Roman" w:eastAsia="宋体" w:hAnsi="Times New Roman" w:hint="eastAsia"/>
            <w:sz w:val="21"/>
            <w:szCs w:val="21"/>
            <w:highlight w:val="white"/>
          </w:rPr>
          <w:delText>：</w:delText>
        </w:r>
        <w:bookmarkEnd w:id="2393"/>
      </w:del>
    </w:p>
    <w:p w14:paraId="57CBE95D" w14:textId="478A5A12" w:rsidR="00B804E8" w:rsidRPr="00B804E8" w:rsidDel="003730A7" w:rsidRDefault="00654D5F" w:rsidP="008868EF">
      <w:pPr>
        <w:pStyle w:val="af8"/>
        <w:spacing w:after="0" w:line="276" w:lineRule="auto"/>
        <w:ind w:right="420" w:firstLine="420"/>
        <w:jc w:val="center"/>
        <w:rPr>
          <w:del w:id="2398" w:author="1001210222 Choi" w:date="2025-12-15T18:18:00Z" w16du:dateUtc="2025-12-15T10:18:00Z"/>
          <w:rFonts w:hint="eastAsia"/>
        </w:rPr>
      </w:pPr>
      <w:bookmarkStart w:id="2399" w:name="正文段落_怀疑_91"/>
      <w:del w:id="2400" w:author="1001210222 Choi" w:date="2025-12-15T18:18:00Z" w16du:dateUtc="2025-12-15T10:18:00Z">
        <w:r w:rsidRPr="002F690E" w:rsidDel="003730A7">
          <w:rPr>
            <w:rFonts w:ascii="Times New Roman" w:eastAsia="宋体" w:hAnsi="Times New Roman"/>
            <w:sz w:val="21"/>
            <w:szCs w:val="21"/>
            <w:highlight w:val="white"/>
            <w:vertAlign w:val="superscript"/>
          </w:rPr>
          <w:delText>4</w:delText>
        </w:r>
        <w:r w:rsidRPr="002F690E" w:rsidDel="003730A7">
          <w:rPr>
            <w:rFonts w:ascii="Times New Roman" w:eastAsia="宋体" w:hAnsi="Times New Roman"/>
            <w:sz w:val="21"/>
            <w:szCs w:val="21"/>
            <w:highlight w:val="white"/>
          </w:rPr>
          <w:delText>He</w:delText>
        </w:r>
        <w:r w:rsidRPr="002F690E" w:rsidDel="003730A7">
          <w:rPr>
            <w:rFonts w:ascii="Times New Roman" w:eastAsia="宋体" w:hAnsi="Times New Roman"/>
            <w:sz w:val="21"/>
            <w:szCs w:val="21"/>
            <w:highlight w:val="white"/>
            <w:vertAlign w:val="subscript"/>
          </w:rPr>
          <w:delText>mantle</w:delText>
        </w:r>
        <w:r w:rsidRPr="002F690E" w:rsidDel="003730A7">
          <w:rPr>
            <w:rFonts w:ascii="Times New Roman" w:eastAsia="宋体" w:hAnsi="Times New Roman"/>
            <w:sz w:val="21"/>
            <w:szCs w:val="21"/>
            <w:highlight w:val="white"/>
          </w:rPr>
          <w:delText>(%)=[(</w:delText>
        </w:r>
        <w:r w:rsidRPr="00047C18" w:rsidDel="003730A7">
          <w:rPr>
            <w:rFonts w:ascii="Times New Roman" w:eastAsia="宋体" w:hAnsi="Times New Roman"/>
            <w:sz w:val="21"/>
            <w:szCs w:val="21"/>
            <w:highlight w:val="white"/>
          </w:rPr>
          <w:delText>R</w:delText>
        </w:r>
        <w:r w:rsidRPr="002F690E" w:rsidDel="003730A7">
          <w:rPr>
            <w:rFonts w:ascii="Times New Roman" w:eastAsia="宋体" w:hAnsi="Times New Roman"/>
            <w:sz w:val="21"/>
            <w:szCs w:val="21"/>
            <w:highlight w:val="white"/>
          </w:rPr>
          <w:delText>-</w:delText>
        </w:r>
        <w:commentRangeStart w:id="2401"/>
        <w:commentRangeStart w:id="2402"/>
        <w:r w:rsidRPr="002F690E" w:rsidDel="003730A7">
          <w:rPr>
            <w:rFonts w:ascii="Times New Roman" w:eastAsia="宋体" w:hAnsi="Times New Roman"/>
            <w:sz w:val="21"/>
            <w:szCs w:val="21"/>
            <w:highlight w:val="white"/>
          </w:rPr>
          <w:delText>R</w:delText>
        </w:r>
        <w:r w:rsidRPr="002A6399" w:rsidDel="003730A7">
          <w:rPr>
            <w:rFonts w:ascii="Times New Roman" w:eastAsia="宋体" w:hAnsi="Times New Roman"/>
            <w:sz w:val="21"/>
            <w:szCs w:val="21"/>
            <w:highlight w:val="white"/>
            <w:vertAlign w:val="subscript"/>
            <w:rPrChange w:id="2403" w:author="1001210222 Choi" w:date="2025-12-09T10:08:00Z" w16du:dateUtc="2025-12-09T02:08:00Z">
              <w:rPr>
                <w:rFonts w:ascii="Times New Roman" w:eastAsia="宋体" w:hAnsi="Times New Roman"/>
                <w:sz w:val="21"/>
                <w:szCs w:val="21"/>
                <w:highlight w:val="white"/>
              </w:rPr>
            </w:rPrChange>
          </w:rPr>
          <w:delText>c</w:delText>
        </w:r>
        <w:commentRangeEnd w:id="2401"/>
        <w:r w:rsidR="00D525F4" w:rsidRPr="002A6399" w:rsidDel="003730A7">
          <w:rPr>
            <w:rStyle w:val="afa"/>
            <w:rFonts w:asciiTheme="minorHAnsi" w:eastAsiaTheme="minorEastAsia" w:hAnsiTheme="minorHAnsi" w:cstheme="minorBidi" w:hint="eastAsia"/>
            <w:vertAlign w:val="subscript"/>
            <w:rPrChange w:id="2404" w:author="1001210222 Choi" w:date="2025-12-09T10:08:00Z" w16du:dateUtc="2025-12-09T02:08:00Z">
              <w:rPr>
                <w:rStyle w:val="afa"/>
                <w:rFonts w:asciiTheme="minorHAnsi" w:eastAsiaTheme="minorEastAsia" w:hAnsiTheme="minorHAnsi" w:cstheme="minorBidi" w:hint="eastAsia"/>
              </w:rPr>
            </w:rPrChange>
          </w:rPr>
          <w:commentReference w:id="2401"/>
        </w:r>
        <w:commentRangeEnd w:id="2402"/>
        <w:r w:rsidR="0058347F" w:rsidDel="003730A7">
          <w:rPr>
            <w:rStyle w:val="afa"/>
            <w:rFonts w:asciiTheme="minorHAnsi" w:eastAsiaTheme="minorEastAsia" w:hAnsiTheme="minorHAnsi" w:cstheme="minorBidi"/>
          </w:rPr>
          <w:commentReference w:id="2402"/>
        </w:r>
        <w:r w:rsidRPr="002F690E" w:rsidDel="003730A7">
          <w:rPr>
            <w:rFonts w:ascii="Times New Roman" w:eastAsia="宋体" w:hAnsi="Times New Roman"/>
            <w:sz w:val="21"/>
            <w:szCs w:val="21"/>
            <w:highlight w:val="white"/>
          </w:rPr>
          <w:delText>)</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(R</w:delText>
        </w:r>
        <w:r w:rsidRPr="002A6399" w:rsidDel="003730A7">
          <w:rPr>
            <w:rFonts w:ascii="Times New Roman" w:eastAsia="宋体" w:hAnsi="Times New Roman"/>
            <w:sz w:val="21"/>
            <w:szCs w:val="21"/>
            <w:highlight w:val="white"/>
            <w:vertAlign w:val="subscript"/>
            <w:rPrChange w:id="2405" w:author="1001210222 Choi" w:date="2025-12-09T10:09:00Z" w16du:dateUtc="2025-12-09T02:09:00Z">
              <w:rPr>
                <w:rFonts w:ascii="Times New Roman" w:eastAsia="宋体" w:hAnsi="Times New Roman"/>
                <w:sz w:val="21"/>
                <w:szCs w:val="21"/>
                <w:highlight w:val="white"/>
              </w:rPr>
            </w:rPrChange>
          </w:rPr>
          <w:delText>m</w:delText>
        </w:r>
        <w:r w:rsidRPr="002F690E" w:rsidDel="003730A7">
          <w:rPr>
            <w:rFonts w:ascii="Times New Roman" w:eastAsia="宋体" w:hAnsi="Times New Roman"/>
            <w:sz w:val="21"/>
            <w:szCs w:val="21"/>
            <w:highlight w:val="white"/>
          </w:rPr>
          <w:delText>-</w:delText>
        </w:r>
      </w:del>
      <w:del w:id="2406" w:author="1001210222 Choi" w:date="2025-12-09T10:08:00Z" w16du:dateUtc="2025-12-09T02:08:00Z">
        <w:r w:rsidRPr="002F690E" w:rsidDel="002A6399">
          <w:rPr>
            <w:rFonts w:ascii="Times New Roman" w:eastAsia="宋体" w:hAnsi="Times New Roman"/>
            <w:sz w:val="21"/>
            <w:szCs w:val="21"/>
            <w:highlight w:val="white"/>
          </w:rPr>
          <w:delText>Rc</w:delText>
        </w:r>
      </w:del>
      <w:del w:id="2407" w:author="1001210222 Choi" w:date="2025-12-15T18:18:00Z" w16du:dateUtc="2025-12-15T10:18:00Z">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heme="minorBidi"/>
            <w:sz w:val="21"/>
            <w:szCs w:val="21"/>
            <w:highlight w:val="white"/>
          </w:rPr>
          <w:delText xml:space="preserve">100                   </w:delText>
        </w:r>
        <w:r w:rsidRPr="002F690E" w:rsidDel="003730A7">
          <w:rPr>
            <w:rFonts w:ascii="Times New Roman" w:eastAsia="宋体" w:hAnsi="Times New Roman" w:cstheme="minorBidi" w:hint="eastAsia"/>
            <w:sz w:val="21"/>
            <w:szCs w:val="21"/>
            <w:highlight w:val="white"/>
          </w:rPr>
          <w:delText>公式（</w:delText>
        </w:r>
        <w:r w:rsidRPr="002F690E" w:rsidDel="003730A7">
          <w:rPr>
            <w:rFonts w:ascii="Times New Roman" w:eastAsia="宋体" w:hAnsi="Times New Roman" w:cstheme="minorBidi"/>
            <w:sz w:val="21"/>
            <w:szCs w:val="21"/>
            <w:highlight w:val="white"/>
          </w:rPr>
          <w:delText>4</w:delText>
        </w:r>
        <w:r w:rsidRPr="002F690E" w:rsidDel="003730A7">
          <w:rPr>
            <w:rFonts w:ascii="Times New Roman" w:eastAsia="宋体" w:hAnsi="Times New Roman" w:cstheme="minorBidi" w:hint="eastAsia"/>
            <w:sz w:val="21"/>
            <w:szCs w:val="21"/>
            <w:highlight w:val="white"/>
          </w:rPr>
          <w:delText>）</w:delText>
        </w:r>
        <w:bookmarkEnd w:id="2399"/>
      </w:del>
    </w:p>
    <w:p w14:paraId="431350E9" w14:textId="01B837EA" w:rsidR="00B804E8" w:rsidRPr="00B804E8" w:rsidDel="003730A7" w:rsidRDefault="00CE530A" w:rsidP="00047C18">
      <w:pPr>
        <w:spacing w:after="0" w:line="276" w:lineRule="auto"/>
        <w:jc w:val="both"/>
        <w:rPr>
          <w:del w:id="2408" w:author="1001210222 Choi" w:date="2025-12-15T18:18:00Z" w16du:dateUtc="2025-12-15T10:18:00Z"/>
          <w:rFonts w:ascii="Times New Roman" w:eastAsia="宋体" w:hAnsi="Times New Roman"/>
          <w:sz w:val="21"/>
          <w:szCs w:val="21"/>
        </w:rPr>
      </w:pPr>
      <w:bookmarkStart w:id="2409" w:name="正文段落_93"/>
      <w:ins w:id="2410" w:author="home" w:date="2025-12-08T15:22:00Z">
        <w:del w:id="2411" w:author="1001210222 Choi" w:date="2025-12-15T18:18:00Z" w16du:dateUtc="2025-12-15T10:18:00Z">
          <w:r w:rsidDel="003730A7">
            <w:rPr>
              <w:rFonts w:ascii="Times New Roman" w:eastAsia="宋体" w:hAnsi="Times New Roman" w:hint="eastAsia"/>
              <w:sz w:val="21"/>
              <w:szCs w:val="21"/>
              <w:highlight w:val="white"/>
            </w:rPr>
            <w:delText>式</w:delText>
          </w:r>
        </w:del>
      </w:ins>
      <w:del w:id="2412" w:author="1001210222 Choi" w:date="2025-12-15T18:18:00Z" w16du:dateUtc="2025-12-15T10:18:00Z">
        <w:r w:rsidR="00654D5F" w:rsidRPr="002F690E" w:rsidDel="003730A7">
          <w:rPr>
            <w:rFonts w:ascii="Times New Roman" w:eastAsia="宋体" w:hAnsi="Times New Roman" w:hint="eastAsia"/>
            <w:sz w:val="21"/>
            <w:szCs w:val="21"/>
            <w:highlight w:val="white"/>
          </w:rPr>
          <w:delText>其中</w:delText>
        </w:r>
      </w:del>
      <w:ins w:id="2413" w:author="home" w:date="2025-12-08T15:22:00Z">
        <w:del w:id="2414" w:author="1001210222 Choi" w:date="2025-12-15T18:18:00Z" w16du:dateUtc="2025-12-15T10:18:00Z">
          <w:r w:rsidDel="003730A7">
            <w:rPr>
              <w:rFonts w:ascii="Times New Roman" w:eastAsia="宋体" w:hAnsi="Times New Roman" w:hint="eastAsia"/>
              <w:sz w:val="21"/>
              <w:szCs w:val="21"/>
              <w:highlight w:val="white"/>
            </w:rPr>
            <w:delText>：</w:delText>
          </w:r>
        </w:del>
      </w:ins>
      <w:del w:id="2415" w:author="1001210222 Choi" w:date="2025-12-15T18:18:00Z" w16du:dateUtc="2025-12-15T10:18:00Z">
        <w:r w:rsidR="00654D5F" w:rsidRPr="00047C18" w:rsidDel="003730A7">
          <w:rPr>
            <w:rFonts w:ascii="Times New Roman" w:eastAsia="宋体" w:hAnsi="Times New Roman"/>
            <w:sz w:val="21"/>
            <w:szCs w:val="21"/>
            <w:highlight w:val="white"/>
          </w:rPr>
          <w:delText>R</w:delText>
        </w:r>
        <w:r w:rsidR="00654D5F"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vertAlign w:val="superscript"/>
          </w:rPr>
          <w:delText>3</w:delText>
        </w:r>
        <w:r w:rsidR="00654D5F" w:rsidRPr="002F690E" w:rsidDel="003730A7">
          <w:rPr>
            <w:rFonts w:ascii="Times New Roman" w:eastAsia="宋体" w:hAnsi="Times New Roman"/>
            <w:sz w:val="21"/>
            <w:szCs w:val="21"/>
            <w:highlight w:val="white"/>
          </w:rPr>
          <w:delText>He</w:delText>
        </w:r>
        <w:r w:rsidR="006D0B57" w:rsidRPr="002F690E" w:rsidDel="003730A7">
          <w:rPr>
            <w:rFonts w:ascii="宋体" w:eastAsia="宋体" w:hAnsi="宋体"/>
            <w:sz w:val="21"/>
            <w:szCs w:val="21"/>
            <w:highlight w:val="white"/>
          </w:rPr>
          <w:delText>/</w:delText>
        </w:r>
        <w:r w:rsidR="00654D5F" w:rsidRPr="002F690E" w:rsidDel="003730A7">
          <w:rPr>
            <w:rFonts w:ascii="Times New Roman" w:eastAsia="宋体" w:hAnsi="Times New Roman"/>
            <w:sz w:val="21"/>
            <w:szCs w:val="21"/>
            <w:highlight w:val="white"/>
            <w:vertAlign w:val="superscript"/>
          </w:rPr>
          <w:delText>4</w:delText>
        </w:r>
        <w:r w:rsidR="00654D5F" w:rsidRPr="002F690E" w:rsidDel="003730A7">
          <w:rPr>
            <w:rFonts w:ascii="Times New Roman" w:eastAsia="宋体" w:hAnsi="Times New Roman"/>
            <w:sz w:val="21"/>
            <w:szCs w:val="21"/>
            <w:highlight w:val="white"/>
          </w:rPr>
          <w:delText>He</w:delText>
        </w:r>
        <w:r w:rsidR="00654D5F" w:rsidRPr="002F690E" w:rsidDel="003730A7">
          <w:rPr>
            <w:rFonts w:ascii="Times New Roman" w:eastAsia="宋体" w:hAnsi="Times New Roman" w:hint="eastAsia"/>
            <w:sz w:val="21"/>
            <w:szCs w:val="21"/>
            <w:highlight w:val="white"/>
          </w:rPr>
          <w:delText>，</w:delText>
        </w:r>
      </w:del>
      <w:del w:id="2416" w:author="1001210222 Choi" w:date="2025-12-09T10:09:00Z" w16du:dateUtc="2025-12-09T02:09:00Z">
        <w:r w:rsidR="00654D5F" w:rsidRPr="002F690E" w:rsidDel="002A6399">
          <w:rPr>
            <w:rFonts w:ascii="Times New Roman" w:eastAsia="宋体" w:hAnsi="Times New Roman"/>
            <w:sz w:val="21"/>
            <w:szCs w:val="21"/>
            <w:highlight w:val="white"/>
          </w:rPr>
          <w:delText>Rm</w:delText>
        </w:r>
      </w:del>
      <w:del w:id="2417" w:author="1001210222 Choi" w:date="2025-12-15T18:18:00Z" w16du:dateUtc="2025-12-15T10:18:00Z">
        <w:r w:rsidR="00654D5F" w:rsidRPr="002F690E" w:rsidDel="003730A7">
          <w:rPr>
            <w:rFonts w:ascii="Times New Roman" w:eastAsia="宋体" w:hAnsi="Times New Roman"/>
            <w:sz w:val="21"/>
            <w:szCs w:val="21"/>
            <w:highlight w:val="white"/>
          </w:rPr>
          <w:delText>=9</w:delText>
        </w:r>
        <w:commentRangeStart w:id="2418"/>
        <w:commentRangeStart w:id="2419"/>
        <w:r w:rsidR="00654D5F" w:rsidRPr="002F690E" w:rsidDel="003730A7">
          <w:rPr>
            <w:rFonts w:ascii="Times New Roman" w:eastAsia="宋体" w:hAnsi="Times New Roman"/>
            <w:sz w:val="21"/>
            <w:szCs w:val="21"/>
            <w:highlight w:val="white"/>
          </w:rPr>
          <w:delText>R</w:delText>
        </w:r>
        <w:r w:rsidR="00654D5F" w:rsidRPr="004511A4" w:rsidDel="003730A7">
          <w:rPr>
            <w:rFonts w:ascii="Times New Roman" w:eastAsia="宋体" w:hAnsi="Times New Roman"/>
            <w:sz w:val="21"/>
            <w:szCs w:val="21"/>
            <w:highlight w:val="white"/>
            <w:vertAlign w:val="subscript"/>
            <w:rPrChange w:id="2420" w:author="1001210222 Choi" w:date="2025-12-09T13:44:00Z" w16du:dateUtc="2025-12-09T05:44:00Z">
              <w:rPr>
                <w:rFonts w:ascii="Times New Roman" w:eastAsia="宋体" w:hAnsi="Times New Roman"/>
                <w:sz w:val="21"/>
                <w:szCs w:val="21"/>
                <w:highlight w:val="white"/>
              </w:rPr>
            </w:rPrChange>
          </w:rPr>
          <w:delText>a</w:delText>
        </w:r>
        <w:commentRangeEnd w:id="2418"/>
        <w:r w:rsidR="00D525F4" w:rsidRPr="004511A4" w:rsidDel="003730A7">
          <w:rPr>
            <w:rStyle w:val="afa"/>
            <w:rFonts w:hint="eastAsia"/>
            <w:vertAlign w:val="subscript"/>
            <w:rPrChange w:id="2421" w:author="1001210222 Choi" w:date="2025-12-09T13:44:00Z" w16du:dateUtc="2025-12-09T05:44:00Z">
              <w:rPr>
                <w:rStyle w:val="afa"/>
                <w:rFonts w:hint="eastAsia"/>
              </w:rPr>
            </w:rPrChange>
          </w:rPr>
          <w:commentReference w:id="2418"/>
        </w:r>
        <w:commentRangeEnd w:id="2419"/>
        <w:r w:rsidR="0058347F" w:rsidDel="003730A7">
          <w:rPr>
            <w:rStyle w:val="afa"/>
          </w:rPr>
          <w:commentReference w:id="2419"/>
        </w:r>
        <w:r w:rsidR="00654D5F" w:rsidRPr="002F690E" w:rsidDel="003730A7">
          <w:rPr>
            <w:rFonts w:ascii="Times New Roman" w:eastAsia="宋体" w:hAnsi="Times New Roman" w:hint="eastAsia"/>
            <w:sz w:val="21"/>
            <w:szCs w:val="21"/>
            <w:highlight w:val="white"/>
          </w:rPr>
          <w:delText>，</w:delText>
        </w:r>
      </w:del>
      <w:del w:id="2422" w:author="1001210222 Choi" w:date="2025-12-09T10:09:00Z" w16du:dateUtc="2025-12-09T02:09:00Z">
        <w:r w:rsidR="00654D5F" w:rsidRPr="002F690E" w:rsidDel="002A6399">
          <w:rPr>
            <w:rFonts w:ascii="Times New Roman" w:eastAsia="宋体" w:hAnsi="Times New Roman"/>
            <w:sz w:val="21"/>
            <w:szCs w:val="21"/>
            <w:highlight w:val="white"/>
          </w:rPr>
          <w:delText>Rc</w:delText>
        </w:r>
      </w:del>
      <w:del w:id="2423" w:author="1001210222 Choi" w:date="2025-12-15T18:18:00Z" w16du:dateUtc="2025-12-15T10:18:00Z">
        <w:r w:rsidR="00654D5F" w:rsidRPr="002F690E" w:rsidDel="003730A7">
          <w:rPr>
            <w:rFonts w:ascii="Times New Roman" w:eastAsia="宋体" w:hAnsi="Times New Roman"/>
            <w:sz w:val="21"/>
            <w:szCs w:val="21"/>
            <w:highlight w:val="white"/>
          </w:rPr>
          <w:delText>=0.01R</w:delText>
        </w:r>
        <w:r w:rsidR="00654D5F" w:rsidRPr="001F5D0E" w:rsidDel="003730A7">
          <w:rPr>
            <w:rFonts w:ascii="Times New Roman" w:eastAsia="宋体" w:hAnsi="Times New Roman"/>
            <w:sz w:val="21"/>
            <w:szCs w:val="21"/>
            <w:highlight w:val="white"/>
            <w:vertAlign w:val="subscript"/>
            <w:rPrChange w:id="2424" w:author="1001210222 Choi" w:date="2025-12-09T13:42:00Z" w16du:dateUtc="2025-12-09T05:42:00Z">
              <w:rPr>
                <w:rFonts w:ascii="Times New Roman" w:eastAsia="宋体" w:hAnsi="Times New Roman"/>
                <w:sz w:val="21"/>
                <w:szCs w:val="21"/>
                <w:highlight w:val="white"/>
              </w:rPr>
            </w:rPrChange>
          </w:rPr>
          <w:delText>a</w:delText>
        </w:r>
        <w:r w:rsidR="00654D5F" w:rsidRPr="002F690E" w:rsidDel="003730A7">
          <w:rPr>
            <w:rFonts w:ascii="Times New Roman" w:eastAsia="宋体" w:hAnsi="Times New Roman" w:hint="eastAsia"/>
            <w:sz w:val="21"/>
            <w:szCs w:val="21"/>
            <w:highlight w:val="white"/>
          </w:rPr>
          <w:delText>。计算得到白云</w:delText>
        </w:r>
      </w:del>
      <w:ins w:id="2425" w:author="home" w:date="2025-12-08T17:00:00Z">
        <w:del w:id="2426" w:author="1001210222 Choi" w:date="2025-12-15T18:18:00Z" w16du:dateUtc="2025-12-15T10:18:00Z">
          <w:r w:rsidR="00B07F8E" w:rsidRPr="002F690E" w:rsidDel="003730A7">
            <w:rPr>
              <w:rFonts w:ascii="Times New Roman" w:eastAsia="宋体" w:hAnsi="Times New Roman" w:cs="Times New Roman"/>
              <w:sz w:val="21"/>
              <w:szCs w:val="21"/>
              <w:highlight w:val="white"/>
            </w:rPr>
            <w:delText>⁴He</w:delText>
          </w:r>
          <w:r w:rsidR="00B07F8E" w:rsidRPr="002F690E" w:rsidDel="003730A7">
            <w:rPr>
              <w:rFonts w:ascii="Times New Roman" w:eastAsia="宋体" w:hAnsi="Times New Roman" w:cs="Times New Roman" w:hint="eastAsia"/>
              <w:sz w:val="21"/>
              <w:szCs w:val="21"/>
              <w:highlight w:val="white"/>
            </w:rPr>
            <w:delText>幔源比例</w:delText>
          </w:r>
        </w:del>
      </w:ins>
      <w:del w:id="2427"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4.64</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rPr>
          <w:delText>-</w:delText>
        </w:r>
      </w:del>
      <w:ins w:id="2428" w:author="home" w:date="2025-12-08T15:24:00Z">
        <w:del w:id="2429" w:author="1001210222 Choi" w:date="2025-12-15T18:18:00Z" w16du:dateUtc="2025-12-15T10:18:00Z">
          <w:r w:rsidR="00AB4DF8" w:rsidDel="003730A7">
            <w:rPr>
              <w:rFonts w:ascii="Times New Roman" w:eastAsia="宋体" w:hAnsi="Times New Roman"/>
              <w:sz w:val="21"/>
              <w:szCs w:val="21"/>
              <w:highlight w:val="white"/>
            </w:rPr>
            <w:delText>~</w:delText>
          </w:r>
        </w:del>
      </w:ins>
      <w:del w:id="2430" w:author="1001210222 Choi" w:date="2025-12-15T18:18:00Z" w16du:dateUtc="2025-12-15T10:18:00Z">
        <w:r w:rsidR="00654D5F" w:rsidRPr="002F690E" w:rsidDel="003730A7">
          <w:rPr>
            <w:rFonts w:ascii="Times New Roman" w:eastAsia="宋体" w:hAnsi="Times New Roman"/>
            <w:sz w:val="21"/>
            <w:szCs w:val="21"/>
            <w:highlight w:val="white"/>
          </w:rPr>
          <w:delText>5.63</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31" w:author="home" w:date="2025-12-08T15:24:00Z">
        <w:del w:id="2432" w:author="1001210222 Choi" w:date="2025-12-15T18:18:00Z" w16du:dateUtc="2025-12-15T10:18:00Z">
          <w:r w:rsidR="00EF3740" w:rsidDel="003730A7">
            <w:rPr>
              <w:rFonts w:ascii="Times New Roman" w:eastAsia="宋体" w:hAnsi="Times New Roman" w:hint="eastAsia"/>
              <w:sz w:val="21"/>
              <w:szCs w:val="21"/>
              <w:highlight w:val="white"/>
            </w:rPr>
            <w:delText>为</w:delText>
          </w:r>
        </w:del>
      </w:ins>
      <w:del w:id="2433" w:author="1001210222 Choi" w:date="2025-12-15T18:18:00Z" w16du:dateUtc="2025-12-15T10:18:00Z">
        <w:r w:rsidR="00654D5F" w:rsidRPr="002F690E" w:rsidDel="003730A7">
          <w:rPr>
            <w:rFonts w:ascii="Times New Roman" w:eastAsia="宋体" w:hAnsi="Times New Roman"/>
            <w:sz w:val="21"/>
            <w:szCs w:val="21"/>
            <w:highlight w:val="white"/>
          </w:rPr>
          <w:delText>5.15</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）、小佟家堡子</w:delText>
        </w:r>
      </w:del>
      <w:ins w:id="2434" w:author="home" w:date="2025-12-08T17:00:00Z">
        <w:del w:id="2435" w:author="1001210222 Choi" w:date="2025-12-15T18:18:00Z" w16du:dateUtc="2025-12-15T10:18:00Z">
          <w:r w:rsidR="00B07F8E" w:rsidRPr="002F690E" w:rsidDel="003730A7">
            <w:rPr>
              <w:rFonts w:ascii="Times New Roman" w:eastAsia="宋体" w:hAnsi="Times New Roman" w:cs="Times New Roman"/>
              <w:sz w:val="21"/>
              <w:szCs w:val="21"/>
              <w:highlight w:val="white"/>
            </w:rPr>
            <w:delText>⁴He</w:delText>
          </w:r>
          <w:r w:rsidR="00B07F8E" w:rsidRPr="002F690E" w:rsidDel="003730A7">
            <w:rPr>
              <w:rFonts w:ascii="Times New Roman" w:eastAsia="宋体" w:hAnsi="Times New Roman" w:cs="Times New Roman" w:hint="eastAsia"/>
              <w:sz w:val="21"/>
              <w:szCs w:val="21"/>
              <w:highlight w:val="white"/>
            </w:rPr>
            <w:delText>幔源比例</w:delText>
          </w:r>
        </w:del>
      </w:ins>
      <w:del w:id="2436"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2.89</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rPr>
          <w:delText>-</w:delText>
        </w:r>
      </w:del>
      <w:ins w:id="2437" w:author="home" w:date="2025-12-08T15:24:00Z">
        <w:del w:id="2438" w:author="1001210222 Choi" w:date="2025-12-15T18:18:00Z" w16du:dateUtc="2025-12-15T10:18:00Z">
          <w:r w:rsidR="00EF3740" w:rsidDel="003730A7">
            <w:rPr>
              <w:rFonts w:ascii="Times New Roman" w:eastAsia="宋体" w:hAnsi="Times New Roman"/>
              <w:sz w:val="21"/>
              <w:szCs w:val="21"/>
              <w:highlight w:val="white"/>
            </w:rPr>
            <w:delText>~</w:delText>
          </w:r>
        </w:del>
      </w:ins>
      <w:del w:id="2439" w:author="1001210222 Choi" w:date="2025-12-15T18:18:00Z" w16du:dateUtc="2025-12-15T10:18:00Z">
        <w:r w:rsidR="00654D5F" w:rsidRPr="002F690E" w:rsidDel="003730A7">
          <w:rPr>
            <w:rFonts w:ascii="Times New Roman" w:eastAsia="宋体" w:hAnsi="Times New Roman"/>
            <w:sz w:val="21"/>
            <w:szCs w:val="21"/>
            <w:highlight w:val="white"/>
          </w:rPr>
          <w:delText>5.78</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40" w:author="home" w:date="2025-12-08T15:25:00Z">
        <w:del w:id="2441" w:author="1001210222 Choi" w:date="2025-12-15T18:18:00Z" w16du:dateUtc="2025-12-15T10:18:00Z">
          <w:r w:rsidR="00EF3740" w:rsidDel="003730A7">
            <w:rPr>
              <w:rFonts w:ascii="Times New Roman" w:eastAsia="宋体" w:hAnsi="Times New Roman" w:hint="eastAsia"/>
              <w:sz w:val="21"/>
              <w:szCs w:val="21"/>
              <w:highlight w:val="white"/>
            </w:rPr>
            <w:delText>为</w:delText>
          </w:r>
        </w:del>
      </w:ins>
      <w:del w:id="2442" w:author="1001210222 Choi" w:date="2025-12-15T18:18:00Z" w16du:dateUtc="2025-12-15T10:18:00Z">
        <w:r w:rsidR="00654D5F" w:rsidRPr="002F690E" w:rsidDel="003730A7">
          <w:rPr>
            <w:rFonts w:ascii="Times New Roman" w:eastAsia="宋体" w:hAnsi="Times New Roman"/>
            <w:sz w:val="21"/>
            <w:szCs w:val="21"/>
            <w:highlight w:val="white"/>
          </w:rPr>
          <w:delText>4.92</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）、四道沟</w:delText>
        </w:r>
      </w:del>
      <w:ins w:id="2443" w:author="home" w:date="2025-12-08T17:00:00Z">
        <w:del w:id="2444" w:author="1001210222 Choi" w:date="2025-12-15T18:18:00Z" w16du:dateUtc="2025-12-15T10:18:00Z">
          <w:r w:rsidR="00B07F8E" w:rsidRPr="002F690E" w:rsidDel="003730A7">
            <w:rPr>
              <w:rFonts w:ascii="Times New Roman" w:eastAsia="宋体" w:hAnsi="Times New Roman" w:cs="Times New Roman"/>
              <w:sz w:val="21"/>
              <w:szCs w:val="21"/>
              <w:highlight w:val="white"/>
            </w:rPr>
            <w:delText>⁴He</w:delText>
          </w:r>
          <w:r w:rsidR="00B07F8E" w:rsidRPr="002F690E" w:rsidDel="003730A7">
            <w:rPr>
              <w:rFonts w:ascii="Times New Roman" w:eastAsia="宋体" w:hAnsi="Times New Roman" w:cs="Times New Roman" w:hint="eastAsia"/>
              <w:sz w:val="21"/>
              <w:szCs w:val="21"/>
              <w:highlight w:val="white"/>
            </w:rPr>
            <w:delText>幔源比例</w:delText>
          </w:r>
        </w:del>
      </w:ins>
      <w:del w:id="2445"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2.19</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rPr>
          <w:delText>-</w:delText>
        </w:r>
      </w:del>
      <w:ins w:id="2446" w:author="home" w:date="2025-12-08T15:25:00Z">
        <w:del w:id="2447" w:author="1001210222 Choi" w:date="2025-12-15T18:18:00Z" w16du:dateUtc="2025-12-15T10:18:00Z">
          <w:r w:rsidR="00EF3740" w:rsidDel="003730A7">
            <w:rPr>
              <w:rFonts w:ascii="Times New Roman" w:eastAsia="宋体" w:hAnsi="Times New Roman"/>
              <w:sz w:val="21"/>
              <w:szCs w:val="21"/>
              <w:highlight w:val="white"/>
            </w:rPr>
            <w:delText>~</w:delText>
          </w:r>
        </w:del>
      </w:ins>
      <w:del w:id="2448" w:author="1001210222 Choi" w:date="2025-12-15T18:18:00Z" w16du:dateUtc="2025-12-15T10:18:00Z">
        <w:r w:rsidR="00654D5F" w:rsidRPr="002F690E" w:rsidDel="003730A7">
          <w:rPr>
            <w:rFonts w:ascii="Times New Roman" w:eastAsia="宋体" w:hAnsi="Times New Roman"/>
            <w:sz w:val="21"/>
            <w:szCs w:val="21"/>
            <w:highlight w:val="white"/>
          </w:rPr>
          <w:delText>6.28</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49" w:author="home" w:date="2025-12-08T15:25:00Z">
        <w:del w:id="2450" w:author="1001210222 Choi" w:date="2025-12-15T18:18:00Z" w16du:dateUtc="2025-12-15T10:18:00Z">
          <w:r w:rsidR="00EF3740" w:rsidDel="003730A7">
            <w:rPr>
              <w:rFonts w:ascii="Times New Roman" w:eastAsia="宋体" w:hAnsi="Times New Roman" w:hint="eastAsia"/>
              <w:sz w:val="21"/>
              <w:szCs w:val="21"/>
              <w:highlight w:val="white"/>
            </w:rPr>
            <w:delText>为</w:delText>
          </w:r>
        </w:del>
      </w:ins>
      <w:del w:id="2451" w:author="1001210222 Choi" w:date="2025-12-15T18:18:00Z" w16du:dateUtc="2025-12-15T10:18:00Z">
        <w:r w:rsidR="00654D5F" w:rsidRPr="002F690E" w:rsidDel="003730A7">
          <w:rPr>
            <w:rFonts w:ascii="Times New Roman" w:eastAsia="宋体" w:hAnsi="Times New Roman"/>
            <w:sz w:val="21"/>
            <w:szCs w:val="21"/>
            <w:highlight w:val="white"/>
          </w:rPr>
          <w:delText>3.71</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）、五龙</w:delText>
        </w:r>
      </w:del>
      <w:ins w:id="2452" w:author="home" w:date="2025-12-08T17:00:00Z">
        <w:del w:id="2453" w:author="1001210222 Choi" w:date="2025-12-15T18:18:00Z" w16du:dateUtc="2025-12-15T10:18:00Z">
          <w:r w:rsidR="00B07F8E" w:rsidRPr="002F690E" w:rsidDel="003730A7">
            <w:rPr>
              <w:rFonts w:ascii="Times New Roman" w:eastAsia="宋体" w:hAnsi="Times New Roman" w:cs="Times New Roman"/>
              <w:sz w:val="21"/>
              <w:szCs w:val="21"/>
              <w:highlight w:val="white"/>
            </w:rPr>
            <w:delText>⁴He</w:delText>
          </w:r>
          <w:r w:rsidR="00B07F8E" w:rsidRPr="002F690E" w:rsidDel="003730A7">
            <w:rPr>
              <w:rFonts w:ascii="Times New Roman" w:eastAsia="宋体" w:hAnsi="Times New Roman" w:cs="Times New Roman" w:hint="eastAsia"/>
              <w:sz w:val="21"/>
              <w:szCs w:val="21"/>
              <w:highlight w:val="white"/>
            </w:rPr>
            <w:delText>幔源比例</w:delText>
          </w:r>
        </w:del>
      </w:ins>
      <w:del w:id="2454"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1.22</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rPr>
          <w:delText>-</w:delText>
        </w:r>
      </w:del>
      <w:ins w:id="2455" w:author="home" w:date="2025-12-08T15:25:00Z">
        <w:del w:id="2456" w:author="1001210222 Choi" w:date="2025-12-15T18:18:00Z" w16du:dateUtc="2025-12-15T10:18:00Z">
          <w:r w:rsidR="00EF3740" w:rsidDel="003730A7">
            <w:rPr>
              <w:rFonts w:ascii="Times New Roman" w:eastAsia="宋体" w:hAnsi="Times New Roman"/>
              <w:sz w:val="21"/>
              <w:szCs w:val="21"/>
              <w:highlight w:val="white"/>
            </w:rPr>
            <w:delText>~</w:delText>
          </w:r>
        </w:del>
      </w:ins>
      <w:del w:id="2457" w:author="1001210222 Choi" w:date="2025-12-15T18:18:00Z" w16du:dateUtc="2025-12-15T10:18:00Z">
        <w:r w:rsidR="00654D5F" w:rsidRPr="002F690E" w:rsidDel="003730A7">
          <w:rPr>
            <w:rFonts w:ascii="Times New Roman" w:eastAsia="宋体" w:hAnsi="Times New Roman"/>
            <w:sz w:val="21"/>
            <w:szCs w:val="21"/>
            <w:highlight w:val="white"/>
          </w:rPr>
          <w:delText>8.73</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58" w:author="home" w:date="2025-12-08T15:25:00Z">
        <w:del w:id="2459" w:author="1001210222 Choi" w:date="2025-12-15T18:18:00Z" w16du:dateUtc="2025-12-15T10:18:00Z">
          <w:r w:rsidR="00EF3740" w:rsidDel="003730A7">
            <w:rPr>
              <w:rFonts w:ascii="Times New Roman" w:eastAsia="宋体" w:hAnsi="Times New Roman" w:hint="eastAsia"/>
              <w:sz w:val="21"/>
              <w:szCs w:val="21"/>
              <w:highlight w:val="white"/>
            </w:rPr>
            <w:delText>为</w:delText>
          </w:r>
        </w:del>
      </w:ins>
      <w:del w:id="2460" w:author="1001210222 Choi" w:date="2025-12-15T18:18:00Z" w16du:dateUtc="2025-12-15T10:18:00Z">
        <w:r w:rsidR="00654D5F" w:rsidRPr="002F690E" w:rsidDel="003730A7">
          <w:rPr>
            <w:rFonts w:ascii="Times New Roman" w:eastAsia="宋体" w:hAnsi="Times New Roman"/>
            <w:sz w:val="21"/>
            <w:szCs w:val="21"/>
            <w:highlight w:val="white"/>
          </w:rPr>
          <w:delText>5.86</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）及</w:delText>
        </w:r>
      </w:del>
      <w:ins w:id="2461" w:author="home" w:date="2025-12-08T15:25:00Z">
        <w:del w:id="2462" w:author="1001210222 Choi" w:date="2025-12-15T18:18:00Z" w16du:dateUtc="2025-12-15T10:18:00Z">
          <w:r w:rsidR="00EF3740" w:rsidDel="003730A7">
            <w:rPr>
              <w:rFonts w:ascii="Times New Roman" w:eastAsia="宋体" w:hAnsi="Times New Roman" w:hint="eastAsia"/>
              <w:sz w:val="21"/>
              <w:szCs w:val="21"/>
              <w:highlight w:val="white"/>
            </w:rPr>
            <w:delText>和</w:delText>
          </w:r>
        </w:del>
      </w:ins>
      <w:del w:id="2463" w:author="1001210222 Choi" w:date="2025-12-15T18:18:00Z" w16du:dateUtc="2025-12-15T10:18:00Z">
        <w:r w:rsidR="00654D5F" w:rsidRPr="002F690E" w:rsidDel="003730A7">
          <w:rPr>
            <w:rFonts w:ascii="Times New Roman" w:eastAsia="宋体" w:hAnsi="Times New Roman" w:hint="eastAsia"/>
            <w:sz w:val="21"/>
            <w:szCs w:val="21"/>
            <w:highlight w:val="white"/>
          </w:rPr>
          <w:delText>胶东型金矿床</w:delText>
        </w:r>
      </w:del>
      <w:ins w:id="2464" w:author="home" w:date="2025-12-08T17:00:00Z">
        <w:del w:id="2465" w:author="1001210222 Choi" w:date="2025-12-15T18:18:00Z" w16du:dateUtc="2025-12-15T10:18:00Z">
          <w:r w:rsidR="00B07F8E" w:rsidRPr="002F690E" w:rsidDel="003730A7">
            <w:rPr>
              <w:rFonts w:ascii="Times New Roman" w:eastAsia="宋体" w:hAnsi="Times New Roman" w:cs="Times New Roman"/>
              <w:sz w:val="21"/>
              <w:szCs w:val="21"/>
              <w:highlight w:val="white"/>
            </w:rPr>
            <w:delText>⁴He</w:delText>
          </w:r>
          <w:r w:rsidR="00B07F8E" w:rsidRPr="002F690E" w:rsidDel="003730A7">
            <w:rPr>
              <w:rFonts w:ascii="Times New Roman" w:eastAsia="宋体" w:hAnsi="Times New Roman" w:cs="Times New Roman" w:hint="eastAsia"/>
              <w:sz w:val="21"/>
              <w:szCs w:val="21"/>
              <w:highlight w:val="white"/>
            </w:rPr>
            <w:delText>幔源比例</w:delText>
          </w:r>
        </w:del>
      </w:ins>
      <w:del w:id="2466" w:author="1001210222 Choi" w:date="2025-12-15T18:18:00Z" w16du:dateUtc="2025-12-15T10:18:00Z">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rPr>
          <w:delText>0.3</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sz w:val="21"/>
            <w:szCs w:val="21"/>
            <w:highlight w:val="white"/>
          </w:rPr>
          <w:delText>-</w:delText>
        </w:r>
      </w:del>
      <w:ins w:id="2467" w:author="home" w:date="2025-12-08T15:25:00Z">
        <w:del w:id="2468" w:author="1001210222 Choi" w:date="2025-12-15T18:18:00Z" w16du:dateUtc="2025-12-15T10:18:00Z">
          <w:r w:rsidR="00185813" w:rsidDel="003730A7">
            <w:rPr>
              <w:rFonts w:ascii="Times New Roman" w:eastAsia="宋体" w:hAnsi="Times New Roman"/>
              <w:sz w:val="21"/>
              <w:szCs w:val="21"/>
              <w:highlight w:val="white"/>
            </w:rPr>
            <w:delText>~</w:delText>
          </w:r>
        </w:del>
      </w:ins>
      <w:del w:id="2469" w:author="1001210222 Choi" w:date="2025-12-15T18:18:00Z" w16du:dateUtc="2025-12-15T10:18:00Z">
        <w:r w:rsidR="00654D5F" w:rsidRPr="002F690E" w:rsidDel="003730A7">
          <w:rPr>
            <w:rFonts w:ascii="Times New Roman" w:eastAsia="宋体" w:hAnsi="Times New Roman"/>
            <w:sz w:val="21"/>
            <w:szCs w:val="21"/>
            <w:highlight w:val="white"/>
          </w:rPr>
          <w:delText>32.59</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70" w:author="home" w:date="2025-12-08T15:25:00Z">
        <w:del w:id="2471" w:author="1001210222 Choi" w:date="2025-12-15T18:18:00Z" w16du:dateUtc="2025-12-15T10:18:00Z">
          <w:r w:rsidR="00185813" w:rsidDel="003730A7">
            <w:rPr>
              <w:rFonts w:ascii="Times New Roman" w:eastAsia="宋体" w:hAnsi="Times New Roman" w:hint="eastAsia"/>
              <w:sz w:val="21"/>
              <w:szCs w:val="21"/>
              <w:highlight w:val="white"/>
            </w:rPr>
            <w:delText>为</w:delText>
          </w:r>
        </w:del>
      </w:ins>
      <w:del w:id="2472" w:author="1001210222 Choi" w:date="2025-12-15T18:18:00Z" w16du:dateUtc="2025-12-15T10:18:00Z">
        <w:r w:rsidR="00654D5F" w:rsidRPr="002F690E" w:rsidDel="003730A7">
          <w:rPr>
            <w:rFonts w:ascii="Times New Roman" w:eastAsia="宋体" w:hAnsi="Times New Roman"/>
            <w:sz w:val="21"/>
            <w:szCs w:val="21"/>
            <w:highlight w:val="white"/>
          </w:rPr>
          <w:delText>12.67</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）成矿流体中来自地幔</w:delText>
        </w:r>
        <w:r w:rsidR="00654D5F" w:rsidRPr="002F690E" w:rsidDel="003730A7">
          <w:rPr>
            <w:rFonts w:ascii="Times New Roman" w:eastAsia="宋体" w:hAnsi="Times New Roman"/>
            <w:sz w:val="21"/>
            <w:szCs w:val="21"/>
            <w:highlight w:val="white"/>
            <w:vertAlign w:val="superscript"/>
          </w:rPr>
          <w:delText>4</w:delText>
        </w:r>
        <w:r w:rsidR="00654D5F" w:rsidRPr="002F690E" w:rsidDel="003730A7">
          <w:rPr>
            <w:rFonts w:ascii="Times New Roman" w:eastAsia="宋体" w:hAnsi="Times New Roman"/>
            <w:sz w:val="21"/>
            <w:szCs w:val="21"/>
            <w:highlight w:val="white"/>
          </w:rPr>
          <w:delText>He</w:delText>
        </w:r>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vertAlign w:val="superscript"/>
          </w:rPr>
          <w:delText>4</w:delText>
        </w:r>
        <w:r w:rsidR="00654D5F" w:rsidRPr="002F690E" w:rsidDel="003730A7">
          <w:rPr>
            <w:rFonts w:ascii="Times New Roman" w:eastAsia="宋体" w:hAnsi="Times New Roman"/>
            <w:sz w:val="21"/>
            <w:szCs w:val="21"/>
            <w:highlight w:val="white"/>
          </w:rPr>
          <w:delText>He</w:delText>
        </w:r>
        <w:r w:rsidR="00654D5F" w:rsidRPr="002F690E" w:rsidDel="003730A7">
          <w:rPr>
            <w:rFonts w:ascii="Times New Roman" w:eastAsia="宋体" w:hAnsi="Times New Roman"/>
            <w:sz w:val="21"/>
            <w:szCs w:val="21"/>
            <w:highlight w:val="white"/>
            <w:vertAlign w:val="subscript"/>
          </w:rPr>
          <w:delText>mantle</w:delText>
        </w:r>
        <w:r w:rsidR="00654D5F" w:rsidRPr="002F690E" w:rsidDel="003730A7">
          <w:rPr>
            <w:rFonts w:ascii="Times New Roman" w:eastAsia="宋体" w:hAnsi="Times New Roman" w:hint="eastAsia"/>
            <w:sz w:val="21"/>
            <w:szCs w:val="21"/>
            <w:highlight w:val="white"/>
          </w:rPr>
          <w:delText>）的比例（</w:delText>
        </w:r>
        <w:r w:rsidR="00654D5F"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）。计算结果指示</w:delText>
        </w:r>
      </w:del>
      <w:ins w:id="2473" w:author="home" w:date="2025-12-08T15:30:00Z">
        <w:del w:id="2474" w:author="1001210222 Choi" w:date="2025-12-15T18:18:00Z" w16du:dateUtc="2025-12-15T10:18:00Z">
          <w:r w:rsidR="002770C3" w:rsidDel="003730A7">
            <w:rPr>
              <w:rFonts w:ascii="Times New Roman" w:eastAsia="宋体" w:hAnsi="Times New Roman" w:hint="eastAsia"/>
              <w:sz w:val="21"/>
              <w:szCs w:val="21"/>
              <w:highlight w:val="white"/>
            </w:rPr>
            <w:delText>，</w:delText>
          </w:r>
        </w:del>
      </w:ins>
      <w:del w:id="2475" w:author="1001210222 Choi" w:date="2025-12-15T18:18:00Z" w16du:dateUtc="2025-12-15T10:18:00Z">
        <w:r w:rsidR="00654D5F" w:rsidRPr="002F690E" w:rsidDel="003730A7">
          <w:rPr>
            <w:rFonts w:ascii="Times New Roman" w:eastAsia="宋体" w:hAnsi="Times New Roman" w:hint="eastAsia"/>
            <w:sz w:val="21"/>
            <w:szCs w:val="21"/>
            <w:highlight w:val="white"/>
          </w:rPr>
          <w:delText>上述五</w:delText>
        </w:r>
      </w:del>
      <w:ins w:id="2476" w:author="home" w:date="2025-12-08T15:30:00Z">
        <w:del w:id="2477" w:author="1001210222 Choi" w:date="2025-12-15T18:18:00Z" w16du:dateUtc="2025-12-15T10:18:00Z">
          <w:r w:rsidR="002770C3" w:rsidDel="003730A7">
            <w:rPr>
              <w:rFonts w:ascii="Times New Roman" w:eastAsia="宋体" w:hAnsi="Times New Roman" w:hint="eastAsia"/>
              <w:sz w:val="21"/>
              <w:szCs w:val="21"/>
              <w:highlight w:val="white"/>
            </w:rPr>
            <w:delText>5</w:delText>
          </w:r>
        </w:del>
      </w:ins>
      <w:del w:id="2478" w:author="1001210222 Choi" w:date="2025-12-15T18:18:00Z" w16du:dateUtc="2025-12-15T10:18:00Z">
        <w:r w:rsidR="00654D5F" w:rsidRPr="002F690E" w:rsidDel="003730A7">
          <w:rPr>
            <w:rFonts w:ascii="Times New Roman" w:eastAsia="宋体" w:hAnsi="Times New Roman" w:hint="eastAsia"/>
            <w:sz w:val="21"/>
            <w:szCs w:val="21"/>
            <w:highlight w:val="white"/>
          </w:rPr>
          <w:delText>处金矿床成矿流体中均有较大比例来自地幔，且胶东型金矿床成矿流体的幔源比例远高于其他</w:delText>
        </w:r>
      </w:del>
      <w:ins w:id="2479" w:author="home" w:date="2025-12-08T15:30:00Z">
        <w:del w:id="2480" w:author="1001210222 Choi" w:date="2025-12-15T18:18:00Z" w16du:dateUtc="2025-12-15T10:18:00Z">
          <w:r w:rsidR="00646291" w:rsidDel="003730A7">
            <w:rPr>
              <w:rFonts w:ascii="Times New Roman" w:eastAsia="宋体" w:hAnsi="Times New Roman" w:hint="eastAsia"/>
              <w:sz w:val="21"/>
              <w:szCs w:val="21"/>
              <w:highlight w:val="white"/>
            </w:rPr>
            <w:delText>4</w:delText>
          </w:r>
        </w:del>
      </w:ins>
      <w:del w:id="2481" w:author="1001210222 Choi" w:date="2025-12-15T18:18:00Z" w16du:dateUtc="2025-12-15T10:18:00Z">
        <w:r w:rsidR="00654D5F" w:rsidRPr="002F690E" w:rsidDel="003730A7">
          <w:rPr>
            <w:rFonts w:ascii="Times New Roman" w:eastAsia="宋体" w:hAnsi="Times New Roman" w:hint="eastAsia"/>
            <w:sz w:val="21"/>
            <w:szCs w:val="21"/>
            <w:highlight w:val="white"/>
          </w:rPr>
          <w:delText>四处金矿床，而猫岭金矿床（</w:delText>
        </w:r>
        <w:r w:rsidR="00654D5F" w:rsidRPr="002F690E" w:rsidDel="003730A7">
          <w:rPr>
            <w:rFonts w:ascii="Times New Roman" w:eastAsia="宋体" w:hAnsi="Times New Roman"/>
            <w:sz w:val="21"/>
            <w:szCs w:val="21"/>
            <w:highlight w:val="white"/>
          </w:rPr>
          <w:delText>-0.08</w:delText>
        </w:r>
        <w:r w:rsidR="00270ED8" w:rsidRPr="002F690E" w:rsidDel="003730A7">
          <w:rPr>
            <w:rFonts w:ascii="Times New Roman" w:eastAsia="宋体" w:hAnsi="Times New Roman"/>
            <w:sz w:val="21"/>
            <w:szCs w:val="21"/>
            <w:highlight w:val="white"/>
          </w:rPr>
          <w:delText>%</w:delText>
        </w:r>
      </w:del>
      <w:ins w:id="2482" w:author="home" w:date="2025-12-08T15:30:00Z">
        <w:del w:id="2483" w:author="1001210222 Choi" w:date="2025-12-15T18:18:00Z" w16du:dateUtc="2025-12-15T10:18:00Z">
          <w:r w:rsidR="00646291" w:rsidDel="003730A7">
            <w:rPr>
              <w:rFonts w:ascii="Times New Roman" w:eastAsia="宋体" w:hAnsi="Times New Roman"/>
              <w:sz w:val="21"/>
              <w:szCs w:val="21"/>
              <w:highlight w:val="white"/>
            </w:rPr>
            <w:delText>~</w:delText>
          </w:r>
        </w:del>
      </w:ins>
      <w:del w:id="2484" w:author="1001210222 Choi" w:date="2025-12-15T18:18:00Z" w16du:dateUtc="2025-12-15T10:18:00Z">
        <w:r w:rsidR="00654D5F" w:rsidRPr="002F690E" w:rsidDel="003730A7">
          <w:rPr>
            <w:rFonts w:ascii="Times New Roman" w:eastAsia="宋体" w:hAnsi="Times New Roman"/>
            <w:sz w:val="21"/>
            <w:szCs w:val="21"/>
            <w:highlight w:val="white"/>
          </w:rPr>
          <w:delText>-0.49</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，平均</w:delText>
        </w:r>
      </w:del>
      <w:ins w:id="2485" w:author="home" w:date="2025-12-08T15:31:00Z">
        <w:del w:id="2486" w:author="1001210222 Choi" w:date="2025-12-15T18:18:00Z" w16du:dateUtc="2025-12-15T10:18:00Z">
          <w:r w:rsidR="00646291" w:rsidDel="003730A7">
            <w:rPr>
              <w:rFonts w:ascii="Times New Roman" w:eastAsia="宋体" w:hAnsi="Times New Roman" w:hint="eastAsia"/>
              <w:sz w:val="21"/>
              <w:szCs w:val="21"/>
              <w:highlight w:val="white"/>
            </w:rPr>
            <w:delText>为</w:delText>
          </w:r>
        </w:del>
      </w:ins>
      <w:del w:id="2487" w:author="1001210222 Choi" w:date="2025-12-15T18:18:00Z" w16du:dateUtc="2025-12-15T10:18:00Z">
        <w:r w:rsidR="00654D5F" w:rsidRPr="002F690E" w:rsidDel="003730A7">
          <w:rPr>
            <w:rFonts w:ascii="Times New Roman" w:eastAsia="宋体" w:hAnsi="Times New Roman"/>
            <w:sz w:val="21"/>
            <w:szCs w:val="21"/>
            <w:highlight w:val="white"/>
          </w:rPr>
          <w:delText>0.10</w:delText>
        </w:r>
        <w:r w:rsidR="00270ED8" w:rsidRPr="002F690E" w:rsidDel="003730A7">
          <w:rPr>
            <w:rFonts w:ascii="Times New Roman" w:eastAsia="宋体" w:hAnsi="Times New Roman"/>
            <w:sz w:val="21"/>
            <w:szCs w:val="21"/>
            <w:highlight w:val="white"/>
          </w:rPr>
          <w:delText>%</w:delText>
        </w:r>
        <w:r w:rsidR="00654D5F" w:rsidRPr="002F690E" w:rsidDel="003730A7">
          <w:rPr>
            <w:rFonts w:ascii="Times New Roman" w:eastAsia="宋体" w:hAnsi="Times New Roman" w:hint="eastAsia"/>
            <w:sz w:val="21"/>
            <w:szCs w:val="21"/>
            <w:highlight w:val="white"/>
          </w:rPr>
          <w:delText>）</w:delText>
        </w:r>
        <w:r w:rsidR="00654D5F" w:rsidRPr="002F690E" w:rsidDel="003730A7">
          <w:rPr>
            <w:rFonts w:ascii="Times New Roman" w:eastAsia="宋体" w:hAnsi="Times New Roman"/>
            <w:sz w:val="21"/>
            <w:szCs w:val="21"/>
            <w:highlight w:val="white"/>
            <w:vertAlign w:val="superscript"/>
          </w:rPr>
          <w:delText>4</w:delText>
        </w:r>
        <w:r w:rsidR="00654D5F" w:rsidRPr="002F690E" w:rsidDel="003730A7">
          <w:rPr>
            <w:rFonts w:ascii="Times New Roman" w:eastAsia="宋体" w:hAnsi="Times New Roman"/>
            <w:sz w:val="21"/>
            <w:szCs w:val="21"/>
            <w:highlight w:val="white"/>
          </w:rPr>
          <w:delText>He</w:delText>
        </w:r>
        <w:r w:rsidR="00654D5F" w:rsidRPr="002F690E" w:rsidDel="003730A7">
          <w:rPr>
            <w:rFonts w:ascii="Times New Roman" w:eastAsia="宋体" w:hAnsi="Times New Roman"/>
            <w:sz w:val="21"/>
            <w:szCs w:val="21"/>
            <w:highlight w:val="white"/>
            <w:vertAlign w:val="subscript"/>
          </w:rPr>
          <w:delText>mantle</w:delText>
        </w:r>
        <w:r w:rsidR="00654D5F" w:rsidRPr="002F690E" w:rsidDel="003730A7">
          <w:rPr>
            <w:rFonts w:ascii="Times New Roman" w:eastAsia="宋体" w:hAnsi="Times New Roman" w:hint="eastAsia"/>
            <w:sz w:val="21"/>
            <w:szCs w:val="21"/>
            <w:highlight w:val="white"/>
          </w:rPr>
          <w:delText>值则指示其成矿流体只有极少部分或不具有地幔源区特征。</w:delText>
        </w:r>
        <w:bookmarkEnd w:id="2409"/>
      </w:del>
    </w:p>
    <w:p w14:paraId="30FED15F" w14:textId="25ABA41A" w:rsidR="00B804E8" w:rsidRPr="00B804E8" w:rsidDel="003730A7" w:rsidRDefault="00654D5F" w:rsidP="008868EF">
      <w:pPr>
        <w:spacing w:after="0" w:line="276" w:lineRule="auto"/>
        <w:ind w:firstLine="420"/>
        <w:jc w:val="both"/>
        <w:rPr>
          <w:del w:id="2488" w:author="1001210222 Choi" w:date="2025-12-15T18:18:00Z" w16du:dateUtc="2025-12-15T10:18:00Z"/>
          <w:rFonts w:ascii="Times New Roman" w:eastAsia="宋体" w:hAnsi="Times New Roman"/>
          <w:sz w:val="21"/>
          <w:szCs w:val="21"/>
        </w:rPr>
      </w:pPr>
      <w:bookmarkStart w:id="2489" w:name="正文段落_95"/>
      <w:del w:id="2490" w:author="1001210222 Choi" w:date="2025-12-15T18:18:00Z" w16du:dateUtc="2025-12-15T10:18:00Z">
        <w:r w:rsidRPr="002F690E" w:rsidDel="003730A7">
          <w:rPr>
            <w:rFonts w:ascii="Times New Roman" w:eastAsia="宋体" w:hAnsi="Times New Roman" w:hint="eastAsia"/>
            <w:sz w:val="21"/>
            <w:szCs w:val="21"/>
            <w:highlight w:val="white"/>
          </w:rPr>
          <w:delText>白云、小佟家堡子、四道沟、五龙及</w:delText>
        </w:r>
      </w:del>
      <w:ins w:id="2491" w:author="home" w:date="2025-12-08T15:31:00Z">
        <w:del w:id="2492" w:author="1001210222 Choi" w:date="2025-12-15T18:18:00Z" w16du:dateUtc="2025-12-15T10:18:00Z">
          <w:r w:rsidR="0025373F" w:rsidDel="003730A7">
            <w:rPr>
              <w:rFonts w:ascii="Times New Roman" w:eastAsia="宋体" w:hAnsi="Times New Roman" w:hint="eastAsia"/>
              <w:sz w:val="21"/>
              <w:szCs w:val="21"/>
              <w:highlight w:val="white"/>
            </w:rPr>
            <w:delText>和</w:delText>
          </w:r>
        </w:del>
      </w:ins>
      <w:del w:id="2493" w:author="1001210222 Choi" w:date="2025-12-15T18:18:00Z" w16du:dateUtc="2025-12-15T10:18:00Z">
        <w:r w:rsidRPr="002F690E" w:rsidDel="003730A7">
          <w:rPr>
            <w:rFonts w:ascii="Times New Roman" w:eastAsia="宋体" w:hAnsi="Times New Roman" w:hint="eastAsia"/>
            <w:sz w:val="21"/>
            <w:szCs w:val="21"/>
            <w:highlight w:val="white"/>
          </w:rPr>
          <w:delText>胶东型金矿床的</w:delText>
        </w:r>
        <w:r w:rsidRPr="002F690E" w:rsidDel="003730A7">
          <w:rPr>
            <w:rFonts w:ascii="Times New Roman" w:eastAsia="宋体" w:hAnsi="Times New Roman"/>
            <w:sz w:val="21"/>
            <w:szCs w:val="21"/>
            <w:highlight w:val="white"/>
            <w:vertAlign w:val="superscript"/>
          </w:rPr>
          <w:delText>4</w:delText>
        </w:r>
        <w:r w:rsidRPr="002F690E" w:rsidDel="003730A7">
          <w:rPr>
            <w:rFonts w:ascii="Times New Roman" w:eastAsia="宋体" w:hAnsi="Times New Roman"/>
            <w:sz w:val="21"/>
            <w:szCs w:val="21"/>
            <w:highlight w:val="white"/>
          </w:rPr>
          <w:delText>He-</w:delText>
        </w:r>
        <w:r w:rsidRPr="002F690E" w:rsidDel="003730A7">
          <w:rPr>
            <w:rFonts w:ascii="Times New Roman" w:eastAsia="宋体" w:hAnsi="Times New Roman"/>
            <w:sz w:val="21"/>
            <w:szCs w:val="21"/>
            <w:highlight w:val="white"/>
            <w:vertAlign w:val="superscript"/>
          </w:rPr>
          <w:delText>3</w:delText>
        </w:r>
        <w:r w:rsidRPr="002F690E" w:rsidDel="003730A7">
          <w:rPr>
            <w:rFonts w:ascii="Times New Roman" w:eastAsia="宋体" w:hAnsi="Times New Roman"/>
            <w:sz w:val="21"/>
            <w:szCs w:val="21"/>
            <w:highlight w:val="white"/>
          </w:rPr>
          <w:delText>He</w:delText>
        </w:r>
        <w:r w:rsidRPr="002F690E" w:rsidDel="003730A7">
          <w:rPr>
            <w:rFonts w:ascii="Times New Roman" w:eastAsia="宋体" w:hAnsi="Times New Roman" w:hint="eastAsia"/>
            <w:sz w:val="21"/>
            <w:szCs w:val="21"/>
            <w:highlight w:val="white"/>
          </w:rPr>
          <w:delText>图解与</w:delText>
        </w:r>
        <w:r w:rsidRPr="002F690E" w:rsidDel="003730A7">
          <w:rPr>
            <w:rFonts w:ascii="Times New Roman" w:eastAsia="宋体" w:hAnsi="Times New Roman"/>
            <w:sz w:val="21"/>
            <w:szCs w:val="21"/>
            <w:highlight w:val="white"/>
            <w:vertAlign w:val="superscript"/>
          </w:rPr>
          <w:delText>40</w:delText>
        </w:r>
        <w:r w:rsidRPr="002F690E" w:rsidDel="003730A7">
          <w:rPr>
            <w:rFonts w:ascii="Times New Roman" w:eastAsia="宋体" w:hAnsi="Times New Roman"/>
            <w:sz w:val="21"/>
            <w:szCs w:val="21"/>
            <w:highlight w:val="white"/>
          </w:rPr>
          <w:delText>Ar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36</w:delText>
        </w:r>
        <w:r w:rsidRPr="002F690E" w:rsidDel="003730A7">
          <w:rPr>
            <w:rFonts w:ascii="Times New Roman" w:eastAsia="宋体" w:hAnsi="Times New Roman"/>
            <w:sz w:val="21"/>
            <w:szCs w:val="21"/>
            <w:highlight w:val="white"/>
          </w:rPr>
          <w:delText>Ar-R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R</w:delText>
        </w:r>
        <w:r w:rsidRPr="004511A4" w:rsidDel="003730A7">
          <w:rPr>
            <w:rFonts w:ascii="Times New Roman" w:eastAsia="宋体" w:hAnsi="Times New Roman"/>
            <w:sz w:val="21"/>
            <w:szCs w:val="21"/>
            <w:highlight w:val="white"/>
            <w:vertAlign w:val="subscript"/>
            <w:rPrChange w:id="2494" w:author="1001210222 Choi" w:date="2025-12-09T13:45:00Z" w16du:dateUtc="2025-12-09T05:45:00Z">
              <w:rPr>
                <w:rFonts w:ascii="Times New Roman" w:eastAsia="宋体" w:hAnsi="Times New Roman"/>
                <w:sz w:val="21"/>
                <w:szCs w:val="21"/>
                <w:highlight w:val="white"/>
              </w:rPr>
            </w:rPrChange>
          </w:rPr>
          <w:delText>a</w:delText>
        </w:r>
        <w:r w:rsidRPr="002F690E" w:rsidDel="003730A7">
          <w:rPr>
            <w:rFonts w:ascii="Times New Roman" w:eastAsia="宋体" w:hAnsi="Times New Roman" w:hint="eastAsia"/>
            <w:sz w:val="21"/>
            <w:szCs w:val="21"/>
            <w:highlight w:val="white"/>
          </w:rPr>
          <w:delText>图解投点均落入地壳与地幔过渡带，显示壳幔混合来源的特征（</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12</w:delText>
        </w:r>
      </w:del>
      <w:ins w:id="2495" w:author="home" w:date="2025-12-08T15:27:00Z">
        <w:del w:id="2496" w:author="1001210222 Choi" w:date="2025-12-15T18:18:00Z" w16du:dateUtc="2025-12-15T10:18:00Z">
          <w:r w:rsidR="006C07A8" w:rsidRPr="006C07A8" w:rsidDel="003730A7">
            <w:rPr>
              <w:rFonts w:ascii="Times New Roman" w:eastAsia="仿宋" w:hAnsi="Times New Roman"/>
              <w:noProof/>
              <w:sz w:val="18"/>
              <w:szCs w:val="18"/>
              <w:highlight w:val="yellow"/>
              <w:vertAlign w:val="superscript"/>
            </w:rPr>
            <w:delText>[82,178-</w:delText>
          </w:r>
          <w:r w:rsidR="004115BA" w:rsidDel="003730A7">
            <w:rPr>
              <w:rFonts w:ascii="Times New Roman" w:eastAsia="仿宋" w:hAnsi="Times New Roman"/>
              <w:noProof/>
              <w:sz w:val="18"/>
              <w:szCs w:val="18"/>
              <w:highlight w:val="yellow"/>
              <w:vertAlign w:val="superscript"/>
            </w:rPr>
            <w:delText>179,197,20</w:delText>
          </w:r>
        </w:del>
      </w:ins>
      <w:ins w:id="2497" w:author="home" w:date="2025-12-08T15:34:00Z">
        <w:del w:id="2498" w:author="1001210222 Choi" w:date="2025-12-09T16:02:00Z" w16du:dateUtc="2025-12-09T08:02:00Z">
          <w:r w:rsidR="004115BA" w:rsidDel="0058347F">
            <w:rPr>
              <w:rFonts w:ascii="Times New Roman" w:eastAsia="仿宋" w:hAnsi="Times New Roman"/>
              <w:noProof/>
              <w:sz w:val="18"/>
              <w:szCs w:val="18"/>
              <w:highlight w:val="yellow"/>
              <w:vertAlign w:val="superscript"/>
            </w:rPr>
            <w:delText>6</w:delText>
          </w:r>
        </w:del>
      </w:ins>
      <w:ins w:id="2499" w:author="home" w:date="2025-12-08T15:27:00Z">
        <w:del w:id="2500" w:author="1001210222 Choi" w:date="2025-12-15T18:18:00Z" w16du:dateUtc="2025-12-15T10:18:00Z">
          <w:r w:rsidR="006C07A8" w:rsidRPr="006C07A8" w:rsidDel="003730A7">
            <w:rPr>
              <w:rFonts w:ascii="Times New Roman" w:eastAsia="仿宋" w:hAnsi="Times New Roman"/>
              <w:noProof/>
              <w:sz w:val="18"/>
              <w:szCs w:val="18"/>
              <w:highlight w:val="yellow"/>
              <w:vertAlign w:val="superscript"/>
            </w:rPr>
            <w:delText>-212]</w:delText>
          </w:r>
        </w:del>
      </w:ins>
      <w:del w:id="2501" w:author="1001210222 Choi" w:date="2025-12-15T18:18:00Z" w16du:dateUtc="2025-12-15T10:18:00Z">
        <w:r w:rsidRPr="002F690E" w:rsidDel="003730A7">
          <w:rPr>
            <w:rFonts w:ascii="Times New Roman" w:eastAsia="宋体" w:hAnsi="Times New Roman" w:hint="eastAsia"/>
            <w:sz w:val="21"/>
            <w:szCs w:val="21"/>
            <w:highlight w:val="white"/>
          </w:rPr>
          <w:delText>）。猫岭金矿床的投点主要落入地壳及其附近区域（</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12</w:delText>
        </w:r>
      </w:del>
      <w:ins w:id="2502" w:author="home" w:date="2025-12-08T15:28:00Z">
        <w:del w:id="2503" w:author="1001210222 Choi" w:date="2025-12-15T18:18:00Z" w16du:dateUtc="2025-12-15T10:18:00Z">
          <w:r w:rsidR="006C07A8" w:rsidRPr="006C07A8" w:rsidDel="003730A7">
            <w:rPr>
              <w:rFonts w:ascii="Times New Roman" w:eastAsia="仿宋" w:hAnsi="Times New Roman"/>
              <w:noProof/>
              <w:sz w:val="18"/>
              <w:szCs w:val="18"/>
              <w:highlight w:val="yellow"/>
              <w:vertAlign w:val="superscript"/>
            </w:rPr>
            <w:delText>[82,178-</w:delText>
          </w:r>
          <w:r w:rsidR="004115BA" w:rsidDel="003730A7">
            <w:rPr>
              <w:rFonts w:ascii="Times New Roman" w:eastAsia="仿宋" w:hAnsi="Times New Roman"/>
              <w:noProof/>
              <w:sz w:val="18"/>
              <w:szCs w:val="18"/>
              <w:highlight w:val="yellow"/>
              <w:vertAlign w:val="superscript"/>
            </w:rPr>
            <w:delText>179,197,20</w:delText>
          </w:r>
        </w:del>
      </w:ins>
      <w:ins w:id="2504" w:author="home" w:date="2025-12-08T15:35:00Z">
        <w:del w:id="2505" w:author="1001210222 Choi" w:date="2025-12-09T16:02:00Z" w16du:dateUtc="2025-12-09T08:02:00Z">
          <w:r w:rsidR="004115BA" w:rsidDel="0058347F">
            <w:rPr>
              <w:rFonts w:ascii="Times New Roman" w:eastAsia="仿宋" w:hAnsi="Times New Roman"/>
              <w:noProof/>
              <w:sz w:val="18"/>
              <w:szCs w:val="18"/>
              <w:highlight w:val="yellow"/>
              <w:vertAlign w:val="superscript"/>
            </w:rPr>
            <w:delText>6</w:delText>
          </w:r>
        </w:del>
      </w:ins>
      <w:ins w:id="2506" w:author="home" w:date="2025-12-08T15:28:00Z">
        <w:del w:id="2507" w:author="1001210222 Choi" w:date="2025-12-15T18:18:00Z" w16du:dateUtc="2025-12-15T10:18:00Z">
          <w:r w:rsidR="006C07A8" w:rsidRPr="006C07A8" w:rsidDel="003730A7">
            <w:rPr>
              <w:rFonts w:ascii="Times New Roman" w:eastAsia="仿宋" w:hAnsi="Times New Roman"/>
              <w:noProof/>
              <w:sz w:val="18"/>
              <w:szCs w:val="18"/>
              <w:highlight w:val="yellow"/>
              <w:vertAlign w:val="superscript"/>
            </w:rPr>
            <w:delText>-212]</w:delText>
          </w:r>
        </w:del>
      </w:ins>
      <w:del w:id="2508" w:author="1001210222 Choi" w:date="2025-12-15T18:18:00Z" w16du:dateUtc="2025-12-15T10:18:00Z">
        <w:r w:rsidRPr="002F690E" w:rsidDel="003730A7">
          <w:rPr>
            <w:rFonts w:ascii="Times New Roman" w:eastAsia="宋体" w:hAnsi="Times New Roman" w:hint="eastAsia"/>
            <w:sz w:val="21"/>
            <w:szCs w:val="21"/>
            <w:highlight w:val="white"/>
          </w:rPr>
          <w:delText>），其他投点则落</w:delText>
        </w:r>
        <w:r w:rsidRPr="002F690E" w:rsidDel="003730A7">
          <w:rPr>
            <w:rFonts w:ascii="Times New Roman" w:eastAsia="宋体" w:hAnsi="Times New Roman"/>
            <w:sz w:val="21"/>
            <w:szCs w:val="21"/>
            <w:highlight w:val="white"/>
            <w:vertAlign w:val="superscript"/>
          </w:rPr>
          <w:delText>4</w:delText>
        </w:r>
        <w:r w:rsidRPr="00654D5F" w:rsidDel="003730A7">
          <w:rPr>
            <w:rFonts w:ascii="Times New Roman" w:eastAsia="宋体" w:hAnsi="Times New Roman"/>
            <w:sz w:val="21"/>
            <w:szCs w:val="21"/>
            <w:highlight w:val="magenta"/>
          </w:rPr>
          <w:delText>He</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vertAlign w:val="superscript"/>
          </w:rPr>
          <w:delText>3</w:delText>
        </w:r>
        <w:r w:rsidRPr="002F690E" w:rsidDel="003730A7">
          <w:rPr>
            <w:rFonts w:ascii="Times New Roman" w:eastAsia="宋体" w:hAnsi="Times New Roman"/>
            <w:sz w:val="21"/>
            <w:szCs w:val="21"/>
            <w:highlight w:val="white"/>
          </w:rPr>
          <w:delText>He</w:delText>
        </w:r>
        <w:r w:rsidRPr="002F690E" w:rsidDel="003730A7">
          <w:rPr>
            <w:rFonts w:ascii="Times New Roman" w:eastAsia="宋体" w:hAnsi="Times New Roman" w:hint="eastAsia"/>
            <w:sz w:val="21"/>
            <w:szCs w:val="21"/>
            <w:highlight w:val="white"/>
          </w:rPr>
          <w:delText>图解地壳范围右下方，或</w:delText>
        </w:r>
        <w:r w:rsidRPr="002F690E" w:rsidDel="003730A7">
          <w:rPr>
            <w:rFonts w:ascii="Times New Roman" w:eastAsia="宋体" w:hAnsi="Times New Roman"/>
            <w:sz w:val="21"/>
            <w:szCs w:val="21"/>
            <w:highlight w:val="white"/>
            <w:vertAlign w:val="superscript"/>
          </w:rPr>
          <w:delText>40</w:delText>
        </w:r>
        <w:r w:rsidRPr="002F690E" w:rsidDel="003730A7">
          <w:rPr>
            <w:rFonts w:ascii="Times New Roman" w:eastAsia="宋体" w:hAnsi="Times New Roman"/>
            <w:sz w:val="21"/>
            <w:szCs w:val="21"/>
            <w:highlight w:val="white"/>
          </w:rPr>
          <w:delText>Ar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36</w:delText>
        </w:r>
        <w:r w:rsidRPr="002F690E" w:rsidDel="003730A7">
          <w:rPr>
            <w:rFonts w:ascii="Times New Roman" w:eastAsia="宋体" w:hAnsi="Times New Roman"/>
            <w:sz w:val="21"/>
            <w:szCs w:val="21"/>
            <w:highlight w:val="white"/>
          </w:rPr>
          <w:delText>Ar-R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rPr>
          <w:delText>R</w:delText>
        </w:r>
        <w:r w:rsidRPr="004511A4" w:rsidDel="003730A7">
          <w:rPr>
            <w:rFonts w:ascii="Times New Roman" w:eastAsia="宋体" w:hAnsi="Times New Roman"/>
            <w:sz w:val="21"/>
            <w:szCs w:val="21"/>
            <w:highlight w:val="white"/>
            <w:vertAlign w:val="subscript"/>
            <w:rPrChange w:id="2509" w:author="1001210222 Choi" w:date="2025-12-09T13:45:00Z" w16du:dateUtc="2025-12-09T05:45:00Z">
              <w:rPr>
                <w:rFonts w:ascii="Times New Roman" w:eastAsia="宋体" w:hAnsi="Times New Roman"/>
                <w:sz w:val="21"/>
                <w:szCs w:val="21"/>
                <w:highlight w:val="white"/>
              </w:rPr>
            </w:rPrChange>
          </w:rPr>
          <w:delText>a</w:delText>
        </w:r>
        <w:r w:rsidRPr="002F690E" w:rsidDel="003730A7">
          <w:rPr>
            <w:rFonts w:ascii="Times New Roman" w:eastAsia="宋体" w:hAnsi="Times New Roman" w:hint="eastAsia"/>
            <w:sz w:val="21"/>
            <w:szCs w:val="21"/>
            <w:highlight w:val="white"/>
          </w:rPr>
          <w:delText>图解地壳流体范围下方，可能是壳源成矿流体中</w:delText>
        </w:r>
        <w:r w:rsidRPr="002F690E" w:rsidDel="003730A7">
          <w:rPr>
            <w:rFonts w:ascii="Times New Roman" w:eastAsia="宋体" w:hAnsi="Times New Roman"/>
            <w:sz w:val="21"/>
            <w:szCs w:val="21"/>
            <w:highlight w:val="white"/>
            <w:vertAlign w:val="superscript"/>
          </w:rPr>
          <w:delText>4</w:delText>
        </w:r>
        <w:r w:rsidRPr="002F690E" w:rsidDel="003730A7">
          <w:rPr>
            <w:rFonts w:ascii="Times New Roman" w:eastAsia="宋体" w:hAnsi="Times New Roman"/>
            <w:sz w:val="21"/>
            <w:szCs w:val="21"/>
            <w:highlight w:val="white"/>
          </w:rPr>
          <w:delText>He</w:delText>
        </w:r>
        <w:r w:rsidRPr="002F690E" w:rsidDel="003730A7">
          <w:rPr>
            <w:rFonts w:ascii="Times New Roman" w:eastAsia="宋体" w:hAnsi="Times New Roman" w:hint="eastAsia"/>
            <w:sz w:val="21"/>
            <w:szCs w:val="21"/>
            <w:highlight w:val="white"/>
          </w:rPr>
          <w:delText>的高度富集的结果</w:delText>
        </w:r>
        <w:commentRangeStart w:id="2510"/>
        <w:commentRangeStart w:id="2511"/>
        <w:r w:rsidR="00B83096" w:rsidRPr="00654D5F" w:rsidDel="003730A7">
          <w:rPr>
            <w:rFonts w:ascii="Times New Roman" w:eastAsia="宋体" w:hAnsi="Times New Roman"/>
            <w:noProof/>
            <w:sz w:val="21"/>
            <w:szCs w:val="21"/>
            <w:highlight w:val="yellow"/>
            <w:vertAlign w:val="superscript"/>
          </w:rPr>
          <w:delText>[205]</w:delText>
        </w:r>
        <w:commentRangeEnd w:id="2510"/>
        <w:r w:rsidR="00C03C61" w:rsidDel="003730A7">
          <w:rPr>
            <w:rStyle w:val="afa"/>
          </w:rPr>
          <w:commentReference w:id="2510"/>
        </w:r>
        <w:commentRangeEnd w:id="2511"/>
        <w:r w:rsidR="0058347F" w:rsidDel="003730A7">
          <w:rPr>
            <w:rStyle w:val="afa"/>
          </w:rPr>
          <w:commentReference w:id="2511"/>
        </w:r>
        <w:r w:rsidRPr="002F690E" w:rsidDel="003730A7">
          <w:rPr>
            <w:rFonts w:ascii="Times New Roman" w:eastAsia="宋体" w:hAnsi="Times New Roman" w:hint="eastAsia"/>
            <w:sz w:val="21"/>
            <w:szCs w:val="21"/>
            <w:highlight w:val="white"/>
          </w:rPr>
          <w:delText>。此外，大部分五龙金矿床与极少数小佟家堡子、胶东型金矿床的</w:delText>
        </w:r>
        <w:r w:rsidRPr="002F690E" w:rsidDel="003730A7">
          <w:rPr>
            <w:rFonts w:ascii="Times New Roman" w:eastAsia="宋体" w:hAnsi="Times New Roman"/>
            <w:sz w:val="21"/>
            <w:szCs w:val="21"/>
            <w:highlight w:val="white"/>
            <w:vertAlign w:val="superscript"/>
          </w:rPr>
          <w:delText>40</w:delText>
        </w:r>
        <w:r w:rsidRPr="002F690E" w:rsidDel="003730A7">
          <w:rPr>
            <w:rFonts w:ascii="Times New Roman" w:eastAsia="宋体" w:hAnsi="Times New Roman"/>
            <w:sz w:val="21"/>
            <w:szCs w:val="21"/>
            <w:highlight w:val="white"/>
          </w:rPr>
          <w:delText>Ar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36</w:delText>
        </w:r>
        <w:r w:rsidRPr="002F690E" w:rsidDel="003730A7">
          <w:rPr>
            <w:rFonts w:ascii="Times New Roman" w:eastAsia="宋体" w:hAnsi="Times New Roman"/>
            <w:sz w:val="21"/>
            <w:szCs w:val="21"/>
            <w:highlight w:val="white"/>
          </w:rPr>
          <w:delText>Ar</w:delText>
        </w:r>
        <w:r w:rsidRPr="002F690E" w:rsidDel="003730A7">
          <w:rPr>
            <w:rFonts w:ascii="Times New Roman" w:eastAsia="宋体" w:hAnsi="Times New Roman" w:hint="eastAsia"/>
            <w:sz w:val="21"/>
            <w:szCs w:val="21"/>
            <w:highlight w:val="white"/>
          </w:rPr>
          <w:delText>比值投点接近大气饱和水的组成，而白云、猫岭及</w:delText>
        </w:r>
      </w:del>
      <w:ins w:id="2512" w:author="home" w:date="2025-12-08T15:32:00Z">
        <w:del w:id="2513" w:author="1001210222 Choi" w:date="2025-12-15T18:18:00Z" w16du:dateUtc="2025-12-15T10:18:00Z">
          <w:r w:rsidR="009E1016" w:rsidDel="003730A7">
            <w:rPr>
              <w:rFonts w:ascii="Times New Roman" w:eastAsia="宋体" w:hAnsi="Times New Roman" w:hint="eastAsia"/>
              <w:sz w:val="21"/>
              <w:szCs w:val="21"/>
              <w:highlight w:val="white"/>
            </w:rPr>
            <w:delText>和</w:delText>
          </w:r>
        </w:del>
      </w:ins>
      <w:del w:id="2514" w:author="1001210222 Choi" w:date="2025-12-15T18:18:00Z" w16du:dateUtc="2025-12-15T10:18:00Z">
        <w:r w:rsidRPr="002F690E" w:rsidDel="003730A7">
          <w:rPr>
            <w:rFonts w:ascii="Times New Roman" w:eastAsia="宋体" w:hAnsi="Times New Roman" w:hint="eastAsia"/>
            <w:sz w:val="21"/>
            <w:szCs w:val="21"/>
            <w:highlight w:val="white"/>
          </w:rPr>
          <w:delText>四道沟的</w:delText>
        </w:r>
        <w:r w:rsidRPr="002F690E" w:rsidDel="003730A7">
          <w:rPr>
            <w:rFonts w:ascii="Times New Roman" w:eastAsia="宋体" w:hAnsi="Times New Roman"/>
            <w:sz w:val="21"/>
            <w:szCs w:val="21"/>
            <w:highlight w:val="white"/>
            <w:vertAlign w:val="superscript"/>
          </w:rPr>
          <w:delText>40</w:delText>
        </w:r>
        <w:r w:rsidRPr="002F690E" w:rsidDel="003730A7">
          <w:rPr>
            <w:rFonts w:ascii="Times New Roman" w:eastAsia="宋体" w:hAnsi="Times New Roman"/>
            <w:sz w:val="21"/>
            <w:szCs w:val="21"/>
            <w:highlight w:val="white"/>
          </w:rPr>
          <w:delText>Ar</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36</w:delText>
        </w:r>
        <w:r w:rsidRPr="002F690E" w:rsidDel="003730A7">
          <w:rPr>
            <w:rFonts w:ascii="Times New Roman" w:eastAsia="宋体" w:hAnsi="Times New Roman"/>
            <w:sz w:val="21"/>
            <w:szCs w:val="21"/>
            <w:highlight w:val="white"/>
          </w:rPr>
          <w:delText>Ar</w:delText>
        </w:r>
        <w:r w:rsidRPr="002F690E" w:rsidDel="003730A7">
          <w:rPr>
            <w:rFonts w:ascii="Times New Roman" w:eastAsia="宋体" w:hAnsi="Times New Roman" w:hint="eastAsia"/>
            <w:sz w:val="21"/>
            <w:szCs w:val="21"/>
            <w:highlight w:val="white"/>
          </w:rPr>
          <w:delText>比值明显偏离大气饱和水组成。</w:delText>
        </w:r>
        <w:bookmarkEnd w:id="2489"/>
      </w:del>
    </w:p>
    <w:p w14:paraId="0032A9C5" w14:textId="148CB1D8" w:rsidR="00B804E8" w:rsidRPr="00B804E8" w:rsidDel="003730A7" w:rsidRDefault="00654D5F" w:rsidP="008868EF">
      <w:pPr>
        <w:spacing w:after="0" w:line="276" w:lineRule="auto"/>
        <w:jc w:val="center"/>
        <w:rPr>
          <w:del w:id="2515" w:author="1001210222 Choi" w:date="2025-12-15T18:18:00Z" w16du:dateUtc="2025-12-15T10:18:00Z"/>
          <w:rFonts w:ascii="Times New Roman" w:eastAsia="宋体" w:hAnsi="Times New Roman"/>
          <w:sz w:val="21"/>
          <w:szCs w:val="21"/>
        </w:rPr>
      </w:pPr>
      <w:bookmarkStart w:id="2516" w:name="嵌入式图形_12"/>
      <w:del w:id="2517" w:author="1001210222 Choi" w:date="2025-12-09T10:06:00Z" w16du:dateUtc="2025-12-09T02:06:00Z">
        <w:r w:rsidRPr="00CD4B7C" w:rsidDel="002A6399">
          <w:rPr>
            <w:rFonts w:ascii="Times New Roman" w:eastAsia="宋体" w:hAnsi="Times New Roman"/>
            <w:noProof/>
            <w:color w:val="000000" w:themeColor="text1"/>
            <w:sz w:val="21"/>
            <w:szCs w:val="21"/>
          </w:rPr>
          <w:drawing>
            <wp:inline distT="0" distB="0" distL="0" distR="0" wp14:anchorId="771C720E" wp14:editId="393E963B">
              <wp:extent cx="3959352" cy="5521147"/>
              <wp:effectExtent l="0" t="0" r="3175" b="3810"/>
              <wp:docPr id="2150753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1236" name="图片 2150753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9352" cy="5521147"/>
                      </a:xfrm>
                      <a:prstGeom prst="rect">
                        <a:avLst/>
                      </a:prstGeom>
                    </pic:spPr>
                  </pic:pic>
                </a:graphicData>
              </a:graphic>
            </wp:inline>
          </w:drawing>
        </w:r>
      </w:del>
      <w:bookmarkEnd w:id="2516"/>
    </w:p>
    <w:p w14:paraId="6155F577" w14:textId="1049669F" w:rsidR="00B804E8" w:rsidRPr="00B804E8" w:rsidDel="003730A7" w:rsidRDefault="00654D5F" w:rsidP="008868EF">
      <w:pPr>
        <w:spacing w:after="0" w:line="240" w:lineRule="auto"/>
        <w:ind w:firstLine="420"/>
        <w:jc w:val="both"/>
        <w:rPr>
          <w:del w:id="2518" w:author="1001210222 Choi" w:date="2025-12-15T18:18:00Z" w16du:dateUtc="2025-12-15T10:18:00Z"/>
          <w:rFonts w:ascii="Times New Roman" w:eastAsia="仿宋" w:hAnsi="Times New Roman"/>
          <w:sz w:val="18"/>
          <w:szCs w:val="18"/>
        </w:rPr>
      </w:pPr>
      <w:bookmarkStart w:id="2519" w:name="中文图序_11"/>
      <w:bookmarkStart w:id="2520" w:name="中文图题_11"/>
      <w:commentRangeStart w:id="2521"/>
      <w:commentRangeStart w:id="2522"/>
      <w:del w:id="2523"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12</w:delText>
        </w:r>
        <w:bookmarkEnd w:id="2519"/>
        <w:commentRangeEnd w:id="2521"/>
        <w:r w:rsidR="00047C18" w:rsidDel="003730A7">
          <w:rPr>
            <w:rStyle w:val="afa"/>
          </w:rPr>
          <w:commentReference w:id="2521"/>
        </w:r>
        <w:commentRangeEnd w:id="2522"/>
        <w:r w:rsidR="0058347F" w:rsidDel="003730A7">
          <w:rPr>
            <w:rStyle w:val="afa"/>
          </w:rPr>
          <w:commentReference w:id="2522"/>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辽东各金矿床与胶东金矿床黄铁矿流体包裹体</w:delText>
        </w:r>
        <w:r w:rsidRPr="002F690E" w:rsidDel="003730A7">
          <w:rPr>
            <w:rFonts w:ascii="Times New Roman" w:eastAsia="仿宋" w:hAnsi="Times New Roman"/>
            <w:sz w:val="18"/>
            <w:szCs w:val="18"/>
            <w:highlight w:val="white"/>
            <w:vertAlign w:val="superscript"/>
          </w:rPr>
          <w:delText>4</w:delText>
        </w:r>
        <w:r w:rsidRPr="002F690E" w:rsidDel="003730A7">
          <w:rPr>
            <w:rFonts w:ascii="Times New Roman" w:eastAsia="仿宋" w:hAnsi="Times New Roman"/>
            <w:sz w:val="18"/>
            <w:szCs w:val="18"/>
            <w:highlight w:val="white"/>
          </w:rPr>
          <w:delText>He-</w:delText>
        </w:r>
        <w:r w:rsidRPr="002F690E" w:rsidDel="003730A7">
          <w:rPr>
            <w:rFonts w:ascii="Times New Roman" w:eastAsia="仿宋" w:hAnsi="Times New Roman"/>
            <w:sz w:val="18"/>
            <w:szCs w:val="18"/>
            <w:highlight w:val="white"/>
            <w:vertAlign w:val="superscript"/>
          </w:rPr>
          <w:delText>3</w:delText>
        </w:r>
        <w:r w:rsidRPr="002F690E" w:rsidDel="003730A7">
          <w:rPr>
            <w:rFonts w:ascii="Times New Roman" w:eastAsia="仿宋" w:hAnsi="Times New Roman"/>
            <w:sz w:val="18"/>
            <w:szCs w:val="18"/>
            <w:highlight w:val="white"/>
          </w:rPr>
          <w:delText>He</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）及</w:delText>
        </w:r>
        <w:r w:rsidRPr="002F690E" w:rsidDel="003730A7">
          <w:rPr>
            <w:rFonts w:ascii="Times New Roman" w:eastAsia="仿宋" w:hAnsi="Times New Roman"/>
            <w:sz w:val="18"/>
            <w:szCs w:val="18"/>
            <w:highlight w:val="white"/>
            <w:vertAlign w:val="superscript"/>
          </w:rPr>
          <w:delText>40</w:delText>
        </w:r>
        <w:r w:rsidRPr="002F690E" w:rsidDel="003730A7">
          <w:rPr>
            <w:rFonts w:ascii="Times New Roman" w:eastAsia="仿宋" w:hAnsi="Times New Roman"/>
            <w:sz w:val="18"/>
            <w:szCs w:val="18"/>
            <w:highlight w:val="white"/>
          </w:rPr>
          <w:delText>Ar/</w:delText>
        </w:r>
        <w:r w:rsidRPr="002F690E" w:rsidDel="003730A7">
          <w:rPr>
            <w:rFonts w:ascii="Times New Roman" w:eastAsia="仿宋" w:hAnsi="Times New Roman"/>
            <w:sz w:val="18"/>
            <w:szCs w:val="18"/>
            <w:highlight w:val="white"/>
            <w:vertAlign w:val="superscript"/>
          </w:rPr>
          <w:delText>36</w:delText>
        </w:r>
        <w:r w:rsidR="00D27F3F" w:rsidRPr="002F690E" w:rsidDel="003730A7">
          <w:rPr>
            <w:rFonts w:ascii="Times New Roman" w:eastAsia="仿宋" w:hAnsi="Times New Roman"/>
            <w:sz w:val="18"/>
            <w:szCs w:val="18"/>
            <w:highlight w:val="white"/>
          </w:rPr>
          <w:delText>Ar-R/R</w:delText>
        </w:r>
        <w:r w:rsidR="00D27F3F" w:rsidRPr="004511A4" w:rsidDel="003730A7">
          <w:rPr>
            <w:rFonts w:ascii="Times New Roman" w:eastAsia="仿宋" w:hAnsi="Times New Roman"/>
            <w:sz w:val="18"/>
            <w:szCs w:val="18"/>
            <w:highlight w:val="white"/>
            <w:vertAlign w:val="subscript"/>
            <w:rPrChange w:id="2524" w:author="1001210222 Choi" w:date="2025-12-09T13:45:00Z" w16du:dateUtc="2025-12-09T05:45:00Z">
              <w:rPr>
                <w:rFonts w:ascii="Times New Roman" w:eastAsia="仿宋" w:hAnsi="Times New Roman"/>
                <w:sz w:val="18"/>
                <w:szCs w:val="18"/>
                <w:highlight w:val="white"/>
              </w:rPr>
            </w:rPrChange>
          </w:rPr>
          <w:delText>a</w:delText>
        </w:r>
        <w:r w:rsidR="00D27F3F" w:rsidRPr="002F690E" w:rsidDel="003730A7">
          <w:rPr>
            <w:rFonts w:ascii="Times New Roman" w:eastAsia="仿宋" w:hAnsi="Times New Roman" w:hint="eastAsia"/>
            <w:sz w:val="18"/>
            <w:szCs w:val="18"/>
            <w:highlight w:val="white"/>
          </w:rPr>
          <w:delText>（</w:delText>
        </w:r>
        <w:r w:rsidR="00D27F3F" w:rsidRPr="002F690E" w:rsidDel="003730A7">
          <w:rPr>
            <w:rFonts w:ascii="Times New Roman" w:eastAsia="仿宋" w:hAnsi="Times New Roman"/>
            <w:sz w:val="18"/>
            <w:szCs w:val="18"/>
            <w:highlight w:val="white"/>
          </w:rPr>
          <w:delText>B</w:delText>
        </w:r>
        <w:r w:rsidR="00D27F3F" w:rsidRPr="002F690E" w:rsidDel="003730A7">
          <w:rPr>
            <w:rFonts w:ascii="Times New Roman" w:eastAsia="仿宋" w:hAnsi="Times New Roman" w:hint="eastAsia"/>
            <w:sz w:val="18"/>
            <w:szCs w:val="18"/>
            <w:highlight w:val="white"/>
          </w:rPr>
          <w:delText>）图解；</w:delText>
        </w:r>
      </w:del>
      <w:ins w:id="2525" w:author="home" w:date="2025-12-08T15:27:00Z">
        <w:del w:id="2526" w:author="1001210222 Choi" w:date="2025-12-15T18:18:00Z" w16du:dateUtc="2025-12-15T10:18:00Z">
          <w:r w:rsidR="00874DAA" w:rsidDel="003730A7">
            <w:rPr>
              <w:rFonts w:ascii="Times New Roman" w:eastAsia="仿宋" w:hAnsi="Times New Roman" w:hint="eastAsia"/>
              <w:sz w:val="18"/>
              <w:szCs w:val="18"/>
              <w:highlight w:val="white"/>
            </w:rPr>
            <w:delText>（</w:delText>
          </w:r>
        </w:del>
      </w:ins>
      <w:del w:id="2527" w:author="1001210222 Choi" w:date="2025-12-15T18:18:00Z" w16du:dateUtc="2025-12-15T10:18:00Z">
        <w:r w:rsidR="00D27F3F" w:rsidRPr="002F690E" w:rsidDel="003730A7">
          <w:rPr>
            <w:rFonts w:ascii="Times New Roman" w:eastAsia="仿宋" w:hAnsi="Times New Roman" w:hint="eastAsia"/>
            <w:sz w:val="18"/>
            <w:szCs w:val="18"/>
            <w:highlight w:val="white"/>
          </w:rPr>
          <w:delText>底图储库数据来自文献</w:delText>
        </w:r>
        <w:r w:rsidR="00B83096" w:rsidRPr="00654D5F" w:rsidDel="003730A7">
          <w:rPr>
            <w:rFonts w:ascii="Times New Roman" w:eastAsia="仿宋" w:hAnsi="Times New Roman"/>
            <w:noProof/>
            <w:sz w:val="18"/>
            <w:szCs w:val="18"/>
            <w:highlight w:val="yellow"/>
          </w:rPr>
          <w:delText>[206]</w:delText>
        </w:r>
        <w:r w:rsidRPr="002F690E" w:rsidDel="003730A7">
          <w:rPr>
            <w:rFonts w:ascii="Times New Roman" w:eastAsia="仿宋" w:hAnsi="Times New Roman" w:hint="eastAsia"/>
            <w:sz w:val="18"/>
            <w:szCs w:val="18"/>
            <w:highlight w:val="white"/>
          </w:rPr>
          <w:delText>；氦</w:delText>
        </w:r>
        <w:r w:rsidRPr="002F690E" w:rsidDel="003730A7">
          <w:rPr>
            <w:rFonts w:ascii="Times New Roman" w:eastAsia="仿宋" w:hAnsi="Times New Roman"/>
            <w:sz w:val="18"/>
            <w:szCs w:val="18"/>
            <w:highlight w:val="white"/>
          </w:rPr>
          <w:delText>⁃</w:delText>
        </w:r>
        <w:r w:rsidRPr="002F690E" w:rsidDel="003730A7">
          <w:rPr>
            <w:rFonts w:ascii="Times New Roman" w:eastAsia="仿宋" w:hAnsi="Times New Roman" w:hint="eastAsia"/>
            <w:sz w:val="18"/>
            <w:szCs w:val="18"/>
            <w:highlight w:val="white"/>
          </w:rPr>
          <w:delText>氩同位素</w:delText>
        </w:r>
        <w:r w:rsidR="00BA2B01" w:rsidRPr="002F690E" w:rsidDel="003730A7">
          <w:rPr>
            <w:rFonts w:ascii="Times New Roman" w:eastAsia="仿宋" w:hAnsi="Times New Roman" w:hint="eastAsia"/>
            <w:sz w:val="18"/>
            <w:szCs w:val="18"/>
            <w:highlight w:val="white"/>
          </w:rPr>
          <w:delText>数据来自文献</w:delText>
        </w:r>
        <w:r w:rsidR="00B83096" w:rsidRPr="00654D5F" w:rsidDel="003730A7">
          <w:rPr>
            <w:rFonts w:ascii="Times New Roman" w:eastAsia="仿宋" w:hAnsi="Times New Roman"/>
            <w:noProof/>
            <w:sz w:val="18"/>
            <w:szCs w:val="18"/>
            <w:highlight w:val="yellow"/>
          </w:rPr>
          <w:delText>[82,178,</w:delText>
        </w:r>
      </w:del>
      <w:ins w:id="2528" w:author="home" w:date="2025-12-08T15:27:00Z">
        <w:del w:id="2529" w:author="1001210222 Choi" w:date="2025-12-15T18:18:00Z" w16du:dateUtc="2025-12-15T10:18:00Z">
          <w:r w:rsidR="00E630A0" w:rsidDel="003730A7">
            <w:rPr>
              <w:rFonts w:ascii="Times New Roman" w:eastAsia="仿宋" w:hAnsi="Times New Roman"/>
              <w:noProof/>
              <w:sz w:val="18"/>
              <w:szCs w:val="18"/>
              <w:highlight w:val="yellow"/>
            </w:rPr>
            <w:delText>-</w:delText>
          </w:r>
        </w:del>
      </w:ins>
      <w:del w:id="2530" w:author="1001210222 Choi" w:date="2025-12-15T18:18:00Z" w16du:dateUtc="2025-12-15T10:18:00Z">
        <w:r w:rsidR="00B83096" w:rsidRPr="00654D5F" w:rsidDel="003730A7">
          <w:rPr>
            <w:rFonts w:ascii="Times New Roman" w:eastAsia="仿宋" w:hAnsi="Times New Roman"/>
            <w:noProof/>
            <w:sz w:val="18"/>
            <w:szCs w:val="18"/>
            <w:highlight w:val="yellow"/>
          </w:rPr>
          <w:delText>179,197,207-212]</w:delText>
        </w:r>
      </w:del>
      <w:bookmarkEnd w:id="2520"/>
      <w:ins w:id="2531" w:author="home" w:date="2025-12-08T15:27:00Z">
        <w:del w:id="2532" w:author="1001210222 Choi" w:date="2025-12-15T18:18:00Z" w16du:dateUtc="2025-12-15T10:18:00Z">
          <w:r w:rsidR="00874DAA" w:rsidDel="003730A7">
            <w:rPr>
              <w:rFonts w:ascii="Times New Roman" w:eastAsia="仿宋" w:hAnsi="Times New Roman" w:hint="eastAsia"/>
              <w:sz w:val="18"/>
              <w:szCs w:val="18"/>
              <w:highlight w:val="white"/>
            </w:rPr>
            <w:delText>）</w:delText>
          </w:r>
        </w:del>
      </w:ins>
    </w:p>
    <w:p w14:paraId="314B2BAD" w14:textId="1B164C2A" w:rsidR="00B804E8" w:rsidRPr="00B804E8" w:rsidDel="003730A7" w:rsidRDefault="00654D5F" w:rsidP="008868EF">
      <w:pPr>
        <w:spacing w:after="0" w:line="240" w:lineRule="auto"/>
        <w:ind w:firstLine="420"/>
        <w:jc w:val="both"/>
        <w:rPr>
          <w:del w:id="2533" w:author="1001210222 Choi" w:date="2025-12-15T18:18:00Z" w16du:dateUtc="2025-12-15T10:18:00Z"/>
          <w:rFonts w:ascii="Times New Roman" w:eastAsia="仿宋" w:hAnsi="Times New Roman"/>
          <w:sz w:val="18"/>
          <w:szCs w:val="18"/>
        </w:rPr>
      </w:pPr>
      <w:bookmarkStart w:id="2534" w:name="英文图序_25"/>
      <w:bookmarkStart w:id="2535" w:name="英文图题_11"/>
      <w:del w:id="2536" w:author="1001210222 Choi" w:date="2025-12-15T18:18:00Z" w16du:dateUtc="2025-12-15T10:18:00Z">
        <w:r w:rsidRPr="002F690E" w:rsidDel="003730A7">
          <w:rPr>
            <w:rFonts w:ascii="Times New Roman" w:eastAsia="仿宋" w:hAnsi="Times New Roman"/>
            <w:sz w:val="18"/>
            <w:szCs w:val="18"/>
            <w:highlight w:val="white"/>
          </w:rPr>
          <w:delText>Fig</w:delText>
        </w:r>
      </w:del>
      <w:ins w:id="2537" w:author="home" w:date="2025-12-08T15:27:00Z">
        <w:del w:id="2538" w:author="1001210222 Choi" w:date="2025-12-15T18:18:00Z" w16du:dateUtc="2025-12-15T10:18:00Z">
          <w:r w:rsidR="0076488E" w:rsidDel="003730A7">
            <w:rPr>
              <w:rFonts w:ascii="Times New Roman" w:eastAsia="仿宋" w:hAnsi="Times New Roman"/>
              <w:sz w:val="18"/>
              <w:szCs w:val="18"/>
              <w:highlight w:val="white"/>
            </w:rPr>
            <w:delText>.</w:delText>
          </w:r>
        </w:del>
      </w:ins>
      <w:del w:id="2539" w:author="1001210222 Choi" w:date="2025-12-15T18:18:00Z" w16du:dateUtc="2025-12-15T10:18:00Z">
        <w:r w:rsidRPr="002F690E" w:rsidDel="003730A7">
          <w:rPr>
            <w:rFonts w:ascii="Times New Roman" w:eastAsia="仿宋" w:hAnsi="Times New Roman"/>
            <w:sz w:val="18"/>
            <w:szCs w:val="18"/>
            <w:highlight w:val="white"/>
          </w:rPr>
          <w:delText>ure 12.</w:delText>
        </w:r>
        <w:bookmarkEnd w:id="2534"/>
        <w:r w:rsidRPr="002F690E" w:rsidDel="003730A7">
          <w:rPr>
            <w:rFonts w:ascii="Times New Roman" w:eastAsia="仿宋" w:hAnsi="Times New Roman"/>
            <w:sz w:val="18"/>
            <w:szCs w:val="18"/>
            <w:highlight w:val="white"/>
          </w:rPr>
          <w:delText xml:space="preserve"> Diagrams of </w:delText>
        </w:r>
        <w:r w:rsidRPr="002F690E" w:rsidDel="003730A7">
          <w:rPr>
            <w:rFonts w:ascii="Times New Roman" w:eastAsia="仿宋" w:hAnsi="Times New Roman"/>
            <w:sz w:val="18"/>
            <w:szCs w:val="18"/>
            <w:highlight w:val="white"/>
            <w:vertAlign w:val="superscript"/>
          </w:rPr>
          <w:delText>4</w:delText>
        </w:r>
        <w:r w:rsidRPr="002F690E" w:rsidDel="003730A7">
          <w:rPr>
            <w:rFonts w:ascii="Times New Roman" w:eastAsia="仿宋" w:hAnsi="Times New Roman"/>
            <w:sz w:val="18"/>
            <w:szCs w:val="18"/>
            <w:highlight w:val="white"/>
          </w:rPr>
          <w:delText xml:space="preserve">He vs. </w:delText>
        </w:r>
        <w:r w:rsidRPr="002F690E" w:rsidDel="003730A7">
          <w:rPr>
            <w:rFonts w:ascii="Times New Roman" w:eastAsia="仿宋" w:hAnsi="Times New Roman"/>
            <w:sz w:val="18"/>
            <w:szCs w:val="18"/>
            <w:highlight w:val="white"/>
            <w:vertAlign w:val="superscript"/>
          </w:rPr>
          <w:delText>3</w:delText>
        </w:r>
        <w:r w:rsidRPr="002F690E" w:rsidDel="003730A7">
          <w:rPr>
            <w:rFonts w:ascii="Times New Roman" w:eastAsia="仿宋" w:hAnsi="Times New Roman"/>
            <w:sz w:val="18"/>
            <w:szCs w:val="18"/>
            <w:highlight w:val="white"/>
          </w:rPr>
          <w:delText xml:space="preserve">He (A) and </w:delText>
        </w:r>
        <w:r w:rsidRPr="002F690E" w:rsidDel="003730A7">
          <w:rPr>
            <w:rFonts w:ascii="Times New Roman" w:eastAsia="仿宋" w:hAnsi="Times New Roman"/>
            <w:sz w:val="18"/>
            <w:szCs w:val="18"/>
            <w:highlight w:val="white"/>
            <w:vertAlign w:val="superscript"/>
          </w:rPr>
          <w:delText>40</w:delText>
        </w:r>
        <w:r w:rsidRPr="002F690E" w:rsidDel="003730A7">
          <w:rPr>
            <w:rFonts w:ascii="Times New Roman" w:eastAsia="仿宋" w:hAnsi="Times New Roman"/>
            <w:sz w:val="18"/>
            <w:szCs w:val="18"/>
            <w:highlight w:val="white"/>
          </w:rPr>
          <w:delText>Ar/</w:delText>
        </w:r>
        <w:r w:rsidRPr="002F690E" w:rsidDel="003730A7">
          <w:rPr>
            <w:rFonts w:ascii="Times New Roman" w:eastAsia="仿宋" w:hAnsi="Times New Roman"/>
            <w:sz w:val="18"/>
            <w:szCs w:val="18"/>
            <w:highlight w:val="white"/>
            <w:vertAlign w:val="superscript"/>
          </w:rPr>
          <w:delText>36</w:delText>
        </w:r>
        <w:r w:rsidRPr="002F690E" w:rsidDel="003730A7">
          <w:rPr>
            <w:rFonts w:ascii="Times New Roman" w:eastAsia="仿宋" w:hAnsi="Times New Roman"/>
            <w:sz w:val="18"/>
            <w:szCs w:val="18"/>
            <w:highlight w:val="white"/>
          </w:rPr>
          <w:delText>Ar vs. R/R</w:delText>
        </w:r>
        <w:r w:rsidRPr="004511A4" w:rsidDel="003730A7">
          <w:rPr>
            <w:rFonts w:ascii="Times New Roman" w:eastAsia="仿宋" w:hAnsi="Times New Roman"/>
            <w:sz w:val="18"/>
            <w:szCs w:val="18"/>
            <w:highlight w:val="white"/>
            <w:vertAlign w:val="subscript"/>
            <w:rPrChange w:id="2540" w:author="1001210222 Choi" w:date="2025-12-09T13:45:00Z" w16du:dateUtc="2025-12-09T05:45:00Z">
              <w:rPr>
                <w:rFonts w:ascii="Times New Roman" w:eastAsia="仿宋" w:hAnsi="Times New Roman"/>
                <w:sz w:val="18"/>
                <w:szCs w:val="18"/>
                <w:highlight w:val="white"/>
              </w:rPr>
            </w:rPrChange>
          </w:rPr>
          <w:delText>a</w:delText>
        </w:r>
        <w:r w:rsidRPr="002F690E" w:rsidDel="003730A7">
          <w:rPr>
            <w:rFonts w:ascii="Times New Roman" w:eastAsia="仿宋" w:hAnsi="Times New Roman"/>
            <w:sz w:val="18"/>
            <w:szCs w:val="18"/>
            <w:highlight w:val="white"/>
          </w:rPr>
          <w:delText xml:space="preserve"> (B) of fluid inclusions in pyrite from gold deposits in Liaodong and Jiaodong. Reservoir data for the base map are modified from</w:delText>
        </w:r>
        <w:r w:rsidR="00907C99" w:rsidRPr="002F690E" w:rsidDel="003730A7">
          <w:rPr>
            <w:rFonts w:ascii="Times New Roman" w:eastAsia="仿宋" w:hAnsi="Times New Roman"/>
            <w:sz w:val="18"/>
            <w:szCs w:val="18"/>
            <w:highlight w:val="white"/>
          </w:rPr>
          <w:delText xml:space="preserve"> reference </w:delText>
        </w:r>
        <w:r w:rsidR="00B83096" w:rsidRPr="00654D5F" w:rsidDel="003730A7">
          <w:rPr>
            <w:rFonts w:ascii="Times New Roman" w:eastAsia="仿宋" w:hAnsi="Times New Roman"/>
            <w:noProof/>
            <w:sz w:val="18"/>
            <w:szCs w:val="18"/>
            <w:highlight w:val="yellow"/>
          </w:rPr>
          <w:delText>[206]</w:delText>
        </w:r>
        <w:r w:rsidRPr="002F690E" w:rsidDel="003730A7">
          <w:rPr>
            <w:rFonts w:ascii="Times New Roman" w:eastAsia="仿宋" w:hAnsi="Times New Roman"/>
            <w:sz w:val="18"/>
            <w:szCs w:val="18"/>
            <w:highlight w:val="white"/>
          </w:rPr>
          <w:delText xml:space="preserve">. He and Ar isotopic data are </w:delText>
        </w:r>
        <w:r w:rsidR="00907C99" w:rsidRPr="002F690E" w:rsidDel="003730A7">
          <w:rPr>
            <w:rFonts w:ascii="Times New Roman" w:eastAsia="仿宋" w:hAnsi="Times New Roman"/>
            <w:sz w:val="18"/>
            <w:szCs w:val="18"/>
            <w:highlight w:val="white"/>
          </w:rPr>
          <w:delText xml:space="preserve">compiled from references </w:delText>
        </w:r>
        <w:r w:rsidR="00B83096" w:rsidRPr="00654D5F" w:rsidDel="003730A7">
          <w:rPr>
            <w:rFonts w:ascii="Times New Roman" w:eastAsia="仿宋" w:hAnsi="Times New Roman"/>
            <w:noProof/>
            <w:sz w:val="18"/>
            <w:szCs w:val="18"/>
            <w:highlight w:val="yellow"/>
          </w:rPr>
          <w:delText>[82,178,</w:delText>
        </w:r>
      </w:del>
      <w:ins w:id="2541" w:author="home" w:date="2025-12-08T15:27:00Z">
        <w:del w:id="2542" w:author="1001210222 Choi" w:date="2025-12-15T18:18:00Z" w16du:dateUtc="2025-12-15T10:18:00Z">
          <w:r w:rsidR="00E630A0" w:rsidDel="003730A7">
            <w:rPr>
              <w:rFonts w:ascii="Times New Roman" w:eastAsia="仿宋" w:hAnsi="Times New Roman"/>
              <w:noProof/>
              <w:sz w:val="18"/>
              <w:szCs w:val="18"/>
              <w:highlight w:val="yellow"/>
            </w:rPr>
            <w:delText>-</w:delText>
          </w:r>
        </w:del>
      </w:ins>
      <w:del w:id="2543" w:author="1001210222 Choi" w:date="2025-12-15T18:18:00Z" w16du:dateUtc="2025-12-15T10:18:00Z">
        <w:r w:rsidR="00B83096" w:rsidRPr="00654D5F" w:rsidDel="003730A7">
          <w:rPr>
            <w:rFonts w:ascii="Times New Roman" w:eastAsia="仿宋" w:hAnsi="Times New Roman"/>
            <w:noProof/>
            <w:sz w:val="18"/>
            <w:szCs w:val="18"/>
            <w:highlight w:val="yellow"/>
          </w:rPr>
          <w:delText>179,197,207-212]</w:delText>
        </w:r>
      </w:del>
      <w:bookmarkEnd w:id="2535"/>
      <w:ins w:id="2544" w:author="home" w:date="2025-12-08T15:27:00Z">
        <w:del w:id="2545" w:author="1001210222 Choi" w:date="2025-12-15T18:18:00Z" w16du:dateUtc="2025-12-15T10:18:00Z">
          <w:r w:rsidR="007E6323" w:rsidDel="003730A7">
            <w:rPr>
              <w:rFonts w:ascii="Times New Roman" w:eastAsia="仿宋" w:hAnsi="Times New Roman"/>
              <w:noProof/>
              <w:sz w:val="18"/>
              <w:szCs w:val="18"/>
            </w:rPr>
            <w:delText>.</w:delText>
          </w:r>
        </w:del>
      </w:ins>
    </w:p>
    <w:p w14:paraId="00CF6957" w14:textId="48DF3C31" w:rsidR="00B804E8" w:rsidRPr="00B804E8" w:rsidDel="003730A7" w:rsidRDefault="00654D5F" w:rsidP="008868EF">
      <w:pPr>
        <w:spacing w:after="0" w:line="276" w:lineRule="auto"/>
        <w:ind w:firstLine="420"/>
        <w:jc w:val="both"/>
        <w:rPr>
          <w:del w:id="2546" w:author="1001210222 Choi" w:date="2025-12-15T18:18:00Z" w16du:dateUtc="2025-12-15T10:18:00Z"/>
          <w:rFonts w:ascii="Times New Roman" w:eastAsia="宋体" w:hAnsi="Times New Roman"/>
          <w:b/>
          <w:bCs/>
          <w:sz w:val="21"/>
          <w:szCs w:val="21"/>
        </w:rPr>
      </w:pPr>
      <w:bookmarkStart w:id="2547" w:name="正文段落_97"/>
      <w:del w:id="2548" w:author="1001210222 Choi" w:date="2025-12-15T18:18:00Z" w16du:dateUtc="2025-12-15T10:18:00Z">
        <w:r w:rsidRPr="002F690E" w:rsidDel="003730A7">
          <w:rPr>
            <w:rFonts w:ascii="Times New Roman" w:eastAsia="宋体" w:hAnsi="Times New Roman" w:hint="eastAsia"/>
            <w:sz w:val="21"/>
            <w:szCs w:val="21"/>
            <w:highlight w:val="white"/>
          </w:rPr>
          <w:delText>综上所述，白云金矿床的成矿流体具中低温、中低盐度、低密度、含</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hint="eastAsia"/>
            <w:sz w:val="21"/>
            <w:szCs w:val="21"/>
            <w:highlight w:val="white"/>
          </w:rPr>
          <w:delText>的特征。其来源以壳幔混合为主，流体主要为变质热液，可能含少量岩浆热液及大气降水。小佟家堡子金矿床的成矿流体具中低温、中低盐度、低密度、含</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hint="eastAsia"/>
            <w:sz w:val="21"/>
            <w:szCs w:val="21"/>
            <w:highlight w:val="white"/>
          </w:rPr>
          <w:delText>、壳幔混合来源</w:delText>
        </w:r>
      </w:del>
      <w:ins w:id="2549" w:author="home" w:date="2025-12-08T15:35:00Z">
        <w:del w:id="2550" w:author="1001210222 Choi" w:date="2025-12-15T18:18:00Z" w16du:dateUtc="2025-12-15T10:18:00Z">
          <w:r w:rsidR="00FE2B45" w:rsidDel="003730A7">
            <w:rPr>
              <w:rFonts w:ascii="Times New Roman" w:eastAsia="宋体" w:hAnsi="Times New Roman" w:hint="eastAsia"/>
              <w:sz w:val="21"/>
              <w:szCs w:val="21"/>
              <w:highlight w:val="white"/>
            </w:rPr>
            <w:delText>的</w:delText>
          </w:r>
        </w:del>
      </w:ins>
      <w:del w:id="2551" w:author="1001210222 Choi" w:date="2025-12-15T18:18:00Z" w16du:dateUtc="2025-12-15T10:18:00Z">
        <w:r w:rsidRPr="002F690E" w:rsidDel="003730A7">
          <w:rPr>
            <w:rFonts w:ascii="Times New Roman" w:eastAsia="宋体" w:hAnsi="Times New Roman" w:hint="eastAsia"/>
            <w:sz w:val="21"/>
            <w:szCs w:val="21"/>
            <w:highlight w:val="white"/>
          </w:rPr>
          <w:delText>特征，幔源流体贡献较大，含有较多大气降水。猫岭金矿床的成矿流体具中低温、中盐度、低密度、含</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hint="eastAsia"/>
            <w:sz w:val="21"/>
            <w:szCs w:val="21"/>
            <w:highlight w:val="white"/>
          </w:rPr>
          <w:delText>、壳源</w:delText>
        </w:r>
      </w:del>
      <w:ins w:id="2552" w:author="home" w:date="2025-12-08T15:36:00Z">
        <w:del w:id="2553" w:author="1001210222 Choi" w:date="2025-12-15T18:18:00Z" w16du:dateUtc="2025-12-15T10:18:00Z">
          <w:r w:rsidR="00025F8A" w:rsidDel="003730A7">
            <w:rPr>
              <w:rFonts w:ascii="Times New Roman" w:eastAsia="宋体" w:hAnsi="Times New Roman" w:hint="eastAsia"/>
              <w:sz w:val="21"/>
              <w:szCs w:val="21"/>
              <w:highlight w:val="white"/>
            </w:rPr>
            <w:delText>的</w:delText>
          </w:r>
        </w:del>
      </w:ins>
      <w:del w:id="2554" w:author="1001210222 Choi" w:date="2025-12-15T18:18:00Z" w16du:dateUtc="2025-12-15T10:18:00Z">
        <w:r w:rsidRPr="002F690E" w:rsidDel="003730A7">
          <w:rPr>
            <w:rFonts w:ascii="Times New Roman" w:eastAsia="宋体" w:hAnsi="Times New Roman" w:hint="eastAsia"/>
            <w:sz w:val="21"/>
            <w:szCs w:val="21"/>
            <w:highlight w:val="white"/>
          </w:rPr>
          <w:delText>特征，以变质热液为主，可能含少量岩浆热液及大气降水。四道沟金矿床的成矿流体具壳幔混合来源</w:delText>
        </w:r>
      </w:del>
      <w:ins w:id="2555" w:author="home" w:date="2025-12-08T15:36:00Z">
        <w:del w:id="2556" w:author="1001210222 Choi" w:date="2025-12-15T18:18:00Z" w16du:dateUtc="2025-12-15T10:18:00Z">
          <w:r w:rsidR="00025F8A" w:rsidDel="003730A7">
            <w:rPr>
              <w:rFonts w:ascii="Times New Roman" w:eastAsia="宋体" w:hAnsi="Times New Roman" w:hint="eastAsia"/>
              <w:sz w:val="21"/>
              <w:szCs w:val="21"/>
              <w:highlight w:val="white"/>
            </w:rPr>
            <w:delText>的</w:delText>
          </w:r>
        </w:del>
      </w:ins>
      <w:del w:id="2557" w:author="1001210222 Choi" w:date="2025-12-15T18:18:00Z" w16du:dateUtc="2025-12-15T10:18:00Z">
        <w:r w:rsidRPr="002F690E" w:rsidDel="003730A7">
          <w:rPr>
            <w:rFonts w:ascii="Times New Roman" w:eastAsia="宋体" w:hAnsi="Times New Roman" w:hint="eastAsia"/>
            <w:sz w:val="21"/>
            <w:szCs w:val="21"/>
            <w:highlight w:val="white"/>
          </w:rPr>
          <w:delText>特征，幔源流体贡献较大，含少量大气降水。五龙金矿床成矿流体具中低温、中低盐度、低密度、含</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hint="eastAsia"/>
            <w:sz w:val="21"/>
            <w:szCs w:val="21"/>
            <w:highlight w:val="white"/>
          </w:rPr>
          <w:delText>、壳幔混合来源</w:delText>
        </w:r>
      </w:del>
      <w:ins w:id="2558" w:author="home" w:date="2025-12-08T15:36:00Z">
        <w:del w:id="2559" w:author="1001210222 Choi" w:date="2025-12-15T18:18:00Z" w16du:dateUtc="2025-12-15T10:18:00Z">
          <w:r w:rsidR="006560EC" w:rsidDel="003730A7">
            <w:rPr>
              <w:rFonts w:ascii="Times New Roman" w:eastAsia="宋体" w:hAnsi="Times New Roman" w:hint="eastAsia"/>
              <w:sz w:val="21"/>
              <w:szCs w:val="21"/>
              <w:highlight w:val="white"/>
            </w:rPr>
            <w:delText>的</w:delText>
          </w:r>
        </w:del>
      </w:ins>
      <w:del w:id="2560" w:author="1001210222 Choi" w:date="2025-12-15T18:18:00Z" w16du:dateUtc="2025-12-15T10:18:00Z">
        <w:r w:rsidRPr="002F690E" w:rsidDel="003730A7">
          <w:rPr>
            <w:rFonts w:ascii="Times New Roman" w:eastAsia="宋体" w:hAnsi="Times New Roman" w:hint="eastAsia"/>
            <w:sz w:val="21"/>
            <w:szCs w:val="21"/>
            <w:highlight w:val="white"/>
          </w:rPr>
          <w:delText>特征，以变质热液为主，幔源流体贡献较大，含较多大气降水。胶东型金矿床成矿流体表现为中低温、低盐度、低密度、含</w:delText>
        </w:r>
        <w:r w:rsidRPr="002F690E" w:rsidDel="003730A7">
          <w:rPr>
            <w:rFonts w:ascii="Times New Roman" w:eastAsia="宋体" w:hAnsi="Times New Roman"/>
            <w:sz w:val="21"/>
            <w:szCs w:val="21"/>
            <w:highlight w:val="white"/>
          </w:rPr>
          <w:delText>CO</w:delText>
        </w:r>
        <w:r w:rsidRPr="002F690E" w:rsidDel="003730A7">
          <w:rPr>
            <w:rFonts w:ascii="Times New Roman" w:eastAsia="宋体" w:hAnsi="Times New Roman"/>
            <w:sz w:val="21"/>
            <w:szCs w:val="21"/>
            <w:highlight w:val="white"/>
            <w:vertAlign w:val="subscript"/>
          </w:rPr>
          <w:delText>2</w:delText>
        </w:r>
        <w:r w:rsidR="00F57588" w:rsidRPr="00654D5F" w:rsidDel="003730A7">
          <w:rPr>
            <w:rFonts w:ascii="Times New Roman" w:eastAsia="宋体" w:hAnsi="Times New Roman"/>
            <w:noProof/>
            <w:sz w:val="21"/>
            <w:szCs w:val="21"/>
            <w:highlight w:val="yellow"/>
            <w:vertAlign w:val="superscript"/>
          </w:rPr>
          <w:delText>[183]</w:delText>
        </w:r>
        <w:r w:rsidRPr="002F690E" w:rsidDel="003730A7">
          <w:rPr>
            <w:rFonts w:ascii="Times New Roman" w:eastAsia="宋体" w:hAnsi="Times New Roman" w:hint="eastAsia"/>
            <w:sz w:val="21"/>
            <w:szCs w:val="21"/>
            <w:highlight w:val="white"/>
          </w:rPr>
          <w:delText>，壳幔混合来源且以地幔来源为主的显著特征。</w:delText>
        </w:r>
        <w:bookmarkEnd w:id="2547"/>
      </w:del>
    </w:p>
    <w:p w14:paraId="5D636D7E" w14:textId="48E8C692" w:rsidR="00B804E8" w:rsidRPr="00B804E8" w:rsidDel="003730A7" w:rsidRDefault="00654D5F" w:rsidP="008868EF">
      <w:pPr>
        <w:spacing w:before="260" w:after="260" w:line="415" w:lineRule="auto"/>
        <w:jc w:val="both"/>
        <w:outlineLvl w:val="1"/>
        <w:rPr>
          <w:del w:id="2561" w:author="1001210222 Choi" w:date="2025-12-15T18:18:00Z" w16du:dateUtc="2025-12-15T10:18:00Z"/>
          <w:rFonts w:ascii="Times New Roman" w:eastAsia="宋体" w:hAnsi="Times New Roman"/>
          <w:sz w:val="28"/>
          <w:szCs w:val="28"/>
        </w:rPr>
      </w:pPr>
      <w:bookmarkStart w:id="2562" w:name="一级标题序号_19"/>
      <w:bookmarkStart w:id="2563" w:name="一级标题_12"/>
      <w:del w:id="2564" w:author="1001210222 Choi" w:date="2025-12-15T18:18:00Z" w16du:dateUtc="2025-12-15T10:18:00Z">
        <w:r w:rsidRPr="002F690E" w:rsidDel="003730A7">
          <w:rPr>
            <w:rFonts w:ascii="Times New Roman" w:eastAsia="宋体" w:hAnsi="Times New Roman"/>
            <w:sz w:val="28"/>
            <w:szCs w:val="28"/>
            <w:highlight w:val="white"/>
          </w:rPr>
          <w:delText>5</w:delText>
        </w:r>
        <w:bookmarkEnd w:id="2562"/>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成矿物质来源</w:delText>
        </w:r>
        <w:bookmarkEnd w:id="2563"/>
      </w:del>
    </w:p>
    <w:p w14:paraId="3D05FDFE" w14:textId="4C081AE5" w:rsidR="00B804E8" w:rsidRPr="00B804E8" w:rsidDel="003730A7" w:rsidRDefault="00654D5F" w:rsidP="008868EF">
      <w:pPr>
        <w:spacing w:after="0" w:line="276" w:lineRule="auto"/>
        <w:ind w:firstLine="420"/>
        <w:jc w:val="both"/>
        <w:rPr>
          <w:del w:id="2565" w:author="1001210222 Choi" w:date="2025-12-15T18:18:00Z" w16du:dateUtc="2025-12-15T10:18:00Z"/>
          <w:rFonts w:ascii="Times New Roman" w:eastAsia="宋体" w:hAnsi="Times New Roman"/>
          <w:sz w:val="21"/>
          <w:szCs w:val="21"/>
        </w:rPr>
      </w:pPr>
      <w:bookmarkStart w:id="2566" w:name="正文段落_99"/>
      <w:del w:id="2567" w:author="1001210222 Choi" w:date="2025-12-15T18:18:00Z" w16du:dateUtc="2025-12-15T10:18:00Z">
        <w:r w:rsidRPr="002F690E" w:rsidDel="003730A7">
          <w:rPr>
            <w:rFonts w:ascii="Times New Roman" w:eastAsia="宋体" w:hAnsi="Times New Roman" w:hint="eastAsia"/>
            <w:sz w:val="21"/>
            <w:szCs w:val="21"/>
            <w:highlight w:val="white"/>
          </w:rPr>
          <w:delText>白云金矿床金矿石中载金黄铁矿的</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-10.5</w:delText>
        </w:r>
        <w:r w:rsidR="00270ED8"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w:delText>
        </w:r>
      </w:del>
      <w:ins w:id="2568" w:author="home" w:date="2025-12-08T15:48:00Z">
        <w:del w:id="2569" w:author="1001210222 Choi" w:date="2025-12-15T18:18:00Z" w16du:dateUtc="2025-12-15T10:18:00Z">
          <w:r w:rsidR="0007002F" w:rsidDel="003730A7">
            <w:rPr>
              <w:rFonts w:ascii="Times New Roman" w:eastAsia="宋体" w:hAnsi="Times New Roman"/>
              <w:sz w:val="21"/>
              <w:szCs w:val="21"/>
              <w:highlight w:val="white"/>
            </w:rPr>
            <w:delText>~</w:delText>
          </w:r>
        </w:del>
      </w:ins>
      <w:del w:id="2570" w:author="1001210222 Choi" w:date="2025-12-15T18:18:00Z" w16du:dateUtc="2025-12-15T10:18:00Z">
        <w:r w:rsidRPr="002F690E" w:rsidDel="003730A7">
          <w:rPr>
            <w:rFonts w:ascii="Times New Roman" w:eastAsia="宋体" w:hAnsi="Times New Roman"/>
            <w:sz w:val="21"/>
            <w:szCs w:val="21"/>
            <w:highlight w:val="white"/>
          </w:rPr>
          <w:delText>17.5</w:delText>
        </w:r>
        <w:r w:rsidR="00270ED8" w:rsidRPr="002F690E" w:rsidDel="003730A7">
          <w:rPr>
            <w:rFonts w:ascii="Times New Roman" w:eastAsia="宋体" w:hAnsi="Times New Roman" w:hint="eastAsia"/>
            <w:sz w:val="21"/>
            <w:szCs w:val="21"/>
            <w:highlight w:val="white"/>
          </w:rPr>
          <w:delText>‰</w:delText>
        </w:r>
        <w:r w:rsidR="00F405A2" w:rsidRPr="002F690E" w:rsidDel="003730A7">
          <w:rPr>
            <w:rFonts w:ascii="Times New Roman" w:eastAsia="宋体" w:hAnsi="Times New Roman" w:hint="eastAsia"/>
            <w:sz w:val="21"/>
            <w:szCs w:val="21"/>
            <w:highlight w:val="white"/>
          </w:rPr>
          <w:delText>，平均</w:delText>
        </w:r>
      </w:del>
      <w:ins w:id="2571" w:author="home" w:date="2025-12-08T15:48:00Z">
        <w:del w:id="2572" w:author="1001210222 Choi" w:date="2025-12-15T18:18:00Z" w16du:dateUtc="2025-12-15T10:18:00Z">
          <w:r w:rsidR="0007002F" w:rsidDel="003730A7">
            <w:rPr>
              <w:rFonts w:ascii="Times New Roman" w:eastAsia="宋体" w:hAnsi="Times New Roman" w:hint="eastAsia"/>
              <w:sz w:val="21"/>
              <w:szCs w:val="21"/>
              <w:highlight w:val="white"/>
            </w:rPr>
            <w:delText>为</w:delText>
          </w:r>
        </w:del>
      </w:ins>
      <w:del w:id="2573" w:author="1001210222 Choi" w:date="2025-12-15T18:18:00Z" w16du:dateUtc="2025-12-15T10:18:00Z">
        <w:r w:rsidR="00F405A2" w:rsidRPr="002F690E" w:rsidDel="003730A7">
          <w:rPr>
            <w:rFonts w:ascii="Times New Roman" w:eastAsia="宋体" w:hAnsi="Times New Roman"/>
            <w:sz w:val="21"/>
            <w:szCs w:val="21"/>
            <w:highlight w:val="white"/>
          </w:rPr>
          <w:delText>-2.76</w:delText>
        </w:r>
        <w:r w:rsidR="00270ED8"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）跨度较大，部分数据点</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值集中于</w:delText>
        </w:r>
      </w:del>
      <w:ins w:id="2574" w:author="home" w:date="2025-12-08T15:48:00Z">
        <w:del w:id="2575" w:author="1001210222 Choi" w:date="2025-12-15T18:18:00Z" w16du:dateUtc="2025-12-15T10:18:00Z">
          <w:r w:rsidR="00B338C5" w:rsidDel="003730A7">
            <w:rPr>
              <w:rFonts w:ascii="Times New Roman" w:eastAsia="宋体" w:hAnsi="Times New Roman" w:hint="eastAsia"/>
              <w:sz w:val="21"/>
              <w:szCs w:val="21"/>
              <w:highlight w:val="white"/>
            </w:rPr>
            <w:delText>为</w:delText>
          </w:r>
        </w:del>
      </w:ins>
      <w:del w:id="2576" w:author="1001210222 Choi" w:date="2025-12-15T18:18:00Z" w16du:dateUtc="2025-12-15T10:18:00Z">
        <w:r w:rsidRPr="002F690E" w:rsidDel="003730A7">
          <w:rPr>
            <w:rFonts w:ascii="Times New Roman" w:eastAsia="宋体" w:hAnsi="Times New Roman"/>
            <w:sz w:val="21"/>
            <w:szCs w:val="21"/>
            <w:highlight w:val="white"/>
          </w:rPr>
          <w:delText>11.1</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577" w:author="home" w:date="2025-12-08T15:48:00Z">
        <w:del w:id="2578" w:author="1001210222 Choi" w:date="2025-12-15T18:18:00Z" w16du:dateUtc="2025-12-15T10:18:00Z">
          <w:r w:rsidR="00B338C5" w:rsidDel="003730A7">
            <w:rPr>
              <w:rFonts w:ascii="Times New Roman" w:eastAsia="宋体" w:hAnsi="Times New Roman"/>
              <w:sz w:val="21"/>
              <w:szCs w:val="21"/>
              <w:highlight w:val="white"/>
            </w:rPr>
            <w:delText>~</w:delText>
          </w:r>
        </w:del>
      </w:ins>
      <w:del w:id="2579" w:author="1001210222 Choi" w:date="2025-12-15T18:18:00Z" w16du:dateUtc="2025-12-15T10:18:00Z">
        <w:r w:rsidRPr="002F690E" w:rsidDel="003730A7">
          <w:rPr>
            <w:rFonts w:ascii="Times New Roman" w:eastAsia="宋体" w:hAnsi="Times New Roman"/>
            <w:sz w:val="21"/>
            <w:szCs w:val="21"/>
            <w:highlight w:val="white"/>
          </w:rPr>
          <w:delText>17.5</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，表现为“重硫型”，与赋矿围岩辽河群盖县组变沉积岩（</w:delText>
        </w:r>
      </w:del>
      <w:ins w:id="2580" w:author="home" w:date="2025-12-08T15:48:00Z">
        <w:del w:id="2581" w:author="1001210222 Choi" w:date="2025-12-15T18:18:00Z" w16du:dateUtc="2025-12-15T10:18:00Z">
          <w:r w:rsidR="00E5729B" w:rsidRPr="002F690E" w:rsidDel="003730A7">
            <w:rPr>
              <w:rFonts w:ascii="Times New Roman" w:eastAsia="宋体" w:hAnsi="Times New Roman"/>
              <w:sz w:val="21"/>
              <w:szCs w:val="21"/>
              <w:highlight w:val="white"/>
            </w:rPr>
            <w:delText>δ</w:delText>
          </w:r>
          <w:r w:rsidR="00E5729B" w:rsidRPr="002F690E" w:rsidDel="003730A7">
            <w:rPr>
              <w:rFonts w:ascii="Times New Roman" w:eastAsia="宋体" w:hAnsi="Times New Roman"/>
              <w:sz w:val="21"/>
              <w:szCs w:val="21"/>
              <w:highlight w:val="white"/>
              <w:vertAlign w:val="superscript"/>
            </w:rPr>
            <w:delText>34</w:delText>
          </w:r>
          <w:r w:rsidR="00E5729B" w:rsidRPr="002F690E" w:rsidDel="003730A7">
            <w:rPr>
              <w:rFonts w:ascii="Times New Roman" w:eastAsia="宋体" w:hAnsi="Times New Roman"/>
              <w:sz w:val="21"/>
              <w:szCs w:val="21"/>
              <w:highlight w:val="white"/>
            </w:rPr>
            <w:delText>S</w:delText>
          </w:r>
          <w:r w:rsidR="00E5729B" w:rsidRPr="002F690E" w:rsidDel="003730A7">
            <w:rPr>
              <w:rFonts w:ascii="Times New Roman" w:eastAsia="宋体" w:hAnsi="Times New Roman" w:hint="eastAsia"/>
              <w:sz w:val="21"/>
              <w:szCs w:val="21"/>
              <w:highlight w:val="white"/>
            </w:rPr>
            <w:delText>值</w:delText>
          </w:r>
          <w:r w:rsidR="00E5729B" w:rsidDel="003730A7">
            <w:rPr>
              <w:rFonts w:ascii="Times New Roman" w:eastAsia="宋体" w:hAnsi="Times New Roman" w:hint="eastAsia"/>
              <w:sz w:val="21"/>
              <w:szCs w:val="21"/>
              <w:highlight w:val="white"/>
            </w:rPr>
            <w:delText>为</w:delText>
          </w:r>
        </w:del>
      </w:ins>
      <w:del w:id="2582" w:author="1001210222 Choi" w:date="2025-12-15T18:18:00Z" w16du:dateUtc="2025-12-15T10:18:00Z">
        <w:r w:rsidRPr="002F690E" w:rsidDel="003730A7">
          <w:rPr>
            <w:rFonts w:ascii="Times New Roman" w:eastAsia="宋体" w:hAnsi="Times New Roman"/>
            <w:sz w:val="21"/>
            <w:szCs w:val="21"/>
            <w:highlight w:val="white"/>
          </w:rPr>
          <w:delText>10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583" w:author="home" w:date="2025-12-08T15:48:00Z">
        <w:del w:id="2584" w:author="1001210222 Choi" w:date="2025-12-15T18:18:00Z" w16du:dateUtc="2025-12-15T10:18:00Z">
          <w:r w:rsidR="00E5729B" w:rsidDel="003730A7">
            <w:rPr>
              <w:rFonts w:ascii="Times New Roman" w:eastAsia="宋体" w:hAnsi="Times New Roman"/>
              <w:sz w:val="21"/>
              <w:szCs w:val="21"/>
              <w:highlight w:val="white"/>
            </w:rPr>
            <w:delText>~</w:delText>
          </w:r>
        </w:del>
      </w:ins>
      <w:del w:id="2585" w:author="1001210222 Choi" w:date="2025-12-15T18:18:00Z" w16du:dateUtc="2025-12-15T10:18:00Z">
        <w:r w:rsidRPr="002F690E" w:rsidDel="003730A7">
          <w:rPr>
            <w:rFonts w:ascii="Times New Roman" w:eastAsia="宋体" w:hAnsi="Times New Roman"/>
            <w:sz w:val="21"/>
            <w:szCs w:val="21"/>
            <w:highlight w:val="white"/>
          </w:rPr>
          <w:delText>17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586" w:author="home" w:date="2025-12-08T15:48:00Z">
        <w:del w:id="2587" w:author="1001210222 Choi" w:date="2025-12-15T18:18:00Z" w16du:dateUtc="2025-12-15T10:18:00Z">
          <w:r w:rsidR="00E5729B" w:rsidDel="003730A7">
            <w:rPr>
              <w:rFonts w:ascii="Times New Roman" w:eastAsia="宋体" w:hAnsi="Times New Roman" w:hint="eastAsia"/>
              <w:sz w:val="21"/>
              <w:szCs w:val="21"/>
              <w:highlight w:val="white"/>
            </w:rPr>
            <w:delText>为</w:delText>
          </w:r>
        </w:del>
      </w:ins>
      <w:del w:id="2588" w:author="1001210222 Choi" w:date="2025-12-15T18:18:00Z" w16du:dateUtc="2025-12-15T10:18:00Z">
        <w:r w:rsidRPr="002F690E" w:rsidDel="003730A7">
          <w:rPr>
            <w:rFonts w:ascii="Times New Roman" w:eastAsia="宋体" w:hAnsi="Times New Roman"/>
            <w:sz w:val="21"/>
            <w:szCs w:val="21"/>
            <w:highlight w:val="white"/>
          </w:rPr>
          <w:delText>14.57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w:delText>
        </w:r>
        <w:r w:rsidR="00C5078E" w:rsidRPr="00654D5F" w:rsidDel="003730A7">
          <w:rPr>
            <w:rFonts w:ascii="Times New Roman" w:eastAsia="宋体" w:hAnsi="Times New Roman"/>
            <w:noProof/>
            <w:sz w:val="21"/>
            <w:szCs w:val="21"/>
            <w:highlight w:val="yellow"/>
            <w:vertAlign w:val="superscript"/>
          </w:rPr>
          <w:delText>[46]</w:delText>
        </w:r>
        <w:r w:rsidRPr="002F690E" w:rsidDel="003730A7">
          <w:rPr>
            <w:rFonts w:ascii="Times New Roman" w:eastAsia="宋体" w:hAnsi="Times New Roman" w:hint="eastAsia"/>
            <w:sz w:val="21"/>
            <w:szCs w:val="21"/>
            <w:highlight w:val="white"/>
          </w:rPr>
          <w:delText>相近，指示其硫源区可能主要为地层。部分数据点</w:delText>
        </w:r>
      </w:del>
      <w:ins w:id="2589" w:author="home" w:date="2025-12-08T15:49:00Z">
        <w:del w:id="2590" w:author="1001210222 Choi" w:date="2025-12-15T18:18:00Z" w16du:dateUtc="2025-12-15T10:18:00Z">
          <w:r w:rsidR="00773501" w:rsidRPr="002F690E" w:rsidDel="003730A7">
            <w:rPr>
              <w:rFonts w:ascii="Times New Roman" w:eastAsia="宋体" w:hAnsi="Times New Roman"/>
              <w:sz w:val="21"/>
              <w:szCs w:val="21"/>
              <w:highlight w:val="white"/>
            </w:rPr>
            <w:delText>δ</w:delText>
          </w:r>
          <w:r w:rsidR="00773501" w:rsidRPr="002F690E" w:rsidDel="003730A7">
            <w:rPr>
              <w:rFonts w:ascii="Times New Roman" w:eastAsia="宋体" w:hAnsi="Times New Roman"/>
              <w:sz w:val="21"/>
              <w:szCs w:val="21"/>
              <w:highlight w:val="white"/>
              <w:vertAlign w:val="superscript"/>
            </w:rPr>
            <w:delText>34</w:delText>
          </w:r>
          <w:r w:rsidR="00773501" w:rsidRPr="002F690E" w:rsidDel="003730A7">
            <w:rPr>
              <w:rFonts w:ascii="Times New Roman" w:eastAsia="宋体" w:hAnsi="Times New Roman"/>
              <w:sz w:val="21"/>
              <w:szCs w:val="21"/>
              <w:highlight w:val="white"/>
            </w:rPr>
            <w:delText>S</w:delText>
          </w:r>
          <w:r w:rsidR="00773501" w:rsidRPr="002F690E" w:rsidDel="003730A7">
            <w:rPr>
              <w:rFonts w:ascii="Times New Roman" w:eastAsia="宋体" w:hAnsi="Times New Roman" w:hint="eastAsia"/>
              <w:sz w:val="21"/>
              <w:szCs w:val="21"/>
              <w:highlight w:val="white"/>
            </w:rPr>
            <w:delText>值</w:delText>
          </w:r>
          <w:r w:rsidR="00773501" w:rsidDel="003730A7">
            <w:rPr>
              <w:rFonts w:ascii="Times New Roman" w:eastAsia="宋体" w:hAnsi="Times New Roman" w:hint="eastAsia"/>
              <w:sz w:val="21"/>
              <w:szCs w:val="21"/>
              <w:highlight w:val="white"/>
            </w:rPr>
            <w:delText>为</w:delText>
          </w:r>
        </w:del>
      </w:ins>
      <w:del w:id="2591" w:author="1001210222 Choi" w:date="2025-12-15T18:18:00Z" w16du:dateUtc="2025-12-15T10:18:00Z">
        <w:r w:rsidRPr="002F690E" w:rsidDel="003730A7">
          <w:rPr>
            <w:rFonts w:ascii="Times New Roman" w:eastAsia="宋体" w:hAnsi="Times New Roman" w:hint="eastAsia"/>
            <w:sz w:val="21"/>
            <w:szCs w:val="21"/>
            <w:highlight w:val="white"/>
          </w:rPr>
          <w:delText>集中于</w:delText>
        </w:r>
        <w:r w:rsidRPr="002F690E" w:rsidDel="003730A7">
          <w:rPr>
            <w:rFonts w:ascii="Times New Roman" w:eastAsia="宋体" w:hAnsi="Times New Roman"/>
            <w:sz w:val="21"/>
            <w:szCs w:val="21"/>
            <w:highlight w:val="white"/>
          </w:rPr>
          <w:delText>-10.5</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592" w:author="home" w:date="2025-12-08T15:49:00Z">
        <w:del w:id="2593" w:author="1001210222 Choi" w:date="2025-12-15T18:18:00Z" w16du:dateUtc="2025-12-15T10:18:00Z">
          <w:r w:rsidR="00773501" w:rsidDel="003730A7">
            <w:rPr>
              <w:rFonts w:ascii="Times New Roman" w:eastAsia="宋体" w:hAnsi="Times New Roman"/>
              <w:sz w:val="21"/>
              <w:szCs w:val="21"/>
              <w:highlight w:val="white"/>
            </w:rPr>
            <w:delText>~</w:delText>
          </w:r>
        </w:del>
      </w:ins>
      <w:del w:id="2594" w:author="1001210222 Choi" w:date="2025-12-15T18:18:00Z" w16du:dateUtc="2025-12-15T10:18:00Z">
        <w:r w:rsidRPr="002F690E" w:rsidDel="003730A7">
          <w:rPr>
            <w:rFonts w:ascii="Times New Roman" w:eastAsia="宋体" w:hAnsi="Times New Roman"/>
            <w:sz w:val="21"/>
            <w:szCs w:val="21"/>
            <w:highlight w:val="white"/>
          </w:rPr>
          <w:delText>2.9</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，表现为“轻硫型”，与前人研究的中生代造山型金矿床硫同位素组成相近</w:delText>
        </w:r>
        <w:r w:rsidR="00B83096" w:rsidRPr="00654D5F" w:rsidDel="003730A7">
          <w:rPr>
            <w:rFonts w:ascii="Times New Roman" w:eastAsia="宋体" w:hAnsi="Times New Roman"/>
            <w:noProof/>
            <w:sz w:val="21"/>
            <w:szCs w:val="21"/>
            <w:highlight w:val="yellow"/>
            <w:vertAlign w:val="superscript"/>
          </w:rPr>
          <w:delText>[213]</w:delText>
        </w:r>
        <w:r w:rsidRPr="002F690E" w:rsidDel="003730A7">
          <w:rPr>
            <w:rFonts w:ascii="Times New Roman" w:eastAsia="宋体" w:hAnsi="Times New Roman" w:hint="eastAsia"/>
            <w:sz w:val="21"/>
            <w:szCs w:val="21"/>
            <w:highlight w:val="white"/>
          </w:rPr>
          <w:delText>，其中</w:delText>
        </w:r>
      </w:del>
      <w:ins w:id="2595" w:author="home" w:date="2025-12-08T15:49:00Z">
        <w:del w:id="2596" w:author="1001210222 Choi" w:date="2025-12-15T18:18:00Z" w16du:dateUtc="2025-12-15T10:18:00Z">
          <w:r w:rsidR="00E9346F" w:rsidDel="003730A7">
            <w:rPr>
              <w:rFonts w:ascii="Times New Roman" w:eastAsia="宋体" w:hAnsi="Times New Roman" w:hint="eastAsia"/>
              <w:sz w:val="21"/>
              <w:szCs w:val="21"/>
              <w:highlight w:val="white"/>
            </w:rPr>
            <w:delText>，</w:delText>
          </w:r>
        </w:del>
      </w:ins>
      <w:del w:id="2597" w:author="1001210222 Choi" w:date="2025-12-15T18:18:00Z" w16du:dateUtc="2025-12-15T10:18:00Z">
        <w:r w:rsidRPr="002F690E" w:rsidDel="003730A7">
          <w:rPr>
            <w:rFonts w:ascii="Times New Roman" w:eastAsia="宋体" w:hAnsi="Times New Roman" w:hint="eastAsia"/>
            <w:sz w:val="21"/>
            <w:szCs w:val="21"/>
            <w:highlight w:val="white"/>
          </w:rPr>
          <w:delText>一些数据点与陨石</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00366D8D" w:rsidRPr="002F690E" w:rsidDel="003730A7">
          <w:rPr>
            <w:rFonts w:ascii="Times New Roman" w:eastAsia="宋体" w:hAnsi="Times New Roman"/>
            <w:sz w:val="21"/>
            <w:szCs w:val="21"/>
            <w:highlight w:val="white"/>
          </w:rPr>
          <w:delText>S</w:delText>
        </w:r>
        <w:r w:rsidR="00366D8D" w:rsidRPr="002F690E" w:rsidDel="003730A7">
          <w:rPr>
            <w:rFonts w:ascii="Times New Roman" w:eastAsia="宋体" w:hAnsi="Times New Roman" w:hint="eastAsia"/>
            <w:sz w:val="21"/>
            <w:szCs w:val="21"/>
            <w:highlight w:val="white"/>
          </w:rPr>
          <w:delText>值（</w:delText>
        </w:r>
        <w:r w:rsidR="00366D8D" w:rsidRPr="002F690E" w:rsidDel="003730A7">
          <w:rPr>
            <w:rFonts w:ascii="Times New Roman" w:eastAsia="宋体" w:hAnsi="Times New Roman"/>
            <w:sz w:val="21"/>
            <w:szCs w:val="21"/>
            <w:highlight w:val="white"/>
          </w:rPr>
          <w:delText>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）相近，暗示可能的深部地壳或上地幔硫源区特征，另外一些数据点则发生明显的负偏（</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13</w:delText>
        </w:r>
        <w:r w:rsidRPr="002F690E" w:rsidDel="003730A7">
          <w:rPr>
            <w:rFonts w:ascii="Times New Roman" w:eastAsia="宋体" w:hAnsi="Times New Roman" w:hint="eastAsia"/>
            <w:sz w:val="21"/>
            <w:szCs w:val="21"/>
            <w:highlight w:val="white"/>
          </w:rPr>
          <w:delText>），可能是成矿物质随热液经历氧化冷却过程并发生系统突然减压的结果</w:delText>
        </w:r>
        <w:r w:rsidR="00B83096" w:rsidRPr="00654D5F" w:rsidDel="003730A7">
          <w:rPr>
            <w:rFonts w:ascii="Times New Roman" w:eastAsia="宋体" w:hAnsi="Times New Roman"/>
            <w:noProof/>
            <w:sz w:val="21"/>
            <w:szCs w:val="21"/>
            <w:highlight w:val="yellow"/>
            <w:vertAlign w:val="superscript"/>
          </w:rPr>
          <w:delText>[24,48,214]</w:delText>
        </w:r>
        <w:r w:rsidRPr="002F690E" w:rsidDel="003730A7">
          <w:rPr>
            <w:rFonts w:ascii="Times New Roman" w:eastAsia="宋体" w:hAnsi="Times New Roman" w:hint="eastAsia"/>
            <w:sz w:val="21"/>
            <w:szCs w:val="21"/>
            <w:highlight w:val="white"/>
          </w:rPr>
          <w:delText>。</w:delText>
        </w:r>
        <w:bookmarkEnd w:id="2566"/>
      </w:del>
    </w:p>
    <w:p w14:paraId="253300EA" w14:textId="3ED564CE" w:rsidR="00B804E8" w:rsidRPr="00B804E8" w:rsidDel="003730A7" w:rsidRDefault="00654D5F" w:rsidP="008868EF">
      <w:pPr>
        <w:spacing w:after="0" w:line="276" w:lineRule="auto"/>
        <w:ind w:firstLine="420"/>
        <w:jc w:val="both"/>
        <w:rPr>
          <w:del w:id="2598" w:author="1001210222 Choi" w:date="2025-12-15T18:18:00Z" w16du:dateUtc="2025-12-15T10:18:00Z"/>
          <w:rFonts w:ascii="Times New Roman" w:eastAsia="宋体" w:hAnsi="Times New Roman"/>
          <w:sz w:val="21"/>
          <w:szCs w:val="21"/>
        </w:rPr>
      </w:pPr>
      <w:bookmarkStart w:id="2599" w:name="正文段落_101"/>
      <w:del w:id="2600" w:author="1001210222 Choi" w:date="2025-12-15T18:18:00Z" w16du:dateUtc="2025-12-15T10:18:00Z">
        <w:r w:rsidRPr="002F690E" w:rsidDel="003730A7">
          <w:rPr>
            <w:rFonts w:ascii="Times New Roman" w:eastAsia="宋体" w:hAnsi="Times New Roman" w:hint="eastAsia"/>
            <w:sz w:val="21"/>
            <w:szCs w:val="21"/>
            <w:highlight w:val="white"/>
          </w:rPr>
          <w:delText>青城子矿集区内的其他几处金矿床，如小佟家堡子</w:delText>
        </w:r>
      </w:del>
      <w:ins w:id="2601" w:author="home" w:date="2025-12-08T15:50:00Z">
        <w:del w:id="2602" w:author="1001210222 Choi" w:date="2025-12-15T18:18:00Z" w16du:dateUtc="2025-12-15T10:18:00Z">
          <w:r w:rsidR="00013BCB" w:rsidRPr="002F690E" w:rsidDel="003730A7">
            <w:rPr>
              <w:rFonts w:ascii="Times New Roman" w:eastAsia="宋体" w:hAnsi="Times New Roman"/>
              <w:sz w:val="21"/>
              <w:szCs w:val="21"/>
              <w:highlight w:val="white"/>
            </w:rPr>
            <w:delText>δ</w:delText>
          </w:r>
          <w:r w:rsidR="00013BCB" w:rsidRPr="002F690E" w:rsidDel="003730A7">
            <w:rPr>
              <w:rFonts w:ascii="Times New Roman" w:eastAsia="宋体" w:hAnsi="Times New Roman"/>
              <w:sz w:val="21"/>
              <w:szCs w:val="21"/>
              <w:highlight w:val="white"/>
              <w:vertAlign w:val="superscript"/>
            </w:rPr>
            <w:delText>34</w:delText>
          </w:r>
          <w:r w:rsidR="00013BCB" w:rsidRPr="002F690E" w:rsidDel="003730A7">
            <w:rPr>
              <w:rFonts w:ascii="Times New Roman" w:eastAsia="宋体" w:hAnsi="Times New Roman"/>
              <w:sz w:val="21"/>
              <w:szCs w:val="21"/>
              <w:highlight w:val="white"/>
            </w:rPr>
            <w:delText>S</w:delText>
          </w:r>
          <w:r w:rsidR="00013BCB" w:rsidRPr="002F690E" w:rsidDel="003730A7">
            <w:rPr>
              <w:rFonts w:ascii="Times New Roman" w:eastAsia="宋体" w:hAnsi="Times New Roman" w:hint="eastAsia"/>
              <w:sz w:val="21"/>
              <w:szCs w:val="21"/>
              <w:highlight w:val="white"/>
            </w:rPr>
            <w:delText>值</w:delText>
          </w:r>
        </w:del>
      </w:ins>
      <w:del w:id="2603"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4.6</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04" w:author="home" w:date="2025-12-08T15:50:00Z">
        <w:del w:id="2605" w:author="1001210222 Choi" w:date="2025-12-15T18:18:00Z" w16du:dateUtc="2025-12-15T10:18:00Z">
          <w:r w:rsidR="0019749E" w:rsidDel="003730A7">
            <w:rPr>
              <w:rFonts w:ascii="Times New Roman" w:eastAsia="宋体" w:hAnsi="Times New Roman"/>
              <w:sz w:val="21"/>
              <w:szCs w:val="21"/>
              <w:highlight w:val="white"/>
            </w:rPr>
            <w:delText>~</w:delText>
          </w:r>
        </w:del>
      </w:ins>
      <w:del w:id="2606" w:author="1001210222 Choi" w:date="2025-12-15T18:18:00Z" w16du:dateUtc="2025-12-15T10:18:00Z">
        <w:r w:rsidR="006D0B57" w:rsidRPr="002F690E" w:rsidDel="003730A7">
          <w:rPr>
            <w:rFonts w:ascii="Times New Roman" w:eastAsia="宋体" w:hAnsi="Times New Roman" w:cs="Times New Roman"/>
            <w:sz w:val="21"/>
            <w:szCs w:val="21"/>
            <w:highlight w:val="white"/>
          </w:rPr>
          <w:delText>12.9</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07" w:author="home" w:date="2025-12-08T15:50:00Z">
        <w:del w:id="2608" w:author="1001210222 Choi" w:date="2025-12-15T18:18:00Z" w16du:dateUtc="2025-12-15T10:18:00Z">
          <w:r w:rsidR="0019749E" w:rsidDel="003730A7">
            <w:rPr>
              <w:rFonts w:ascii="Times New Roman" w:eastAsia="宋体" w:hAnsi="Times New Roman" w:hint="eastAsia"/>
              <w:sz w:val="21"/>
              <w:szCs w:val="21"/>
              <w:highlight w:val="white"/>
            </w:rPr>
            <w:delText>为</w:delText>
          </w:r>
        </w:del>
      </w:ins>
      <w:del w:id="2609" w:author="1001210222 Choi" w:date="2025-12-15T18:18:00Z" w16du:dateUtc="2025-12-15T10:18:00Z">
        <w:r w:rsidRPr="002F690E" w:rsidDel="003730A7">
          <w:rPr>
            <w:rFonts w:ascii="Times New Roman" w:eastAsia="宋体" w:hAnsi="Times New Roman"/>
            <w:sz w:val="21"/>
            <w:szCs w:val="21"/>
            <w:highlight w:val="white"/>
          </w:rPr>
          <w:delText>9.02</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）、林家三道沟</w:delText>
        </w:r>
      </w:del>
      <w:ins w:id="2610" w:author="home" w:date="2025-12-08T15:50:00Z">
        <w:del w:id="2611" w:author="1001210222 Choi" w:date="2025-12-15T18:18:00Z" w16du:dateUtc="2025-12-15T10:18:00Z">
          <w:r w:rsidR="00013BCB" w:rsidRPr="002F690E" w:rsidDel="003730A7">
            <w:rPr>
              <w:rFonts w:ascii="Times New Roman" w:eastAsia="宋体" w:hAnsi="Times New Roman"/>
              <w:sz w:val="21"/>
              <w:szCs w:val="21"/>
              <w:highlight w:val="white"/>
            </w:rPr>
            <w:delText>δ</w:delText>
          </w:r>
          <w:r w:rsidR="00013BCB" w:rsidRPr="002F690E" w:rsidDel="003730A7">
            <w:rPr>
              <w:rFonts w:ascii="Times New Roman" w:eastAsia="宋体" w:hAnsi="Times New Roman"/>
              <w:sz w:val="21"/>
              <w:szCs w:val="21"/>
              <w:highlight w:val="white"/>
              <w:vertAlign w:val="superscript"/>
            </w:rPr>
            <w:delText>34</w:delText>
          </w:r>
          <w:r w:rsidR="00013BCB" w:rsidRPr="002F690E" w:rsidDel="003730A7">
            <w:rPr>
              <w:rFonts w:ascii="Times New Roman" w:eastAsia="宋体" w:hAnsi="Times New Roman"/>
              <w:sz w:val="21"/>
              <w:szCs w:val="21"/>
              <w:highlight w:val="white"/>
            </w:rPr>
            <w:delText>S</w:delText>
          </w:r>
          <w:r w:rsidR="00013BCB" w:rsidRPr="002F690E" w:rsidDel="003730A7">
            <w:rPr>
              <w:rFonts w:ascii="Times New Roman" w:eastAsia="宋体" w:hAnsi="Times New Roman" w:hint="eastAsia"/>
              <w:sz w:val="21"/>
              <w:szCs w:val="21"/>
              <w:highlight w:val="white"/>
            </w:rPr>
            <w:delText>值</w:delText>
          </w:r>
        </w:del>
      </w:ins>
      <w:del w:id="2612"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6.3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13" w:author="home" w:date="2025-12-08T15:50:00Z">
        <w:del w:id="2614" w:author="1001210222 Choi" w:date="2025-12-15T18:18:00Z" w16du:dateUtc="2025-12-15T10:18:00Z">
          <w:r w:rsidR="00013BCB" w:rsidDel="003730A7">
            <w:rPr>
              <w:rFonts w:ascii="Times New Roman" w:eastAsia="宋体" w:hAnsi="Times New Roman"/>
              <w:sz w:val="21"/>
              <w:szCs w:val="21"/>
              <w:highlight w:val="white"/>
            </w:rPr>
            <w:delText>~</w:delText>
          </w:r>
        </w:del>
      </w:ins>
      <w:del w:id="2615" w:author="1001210222 Choi" w:date="2025-12-15T18:18:00Z" w16du:dateUtc="2025-12-15T10:18:00Z">
        <w:r w:rsidRPr="002F690E" w:rsidDel="003730A7">
          <w:rPr>
            <w:rFonts w:ascii="Times New Roman" w:eastAsia="宋体" w:hAnsi="Times New Roman"/>
            <w:sz w:val="21"/>
            <w:szCs w:val="21"/>
            <w:highlight w:val="white"/>
          </w:rPr>
          <w:delText>16</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16" w:author="home" w:date="2025-12-08T15:50:00Z">
        <w:del w:id="2617" w:author="1001210222 Choi" w:date="2025-12-15T18:18:00Z" w16du:dateUtc="2025-12-15T10:18:00Z">
          <w:r w:rsidR="00013BCB" w:rsidDel="003730A7">
            <w:rPr>
              <w:rFonts w:ascii="Times New Roman" w:eastAsia="宋体" w:hAnsi="Times New Roman" w:hint="eastAsia"/>
              <w:sz w:val="21"/>
              <w:szCs w:val="21"/>
              <w:highlight w:val="white"/>
            </w:rPr>
            <w:delText>为</w:delText>
          </w:r>
        </w:del>
      </w:ins>
      <w:del w:id="2618" w:author="1001210222 Choi" w:date="2025-12-15T18:18:00Z" w16du:dateUtc="2025-12-15T10:18:00Z">
        <w:r w:rsidRPr="002F690E" w:rsidDel="003730A7">
          <w:rPr>
            <w:rFonts w:ascii="Times New Roman" w:eastAsia="宋体" w:hAnsi="Times New Roman"/>
            <w:sz w:val="21"/>
            <w:szCs w:val="21"/>
            <w:highlight w:val="white"/>
          </w:rPr>
          <w:delText>10.53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）及</w:delText>
        </w:r>
      </w:del>
      <w:ins w:id="2619" w:author="home" w:date="2025-12-08T15:50:00Z">
        <w:del w:id="2620" w:author="1001210222 Choi" w:date="2025-12-15T18:18:00Z" w16du:dateUtc="2025-12-15T10:18:00Z">
          <w:r w:rsidR="00245699" w:rsidDel="003730A7">
            <w:rPr>
              <w:rFonts w:ascii="Times New Roman" w:eastAsia="宋体" w:hAnsi="Times New Roman" w:hint="eastAsia"/>
              <w:sz w:val="21"/>
              <w:szCs w:val="21"/>
              <w:highlight w:val="white"/>
            </w:rPr>
            <w:delText>和</w:delText>
          </w:r>
        </w:del>
      </w:ins>
      <w:del w:id="2621" w:author="1001210222 Choi" w:date="2025-12-15T18:18:00Z" w16du:dateUtc="2025-12-15T10:18:00Z">
        <w:r w:rsidRPr="002F690E" w:rsidDel="003730A7">
          <w:rPr>
            <w:rFonts w:ascii="Times New Roman" w:eastAsia="宋体" w:hAnsi="Times New Roman" w:hint="eastAsia"/>
            <w:sz w:val="21"/>
            <w:szCs w:val="21"/>
            <w:highlight w:val="white"/>
          </w:rPr>
          <w:delText>杨树金矿床</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22" w:author="home" w:date="2025-12-08T15:50:00Z">
        <w:del w:id="2623" w:author="1001210222 Choi" w:date="2025-12-15T18:18:00Z" w16du:dateUtc="2025-12-15T10:18:00Z">
          <w:r w:rsidR="00245699" w:rsidDel="003730A7">
            <w:rPr>
              <w:rFonts w:ascii="Times New Roman" w:eastAsia="宋体" w:hAnsi="Times New Roman"/>
              <w:sz w:val="21"/>
              <w:szCs w:val="21"/>
              <w:highlight w:val="white"/>
            </w:rPr>
            <w:delText>~</w:delText>
          </w:r>
        </w:del>
      </w:ins>
      <w:del w:id="2624" w:author="1001210222 Choi" w:date="2025-12-15T18:18:00Z" w16du:dateUtc="2025-12-15T10:18:00Z">
        <w:r w:rsidRPr="002F690E" w:rsidDel="003730A7">
          <w:rPr>
            <w:rFonts w:ascii="Times New Roman" w:eastAsia="宋体" w:hAnsi="Times New Roman"/>
            <w:sz w:val="21"/>
            <w:szCs w:val="21"/>
            <w:highlight w:val="white"/>
          </w:rPr>
          <w:delText>7.6</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25" w:author="home" w:date="2025-12-08T15:50:00Z">
        <w:del w:id="2626" w:author="1001210222 Choi" w:date="2025-12-15T18:18:00Z" w16du:dateUtc="2025-12-15T10:18:00Z">
          <w:r w:rsidR="00245699" w:rsidDel="003730A7">
            <w:rPr>
              <w:rFonts w:ascii="Times New Roman" w:eastAsia="宋体" w:hAnsi="Times New Roman" w:hint="eastAsia"/>
              <w:sz w:val="21"/>
              <w:szCs w:val="21"/>
              <w:highlight w:val="white"/>
            </w:rPr>
            <w:delText>为</w:delText>
          </w:r>
        </w:del>
      </w:ins>
      <w:del w:id="2627" w:author="1001210222 Choi" w:date="2025-12-15T18:18:00Z" w16du:dateUtc="2025-12-15T10:18:00Z">
        <w:r w:rsidRPr="002F690E" w:rsidDel="003730A7">
          <w:rPr>
            <w:rFonts w:ascii="Times New Roman" w:eastAsia="宋体" w:hAnsi="Times New Roman"/>
            <w:sz w:val="21"/>
            <w:szCs w:val="21"/>
            <w:highlight w:val="white"/>
          </w:rPr>
          <w:delText>7.3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）则均属于“重硫型”，且与赋矿围岩辽河群黑云片岩及变粒岩的</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10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28" w:author="home" w:date="2025-12-08T15:50:00Z">
        <w:del w:id="2629" w:author="1001210222 Choi" w:date="2025-12-15T18:18:00Z" w16du:dateUtc="2025-12-15T10:18:00Z">
          <w:r w:rsidR="006E6892" w:rsidDel="003730A7">
            <w:rPr>
              <w:rFonts w:ascii="Times New Roman" w:eastAsia="宋体" w:hAnsi="Times New Roman"/>
              <w:sz w:val="21"/>
              <w:szCs w:val="21"/>
              <w:highlight w:val="white"/>
            </w:rPr>
            <w:delText>~</w:delText>
          </w:r>
        </w:del>
      </w:ins>
      <w:del w:id="2630" w:author="1001210222 Choi" w:date="2025-12-15T18:18:00Z" w16du:dateUtc="2025-12-15T10:18:00Z">
        <w:r w:rsidRPr="002F690E" w:rsidDel="003730A7">
          <w:rPr>
            <w:rFonts w:ascii="Times New Roman" w:eastAsia="宋体" w:hAnsi="Times New Roman"/>
            <w:sz w:val="21"/>
            <w:szCs w:val="21"/>
            <w:highlight w:val="white"/>
          </w:rPr>
          <w:delText>17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31" w:author="home" w:date="2025-12-08T15:50:00Z">
        <w:del w:id="2632" w:author="1001210222 Choi" w:date="2025-12-15T18:18:00Z" w16du:dateUtc="2025-12-15T10:18:00Z">
          <w:r w:rsidR="006E6892" w:rsidDel="003730A7">
            <w:rPr>
              <w:rFonts w:ascii="Times New Roman" w:eastAsia="宋体" w:hAnsi="Times New Roman" w:hint="eastAsia"/>
              <w:sz w:val="21"/>
              <w:szCs w:val="21"/>
              <w:highlight w:val="white"/>
            </w:rPr>
            <w:delText>为</w:delText>
          </w:r>
        </w:del>
      </w:ins>
      <w:del w:id="2633" w:author="1001210222 Choi" w:date="2025-12-15T18:18:00Z" w16du:dateUtc="2025-12-15T10:18:00Z">
        <w:r w:rsidRPr="002F690E" w:rsidDel="003730A7">
          <w:rPr>
            <w:rFonts w:ascii="Times New Roman" w:eastAsia="宋体" w:hAnsi="Times New Roman"/>
            <w:sz w:val="21"/>
            <w:szCs w:val="21"/>
            <w:highlight w:val="white"/>
          </w:rPr>
          <w:delText>14.57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）相近</w:delText>
        </w:r>
        <w:r w:rsidR="005738D9" w:rsidRPr="00654D5F" w:rsidDel="003730A7">
          <w:rPr>
            <w:rFonts w:ascii="Times New Roman" w:eastAsia="宋体" w:hAnsi="Times New Roman"/>
            <w:noProof/>
            <w:sz w:val="21"/>
            <w:szCs w:val="21"/>
            <w:highlight w:val="yellow"/>
            <w:vertAlign w:val="superscript"/>
          </w:rPr>
          <w:delText>[46]</w:delText>
        </w:r>
        <w:r w:rsidRPr="002F690E" w:rsidDel="003730A7">
          <w:rPr>
            <w:rFonts w:ascii="Times New Roman" w:eastAsia="宋体" w:hAnsi="Times New Roman" w:hint="eastAsia"/>
            <w:sz w:val="21"/>
            <w:szCs w:val="21"/>
            <w:highlight w:val="white"/>
          </w:rPr>
          <w:delText>，说明其硫源区为地层。猫岭金矿床</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4.3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34" w:author="home" w:date="2025-12-08T15:50:00Z">
        <w:del w:id="2635" w:author="1001210222 Choi" w:date="2025-12-15T18:18:00Z" w16du:dateUtc="2025-12-15T10:18:00Z">
          <w:r w:rsidR="006E6892" w:rsidDel="003730A7">
            <w:rPr>
              <w:rFonts w:ascii="Times New Roman" w:eastAsia="宋体" w:hAnsi="Times New Roman"/>
              <w:sz w:val="21"/>
              <w:szCs w:val="21"/>
              <w:highlight w:val="white"/>
            </w:rPr>
            <w:delText>~</w:delText>
          </w:r>
        </w:del>
      </w:ins>
      <w:del w:id="2636" w:author="1001210222 Choi" w:date="2025-12-15T18:18:00Z" w16du:dateUtc="2025-12-15T10:18:00Z">
        <w:r w:rsidRPr="002F690E" w:rsidDel="003730A7">
          <w:rPr>
            <w:rFonts w:ascii="Times New Roman" w:eastAsia="宋体" w:hAnsi="Times New Roman"/>
            <w:sz w:val="21"/>
            <w:szCs w:val="21"/>
            <w:highlight w:val="white"/>
          </w:rPr>
          <w:delText>10.5</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37" w:author="home" w:date="2025-12-08T15:50:00Z">
        <w:del w:id="2638" w:author="1001210222 Choi" w:date="2025-12-15T18:18:00Z" w16du:dateUtc="2025-12-15T10:18:00Z">
          <w:r w:rsidR="006E6892" w:rsidDel="003730A7">
            <w:rPr>
              <w:rFonts w:ascii="Times New Roman" w:eastAsia="宋体" w:hAnsi="Times New Roman" w:hint="eastAsia"/>
              <w:sz w:val="21"/>
              <w:szCs w:val="21"/>
              <w:highlight w:val="white"/>
            </w:rPr>
            <w:delText>为</w:delText>
          </w:r>
        </w:del>
      </w:ins>
      <w:del w:id="2639" w:author="1001210222 Choi" w:date="2025-12-15T18:18:00Z" w16du:dateUtc="2025-12-15T10:18:00Z">
        <w:r w:rsidRPr="002F690E" w:rsidDel="003730A7">
          <w:rPr>
            <w:rFonts w:ascii="Times New Roman" w:eastAsia="宋体" w:hAnsi="Times New Roman"/>
            <w:sz w:val="21"/>
            <w:szCs w:val="21"/>
            <w:highlight w:val="white"/>
          </w:rPr>
          <w:delText>7.07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）同样属于“重硫型”，在其赋矿围岩盖县组变沉积岩</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0</w:delText>
        </w:r>
      </w:del>
      <w:ins w:id="2640" w:author="home" w:date="2025-12-08T15:51:00Z">
        <w:del w:id="2641" w:author="1001210222 Choi" w:date="2025-12-15T18:18:00Z" w16du:dateUtc="2025-12-15T10:18:00Z">
          <w:r w:rsidR="006E6892" w:rsidRPr="002F690E" w:rsidDel="003730A7">
            <w:rPr>
              <w:rFonts w:ascii="Times New Roman" w:eastAsia="宋体" w:hAnsi="Times New Roman" w:cs="Times New Roman"/>
              <w:sz w:val="21"/>
              <w:szCs w:val="21"/>
              <w:highlight w:val="white"/>
            </w:rPr>
            <w:delText>‰</w:delText>
          </w:r>
        </w:del>
      </w:ins>
      <w:del w:id="2642" w:author="1001210222 Choi" w:date="2025-12-15T18:18:00Z" w16du:dateUtc="2025-12-15T10:18:00Z">
        <w:r w:rsidRPr="002F690E" w:rsidDel="003730A7">
          <w:rPr>
            <w:rFonts w:ascii="Times New Roman" w:eastAsia="宋体" w:hAnsi="Times New Roman"/>
            <w:sz w:val="21"/>
            <w:szCs w:val="21"/>
            <w:highlight w:val="white"/>
          </w:rPr>
          <w:delText>-</w:delText>
        </w:r>
      </w:del>
      <w:ins w:id="2643" w:author="home" w:date="2025-12-08T15:51:00Z">
        <w:del w:id="2644" w:author="1001210222 Choi" w:date="2025-12-15T18:18:00Z" w16du:dateUtc="2025-12-15T10:18:00Z">
          <w:r w:rsidR="006E6892" w:rsidDel="003730A7">
            <w:rPr>
              <w:rFonts w:ascii="Times New Roman" w:eastAsia="宋体" w:hAnsi="Times New Roman"/>
              <w:sz w:val="21"/>
              <w:szCs w:val="21"/>
              <w:highlight w:val="white"/>
            </w:rPr>
            <w:delText>~</w:delText>
          </w:r>
        </w:del>
      </w:ins>
      <w:del w:id="2645" w:author="1001210222 Choi" w:date="2025-12-15T18:18:00Z" w16du:dateUtc="2025-12-15T10:18:00Z">
        <w:r w:rsidRPr="002F690E" w:rsidDel="003730A7">
          <w:rPr>
            <w:rFonts w:ascii="Times New Roman" w:eastAsia="宋体" w:hAnsi="Times New Roman"/>
            <w:sz w:val="21"/>
            <w:szCs w:val="21"/>
            <w:highlight w:val="white"/>
          </w:rPr>
          <w:delText>18</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）范围内</w:delText>
        </w:r>
        <w:r w:rsidR="00B83096" w:rsidRPr="00654D5F" w:rsidDel="003730A7">
          <w:rPr>
            <w:rFonts w:ascii="Times New Roman" w:eastAsia="宋体" w:hAnsi="Times New Roman"/>
            <w:noProof/>
            <w:sz w:val="21"/>
            <w:szCs w:val="21"/>
            <w:highlight w:val="yellow"/>
            <w:vertAlign w:val="superscript"/>
          </w:rPr>
          <w:delText>[192]</w:delText>
        </w:r>
        <w:r w:rsidR="00C5078E" w:rsidRPr="002F690E" w:rsidDel="003730A7">
          <w:rPr>
            <w:rFonts w:ascii="Times New Roman" w:eastAsia="宋体" w:hAnsi="Times New Roman" w:hint="eastAsia"/>
            <w:sz w:val="21"/>
            <w:szCs w:val="21"/>
            <w:highlight w:val="white"/>
          </w:rPr>
          <w:delText>，说明其硫源区也为地层</w:delText>
        </w:r>
        <w:r w:rsidR="00B83096" w:rsidRPr="00654D5F" w:rsidDel="003730A7">
          <w:rPr>
            <w:rFonts w:ascii="Times New Roman" w:eastAsia="宋体" w:hAnsi="Times New Roman"/>
            <w:noProof/>
            <w:sz w:val="21"/>
            <w:szCs w:val="21"/>
            <w:highlight w:val="yellow"/>
            <w:vertAlign w:val="superscript"/>
          </w:rPr>
          <w:delText>[215]</w:delText>
        </w:r>
        <w:r w:rsidRPr="002F690E" w:rsidDel="003730A7">
          <w:rPr>
            <w:rFonts w:ascii="Times New Roman" w:eastAsia="宋体" w:hAnsi="Times New Roman" w:hint="eastAsia"/>
            <w:sz w:val="21"/>
            <w:szCs w:val="21"/>
            <w:highlight w:val="white"/>
          </w:rPr>
          <w:delText>。四道沟</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4.9</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46" w:author="home" w:date="2025-12-08T15:51:00Z">
        <w:del w:id="2647" w:author="1001210222 Choi" w:date="2025-12-15T18:18:00Z" w16du:dateUtc="2025-12-15T10:18:00Z">
          <w:r w:rsidR="00B85143" w:rsidDel="003730A7">
            <w:rPr>
              <w:rFonts w:ascii="Times New Roman" w:eastAsia="宋体" w:hAnsi="Times New Roman"/>
              <w:sz w:val="21"/>
              <w:szCs w:val="21"/>
              <w:highlight w:val="white"/>
            </w:rPr>
            <w:delText>~</w:delText>
          </w:r>
        </w:del>
      </w:ins>
      <w:del w:id="2648" w:author="1001210222 Choi" w:date="2025-12-15T18:18:00Z" w16du:dateUtc="2025-12-15T10:18:00Z">
        <w:r w:rsidRPr="002F690E" w:rsidDel="003730A7">
          <w:rPr>
            <w:rFonts w:ascii="Times New Roman" w:eastAsia="宋体" w:hAnsi="Times New Roman"/>
            <w:sz w:val="21"/>
            <w:szCs w:val="21"/>
            <w:highlight w:val="white"/>
          </w:rPr>
          <w:delText>12.8</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49" w:author="home" w:date="2025-12-08T15:51:00Z">
        <w:del w:id="2650" w:author="1001210222 Choi" w:date="2025-12-15T18:18:00Z" w16du:dateUtc="2025-12-15T10:18:00Z">
          <w:r w:rsidR="00B85143" w:rsidDel="003730A7">
            <w:rPr>
              <w:rFonts w:ascii="Times New Roman" w:eastAsia="宋体" w:hAnsi="Times New Roman" w:hint="eastAsia"/>
              <w:sz w:val="21"/>
              <w:szCs w:val="21"/>
              <w:highlight w:val="white"/>
            </w:rPr>
            <w:delText>w</w:delText>
          </w:r>
          <w:r w:rsidR="00B85143" w:rsidDel="003730A7">
            <w:rPr>
              <w:rFonts w:ascii="Times New Roman" w:eastAsia="宋体" w:hAnsi="Times New Roman"/>
              <w:sz w:val="21"/>
              <w:szCs w:val="21"/>
              <w:highlight w:val="white"/>
            </w:rPr>
            <w:delText xml:space="preserve">ei </w:delText>
          </w:r>
        </w:del>
      </w:ins>
      <w:del w:id="2651" w:author="1001210222 Choi" w:date="2025-12-15T18:18:00Z" w16du:dateUtc="2025-12-15T10:18:00Z">
        <w:r w:rsidRPr="002F690E" w:rsidDel="003730A7">
          <w:rPr>
            <w:rFonts w:ascii="Times New Roman" w:eastAsia="宋体" w:hAnsi="Times New Roman"/>
            <w:sz w:val="21"/>
            <w:szCs w:val="21"/>
            <w:highlight w:val="white"/>
          </w:rPr>
          <w:delText>10.05</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）属于“重硫型”，远离陨石</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值，而相较其赋矿围岩盖县组变沉积岩</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15.1</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52" w:author="home" w:date="2025-12-08T15:51:00Z">
        <w:del w:id="2653" w:author="1001210222 Choi" w:date="2025-12-15T18:18:00Z" w16du:dateUtc="2025-12-15T10:18:00Z">
          <w:r w:rsidR="00B62408" w:rsidDel="003730A7">
            <w:rPr>
              <w:rFonts w:ascii="Times New Roman" w:eastAsia="宋体" w:hAnsi="Times New Roman"/>
              <w:sz w:val="21"/>
              <w:szCs w:val="21"/>
              <w:highlight w:val="white"/>
            </w:rPr>
            <w:delText>~</w:delText>
          </w:r>
        </w:del>
      </w:ins>
      <w:del w:id="2654" w:author="1001210222 Choi" w:date="2025-12-15T18:18:00Z" w16du:dateUtc="2025-12-15T10:18:00Z">
        <w:r w:rsidRPr="002F690E" w:rsidDel="003730A7">
          <w:rPr>
            <w:rFonts w:ascii="Times New Roman" w:eastAsia="宋体" w:hAnsi="Times New Roman"/>
            <w:sz w:val="21"/>
            <w:szCs w:val="21"/>
            <w:highlight w:val="white"/>
          </w:rPr>
          <w:delText>20.3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）发生明显的负偏移</w:delText>
        </w:r>
        <w:r w:rsidR="00B83096" w:rsidRPr="00654D5F" w:rsidDel="003730A7">
          <w:rPr>
            <w:rFonts w:ascii="Times New Roman" w:eastAsia="宋体" w:hAnsi="Times New Roman"/>
            <w:noProof/>
            <w:sz w:val="21"/>
            <w:szCs w:val="21"/>
            <w:highlight w:val="yellow"/>
            <w:vertAlign w:val="superscript"/>
          </w:rPr>
          <w:delText>[207]</w:delText>
        </w:r>
        <w:r w:rsidRPr="002F690E" w:rsidDel="003730A7">
          <w:rPr>
            <w:rFonts w:ascii="Times New Roman" w:eastAsia="宋体" w:hAnsi="Times New Roman" w:hint="eastAsia"/>
            <w:sz w:val="21"/>
            <w:szCs w:val="21"/>
            <w:highlight w:val="white"/>
          </w:rPr>
          <w:delText>，前人解释为</w:delText>
        </w:r>
      </w:del>
      <w:del w:id="2655" w:author="1001210222 Choi" w:date="2025-12-09T13:50:00Z" w16du:dateUtc="2025-12-09T05:50:00Z">
        <w:r w:rsidRPr="002F690E" w:rsidDel="003D2890">
          <w:rPr>
            <w:rFonts w:ascii="Times New Roman" w:eastAsia="宋体" w:hAnsi="Times New Roman" w:hint="eastAsia"/>
            <w:sz w:val="21"/>
            <w:szCs w:val="21"/>
            <w:highlight w:val="white"/>
          </w:rPr>
          <w:delText>热还原</w:delText>
        </w:r>
      </w:del>
      <w:del w:id="2656" w:author="1001210222 Choi" w:date="2025-12-15T18:18:00Z" w16du:dateUtc="2025-12-15T10:18:00Z">
        <w:r w:rsidRPr="002F690E" w:rsidDel="003730A7">
          <w:rPr>
            <w:rFonts w:ascii="Times New Roman" w:eastAsia="宋体" w:hAnsi="Times New Roman" w:hint="eastAsia"/>
            <w:sz w:val="21"/>
            <w:szCs w:val="21"/>
            <w:highlight w:val="white"/>
          </w:rPr>
          <w:delText>（</w:delText>
        </w:r>
      </w:del>
      <w:commentRangeStart w:id="2657"/>
      <w:commentRangeStart w:id="2658"/>
      <w:del w:id="2659" w:author="1001210222 Choi" w:date="2025-12-09T13:51:00Z" w16du:dateUtc="2025-12-09T05:51:00Z">
        <w:r w:rsidRPr="002F690E" w:rsidDel="003D2890">
          <w:rPr>
            <w:rFonts w:ascii="Times New Roman" w:eastAsia="宋体" w:hAnsi="Times New Roman"/>
            <w:sz w:val="21"/>
            <w:szCs w:val="21"/>
            <w:highlight w:val="white"/>
          </w:rPr>
          <w:delText>TSR</w:delText>
        </w:r>
      </w:del>
      <w:commentRangeEnd w:id="2657"/>
      <w:del w:id="2660" w:author="1001210222 Choi" w:date="2025-12-15T18:18:00Z" w16du:dateUtc="2025-12-15T10:18:00Z">
        <w:r w:rsidR="00442DD8" w:rsidDel="003730A7">
          <w:rPr>
            <w:rStyle w:val="afa"/>
          </w:rPr>
          <w:commentReference w:id="2657"/>
        </w:r>
        <w:commentRangeEnd w:id="2658"/>
        <w:r w:rsidR="001A06E8" w:rsidDel="003730A7">
          <w:rPr>
            <w:rStyle w:val="afa"/>
          </w:rPr>
          <w:commentReference w:id="2658"/>
        </w:r>
        <w:r w:rsidRPr="002F690E" w:rsidDel="003730A7">
          <w:rPr>
            <w:rFonts w:ascii="Times New Roman" w:eastAsia="宋体" w:hAnsi="Times New Roman" w:hint="eastAsia"/>
            <w:sz w:val="21"/>
            <w:szCs w:val="21"/>
            <w:highlight w:val="white"/>
          </w:rPr>
          <w:delText>）的结果</w:delText>
        </w:r>
        <w:r w:rsidR="00B83096" w:rsidRPr="00654D5F" w:rsidDel="003730A7">
          <w:rPr>
            <w:rFonts w:ascii="Times New Roman" w:eastAsia="宋体" w:hAnsi="Times New Roman"/>
            <w:noProof/>
            <w:sz w:val="21"/>
            <w:szCs w:val="21"/>
            <w:highlight w:val="yellow"/>
            <w:vertAlign w:val="superscript"/>
          </w:rPr>
          <w:delText>[216]</w:delText>
        </w:r>
        <w:r w:rsidRPr="002F690E" w:rsidDel="003730A7">
          <w:rPr>
            <w:rFonts w:ascii="Times New Roman" w:eastAsia="宋体" w:hAnsi="Times New Roman" w:hint="eastAsia"/>
            <w:sz w:val="21"/>
            <w:szCs w:val="21"/>
            <w:highlight w:val="white"/>
          </w:rPr>
          <w:delText>。五龙金矿床</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Pr="002F690E" w:rsidDel="003730A7">
          <w:rPr>
            <w:rFonts w:ascii="Times New Roman" w:eastAsia="宋体" w:hAnsi="Times New Roman"/>
            <w:sz w:val="21"/>
            <w:szCs w:val="21"/>
            <w:highlight w:val="white"/>
          </w:rPr>
          <w:delText>0.2</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61" w:author="home" w:date="2025-12-08T15:51:00Z">
        <w:del w:id="2662" w:author="1001210222 Choi" w:date="2025-12-15T18:18:00Z" w16du:dateUtc="2025-12-15T10:18:00Z">
          <w:r w:rsidR="00B62408" w:rsidDel="003730A7">
            <w:rPr>
              <w:rFonts w:ascii="Times New Roman" w:eastAsia="宋体" w:hAnsi="Times New Roman"/>
              <w:sz w:val="21"/>
              <w:szCs w:val="21"/>
              <w:highlight w:val="white"/>
            </w:rPr>
            <w:delText>~</w:delText>
          </w:r>
        </w:del>
      </w:ins>
      <w:del w:id="2663" w:author="1001210222 Choi" w:date="2025-12-15T18:18:00Z" w16du:dateUtc="2025-12-15T10:18:00Z">
        <w:r w:rsidRPr="002F690E" w:rsidDel="003730A7">
          <w:rPr>
            <w:rFonts w:ascii="Times New Roman" w:eastAsia="宋体" w:hAnsi="Times New Roman"/>
            <w:sz w:val="21"/>
            <w:szCs w:val="21"/>
            <w:highlight w:val="white"/>
          </w:rPr>
          <w:delText>3.9</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64" w:author="home" w:date="2025-12-08T15:51:00Z">
        <w:del w:id="2665" w:author="1001210222 Choi" w:date="2025-12-15T18:18:00Z" w16du:dateUtc="2025-12-15T10:18:00Z">
          <w:r w:rsidR="00B62408" w:rsidDel="003730A7">
            <w:rPr>
              <w:rFonts w:ascii="Times New Roman" w:eastAsia="宋体" w:hAnsi="Times New Roman" w:hint="eastAsia"/>
              <w:sz w:val="21"/>
              <w:szCs w:val="21"/>
              <w:highlight w:val="white"/>
            </w:rPr>
            <w:delText>为</w:delText>
          </w:r>
        </w:del>
      </w:ins>
      <w:del w:id="2666" w:author="1001210222 Choi" w:date="2025-12-15T18:18:00Z" w16du:dateUtc="2025-12-15T10:18:00Z">
        <w:r w:rsidRPr="002F690E" w:rsidDel="003730A7">
          <w:rPr>
            <w:rFonts w:ascii="Times New Roman" w:eastAsia="宋体" w:hAnsi="Times New Roman"/>
            <w:sz w:val="21"/>
            <w:szCs w:val="21"/>
            <w:highlight w:val="white"/>
          </w:rPr>
          <w:delText>1.93</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）分布较窄，且数值接近陨石</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commentRangeStart w:id="2667"/>
        <w:commentRangeStart w:id="2668"/>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13</w:delText>
        </w:r>
      </w:del>
      <w:ins w:id="2669" w:author="home" w:date="2025-12-08T15:39:00Z">
        <w:del w:id="2670" w:author="1001210222 Choi" w:date="2025-12-15T18:18:00Z" w16du:dateUtc="2025-12-15T10:18:00Z">
          <w:r w:rsidR="005564A8" w:rsidRPr="005564A8" w:rsidDel="003730A7">
            <w:rPr>
              <w:rFonts w:ascii="Times New Roman" w:eastAsia="仿宋" w:hAnsi="Times New Roman"/>
              <w:noProof/>
              <w:sz w:val="18"/>
              <w:szCs w:val="18"/>
              <w:highlight w:val="yellow"/>
              <w:vertAlign w:val="superscript"/>
            </w:rPr>
            <w:delText>[15,46,48,79,178-179,192-193,199,207,212-213,215-217,21</w:delText>
          </w:r>
        </w:del>
        <w:del w:id="2671" w:author="1001210222 Choi" w:date="2025-12-09T16:02:00Z" w16du:dateUtc="2025-12-09T08:02:00Z">
          <w:r w:rsidR="005564A8" w:rsidRPr="005564A8" w:rsidDel="0058347F">
            <w:rPr>
              <w:rFonts w:ascii="Times New Roman" w:eastAsia="仿宋" w:hAnsi="Times New Roman"/>
              <w:noProof/>
              <w:sz w:val="18"/>
              <w:szCs w:val="18"/>
              <w:highlight w:val="yellow"/>
              <w:vertAlign w:val="superscript"/>
            </w:rPr>
            <w:delText>9</w:delText>
          </w:r>
        </w:del>
        <w:del w:id="2672" w:author="1001210222 Choi" w:date="2025-12-15T18:18:00Z" w16du:dateUtc="2025-12-15T10:18:00Z">
          <w:r w:rsidR="005564A8" w:rsidRPr="005564A8" w:rsidDel="003730A7">
            <w:rPr>
              <w:rFonts w:ascii="Times New Roman" w:eastAsia="仿宋" w:hAnsi="Times New Roman"/>
              <w:noProof/>
              <w:sz w:val="18"/>
              <w:szCs w:val="18"/>
              <w:highlight w:val="yellow"/>
              <w:vertAlign w:val="superscript"/>
            </w:rPr>
            <w:delText>-230]</w:delText>
          </w:r>
        </w:del>
      </w:ins>
      <w:commentRangeEnd w:id="2667"/>
      <w:ins w:id="2673" w:author="home" w:date="2025-12-08T15:40:00Z">
        <w:del w:id="2674" w:author="1001210222 Choi" w:date="2025-12-15T18:18:00Z" w16du:dateUtc="2025-12-15T10:18:00Z">
          <w:r w:rsidR="00D90A6F" w:rsidDel="003730A7">
            <w:rPr>
              <w:rStyle w:val="afa"/>
            </w:rPr>
            <w:commentReference w:id="2667"/>
          </w:r>
        </w:del>
      </w:ins>
      <w:commentRangeEnd w:id="2668"/>
      <w:del w:id="2675" w:author="1001210222 Choi" w:date="2025-12-15T18:18:00Z" w16du:dateUtc="2025-12-15T10:18:00Z">
        <w:r w:rsidR="0058347F" w:rsidDel="003730A7">
          <w:rPr>
            <w:rStyle w:val="afa"/>
          </w:rPr>
          <w:commentReference w:id="2668"/>
        </w:r>
        <w:r w:rsidRPr="002F690E" w:rsidDel="003730A7">
          <w:rPr>
            <w:rFonts w:ascii="Times New Roman" w:eastAsia="宋体" w:hAnsi="Times New Roman" w:hint="eastAsia"/>
            <w:sz w:val="21"/>
            <w:szCs w:val="21"/>
            <w:highlight w:val="white"/>
          </w:rPr>
          <w:delText>），说明五龙金矿床的主要硫源可能为上地幔或深部地壳</w:delText>
        </w:r>
        <w:r w:rsidR="00B83096" w:rsidRPr="00654D5F" w:rsidDel="003730A7">
          <w:rPr>
            <w:rFonts w:ascii="Times New Roman" w:eastAsia="宋体" w:hAnsi="Times New Roman"/>
            <w:noProof/>
            <w:sz w:val="21"/>
            <w:szCs w:val="21"/>
            <w:highlight w:val="yellow"/>
            <w:vertAlign w:val="superscript"/>
          </w:rPr>
          <w:delText>[216,</w:delText>
        </w:r>
      </w:del>
      <w:ins w:id="2676" w:author="home" w:date="2025-12-08T15:36:00Z">
        <w:del w:id="2677" w:author="1001210222 Choi" w:date="2025-12-15T18:18:00Z" w16du:dateUtc="2025-12-15T10:18:00Z">
          <w:r w:rsidR="001A415E" w:rsidDel="003730A7">
            <w:rPr>
              <w:rFonts w:ascii="Times New Roman" w:eastAsia="宋体" w:hAnsi="Times New Roman"/>
              <w:noProof/>
              <w:sz w:val="21"/>
              <w:szCs w:val="21"/>
              <w:highlight w:val="yellow"/>
              <w:vertAlign w:val="superscript"/>
            </w:rPr>
            <w:delText>-</w:delText>
          </w:r>
        </w:del>
      </w:ins>
      <w:del w:id="2678" w:author="1001210222 Choi" w:date="2025-12-15T18:18:00Z" w16du:dateUtc="2025-12-15T10:18:00Z">
        <w:r w:rsidR="00B83096" w:rsidRPr="00654D5F" w:rsidDel="003730A7">
          <w:rPr>
            <w:rFonts w:ascii="Times New Roman" w:eastAsia="宋体" w:hAnsi="Times New Roman"/>
            <w:noProof/>
            <w:sz w:val="21"/>
            <w:szCs w:val="21"/>
            <w:highlight w:val="yellow"/>
            <w:vertAlign w:val="superscript"/>
          </w:rPr>
          <w:delText>217]</w:delText>
        </w:r>
        <w:r w:rsidRPr="002F690E" w:rsidDel="003730A7">
          <w:rPr>
            <w:rFonts w:ascii="Times New Roman" w:eastAsia="宋体" w:hAnsi="Times New Roman" w:hint="eastAsia"/>
            <w:sz w:val="21"/>
            <w:szCs w:val="21"/>
            <w:highlight w:val="white"/>
          </w:rPr>
          <w:delText>。胶东型金矿床</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值（主要范围</w:delText>
        </w:r>
        <w:r w:rsidRPr="002F690E" w:rsidDel="003730A7">
          <w:rPr>
            <w:rFonts w:ascii="Times New Roman" w:eastAsia="宋体" w:hAnsi="Times New Roman"/>
            <w:sz w:val="21"/>
            <w:szCs w:val="21"/>
            <w:highlight w:val="white"/>
          </w:rPr>
          <w:delText>3.0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sz w:val="21"/>
            <w:szCs w:val="21"/>
            <w:highlight w:val="white"/>
          </w:rPr>
          <w:delText>-</w:delText>
        </w:r>
      </w:del>
      <w:ins w:id="2679" w:author="home" w:date="2025-12-08T15:51:00Z">
        <w:del w:id="2680" w:author="1001210222 Choi" w:date="2025-12-15T18:18:00Z" w16du:dateUtc="2025-12-15T10:18:00Z">
          <w:r w:rsidR="0022136D" w:rsidDel="003730A7">
            <w:rPr>
              <w:rFonts w:ascii="Times New Roman" w:eastAsia="宋体" w:hAnsi="Times New Roman"/>
              <w:sz w:val="21"/>
              <w:szCs w:val="21"/>
              <w:highlight w:val="white"/>
            </w:rPr>
            <w:delText>~</w:delText>
          </w:r>
        </w:del>
      </w:ins>
      <w:del w:id="2681" w:author="1001210222 Choi" w:date="2025-12-15T18:18:00Z" w16du:dateUtc="2025-12-15T10:18:00Z">
        <w:r w:rsidRPr="002F690E" w:rsidDel="003730A7">
          <w:rPr>
            <w:rFonts w:ascii="Times New Roman" w:eastAsia="宋体" w:hAnsi="Times New Roman"/>
            <w:sz w:val="21"/>
            <w:szCs w:val="21"/>
            <w:highlight w:val="white"/>
          </w:rPr>
          <w:delText>13.6</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，平均</w:delText>
        </w:r>
      </w:del>
      <w:ins w:id="2682" w:author="home" w:date="2025-12-08T15:51:00Z">
        <w:del w:id="2683" w:author="1001210222 Choi" w:date="2025-12-15T18:18:00Z" w16du:dateUtc="2025-12-15T10:18:00Z">
          <w:r w:rsidR="0022136D" w:rsidDel="003730A7">
            <w:rPr>
              <w:rFonts w:ascii="Times New Roman" w:eastAsia="宋体" w:hAnsi="Times New Roman" w:hint="eastAsia"/>
              <w:sz w:val="21"/>
              <w:szCs w:val="21"/>
              <w:highlight w:val="white"/>
            </w:rPr>
            <w:delText>为</w:delText>
          </w:r>
        </w:del>
      </w:ins>
      <w:del w:id="2684" w:author="1001210222 Choi" w:date="2025-12-15T18:18:00Z" w16du:dateUtc="2025-12-15T10:18:00Z">
        <w:r w:rsidRPr="002F690E" w:rsidDel="003730A7">
          <w:rPr>
            <w:rFonts w:ascii="Times New Roman" w:eastAsia="宋体" w:hAnsi="Times New Roman"/>
            <w:sz w:val="21"/>
            <w:szCs w:val="21"/>
            <w:highlight w:val="white"/>
          </w:rPr>
          <w:delText>8.6</w:delText>
        </w:r>
        <w:r w:rsidR="00270ED8" w:rsidRPr="002F690E" w:rsidDel="003730A7">
          <w:rPr>
            <w:rFonts w:ascii="Times New Roman" w:eastAsia="宋体" w:hAnsi="Times New Roman" w:cs="Times New Roman"/>
            <w:sz w:val="21"/>
            <w:szCs w:val="21"/>
            <w:highlight w:val="white"/>
          </w:rPr>
          <w:delText>‰</w:delText>
        </w:r>
        <w:r w:rsidR="008D1CF8" w:rsidRPr="002F690E" w:rsidDel="003730A7">
          <w:rPr>
            <w:rFonts w:ascii="Times New Roman" w:eastAsia="宋体" w:hAnsi="Times New Roman" w:hint="eastAsia"/>
            <w:sz w:val="21"/>
            <w:szCs w:val="21"/>
            <w:highlight w:val="white"/>
          </w:rPr>
          <w:delText>）主要显示壳源物质信号</w:delText>
        </w:r>
        <w:r w:rsidR="00CD0D40" w:rsidRPr="00654D5F" w:rsidDel="003730A7">
          <w:rPr>
            <w:rFonts w:ascii="Times New Roman" w:eastAsia="宋体" w:hAnsi="Times New Roman"/>
            <w:noProof/>
            <w:sz w:val="21"/>
            <w:szCs w:val="21"/>
            <w:highlight w:val="yellow"/>
            <w:vertAlign w:val="superscript"/>
          </w:rPr>
          <w:delText>[72]</w:delText>
        </w:r>
        <w:r w:rsidRPr="002F690E" w:rsidDel="003730A7">
          <w:rPr>
            <w:rFonts w:ascii="Times New Roman" w:eastAsia="宋体" w:hAnsi="Times New Roman" w:hint="eastAsia"/>
            <w:sz w:val="21"/>
            <w:szCs w:val="21"/>
            <w:highlight w:val="white"/>
          </w:rPr>
          <w:delText>，其中一些较重的</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w:delText>
        </w:r>
        <w:r w:rsidR="00F405A2" w:rsidRPr="002F690E" w:rsidDel="003730A7">
          <w:rPr>
            <w:rFonts w:ascii="Times New Roman" w:eastAsia="宋体" w:hAnsi="Times New Roman" w:cs="Times New Roman"/>
            <w:sz w:val="21"/>
            <w:szCs w:val="21"/>
            <w:highlight w:val="white"/>
          </w:rPr>
          <w:delText>9.0</w:delText>
        </w:r>
        <w:r w:rsidR="00270ED8" w:rsidRPr="002F690E" w:rsidDel="003730A7">
          <w:rPr>
            <w:rFonts w:ascii="Times New Roman" w:eastAsia="宋体" w:hAnsi="Times New Roman" w:cs="Times New Roman"/>
            <w:sz w:val="21"/>
            <w:szCs w:val="21"/>
            <w:highlight w:val="white"/>
          </w:rPr>
          <w:delText>‰</w:delText>
        </w:r>
        <w:r w:rsidR="00F405A2" w:rsidRPr="002F690E" w:rsidDel="003730A7">
          <w:rPr>
            <w:rFonts w:ascii="Times New Roman" w:eastAsia="宋体" w:hAnsi="Times New Roman" w:cs="Times New Roman"/>
            <w:sz w:val="21"/>
            <w:szCs w:val="21"/>
            <w:highlight w:val="white"/>
          </w:rPr>
          <w:delText xml:space="preserve"> ± 3.7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hint="eastAsia"/>
            <w:sz w:val="21"/>
            <w:szCs w:val="21"/>
            <w:highlight w:val="white"/>
          </w:rPr>
          <w:delText>）则指示硫物质来自俯冲古太平洋板片及其上覆沉积物</w:delText>
        </w:r>
        <w:r w:rsidR="00B83096" w:rsidRPr="00654D5F" w:rsidDel="003730A7">
          <w:rPr>
            <w:rFonts w:ascii="Times New Roman" w:eastAsia="宋体" w:hAnsi="Times New Roman"/>
            <w:noProof/>
            <w:sz w:val="21"/>
            <w:szCs w:val="21"/>
            <w:highlight w:val="yellow"/>
            <w:vertAlign w:val="superscript"/>
          </w:rPr>
          <w:delText>[218]</w:delText>
        </w:r>
        <w:r w:rsidRPr="002F690E" w:rsidDel="003730A7">
          <w:rPr>
            <w:rFonts w:ascii="Times New Roman" w:eastAsia="宋体" w:hAnsi="Times New Roman" w:hint="eastAsia"/>
            <w:sz w:val="21"/>
            <w:szCs w:val="21"/>
            <w:highlight w:val="white"/>
          </w:rPr>
          <w:delText>。</w:delText>
        </w:r>
        <w:bookmarkEnd w:id="2599"/>
      </w:del>
    </w:p>
    <w:p w14:paraId="71377CB6" w14:textId="7CAF0BB3" w:rsidR="00B804E8" w:rsidRPr="00B804E8" w:rsidDel="003730A7" w:rsidRDefault="00654D5F" w:rsidP="008868EF">
      <w:pPr>
        <w:spacing w:after="0" w:line="276" w:lineRule="auto"/>
        <w:jc w:val="center"/>
        <w:rPr>
          <w:del w:id="2685" w:author="1001210222 Choi" w:date="2025-12-15T18:18:00Z" w16du:dateUtc="2025-12-15T10:18:00Z"/>
          <w:rFonts w:ascii="Times New Roman" w:eastAsia="宋体" w:hAnsi="Times New Roman"/>
          <w:sz w:val="21"/>
          <w:szCs w:val="21"/>
        </w:rPr>
      </w:pPr>
      <w:bookmarkStart w:id="2686" w:name="嵌入式图形_13"/>
      <w:del w:id="2687" w:author="1001210222 Choi" w:date="2025-12-09T10:06:00Z" w16du:dateUtc="2025-12-09T02:06:00Z">
        <w:r w:rsidRPr="00CD4B7C" w:rsidDel="002A6399">
          <w:rPr>
            <w:rFonts w:ascii="Times New Roman" w:eastAsia="宋体" w:hAnsi="Times New Roman"/>
            <w:noProof/>
            <w:color w:val="000000" w:themeColor="text1"/>
            <w:sz w:val="21"/>
            <w:szCs w:val="21"/>
          </w:rPr>
          <w:drawing>
            <wp:inline distT="0" distB="0" distL="0" distR="0" wp14:anchorId="3FBB4BC9" wp14:editId="4CFD7CA5">
              <wp:extent cx="3959352" cy="4681728"/>
              <wp:effectExtent l="0" t="0" r="3175" b="5080"/>
              <wp:docPr id="18957637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3982" name="图片 18957637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59352" cy="4681728"/>
                      </a:xfrm>
                      <a:prstGeom prst="rect">
                        <a:avLst/>
                      </a:prstGeom>
                    </pic:spPr>
                  </pic:pic>
                </a:graphicData>
              </a:graphic>
            </wp:inline>
          </w:drawing>
        </w:r>
      </w:del>
      <w:bookmarkEnd w:id="2686"/>
    </w:p>
    <w:p w14:paraId="529CA123" w14:textId="71F1BFCE" w:rsidR="00B804E8" w:rsidRPr="00B804E8" w:rsidDel="003730A7" w:rsidRDefault="00654D5F" w:rsidP="008868EF">
      <w:pPr>
        <w:spacing w:after="0" w:line="240" w:lineRule="auto"/>
        <w:ind w:firstLine="420"/>
        <w:jc w:val="both"/>
        <w:rPr>
          <w:del w:id="2688" w:author="1001210222 Choi" w:date="2025-12-15T18:18:00Z" w16du:dateUtc="2025-12-15T10:18:00Z"/>
          <w:rFonts w:ascii="Times New Roman" w:eastAsia="仿宋" w:hAnsi="Times New Roman"/>
          <w:sz w:val="18"/>
          <w:szCs w:val="18"/>
        </w:rPr>
      </w:pPr>
      <w:bookmarkStart w:id="2689" w:name="中文图序_12"/>
      <w:bookmarkStart w:id="2690" w:name="中文图题_12"/>
      <w:commentRangeStart w:id="2691"/>
      <w:commentRangeStart w:id="2692"/>
      <w:del w:id="2693"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13</w:delText>
        </w:r>
        <w:bookmarkEnd w:id="2689"/>
        <w:commentRangeEnd w:id="2691"/>
        <w:r w:rsidR="00391185" w:rsidDel="003730A7">
          <w:rPr>
            <w:rStyle w:val="afa"/>
          </w:rPr>
          <w:commentReference w:id="2691"/>
        </w:r>
        <w:commentRangeEnd w:id="2692"/>
        <w:r w:rsidR="0058347F" w:rsidDel="003730A7">
          <w:rPr>
            <w:rStyle w:val="afa"/>
          </w:rPr>
          <w:commentReference w:id="2692"/>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辽东与胶东金矿床矿石金属硫化物及其他地质体</w:delText>
        </w:r>
        <w:r w:rsidRPr="002F690E" w:rsidDel="003730A7">
          <w:rPr>
            <w:rFonts w:ascii="Times New Roman" w:eastAsia="仿宋" w:hAnsi="Times New Roman"/>
            <w:sz w:val="18"/>
            <w:szCs w:val="18"/>
            <w:highlight w:val="white"/>
          </w:rPr>
          <w:delText>δ</w:delText>
        </w:r>
        <w:r w:rsidRPr="002F690E" w:rsidDel="003730A7">
          <w:rPr>
            <w:rFonts w:ascii="Times New Roman" w:eastAsia="仿宋" w:hAnsi="Times New Roman"/>
            <w:sz w:val="18"/>
            <w:szCs w:val="18"/>
            <w:highlight w:val="white"/>
            <w:vertAlign w:val="superscript"/>
          </w:rPr>
          <w:delText>34</w:delText>
        </w:r>
        <w:r w:rsidRPr="002F690E" w:rsidDel="003730A7">
          <w:rPr>
            <w:rFonts w:ascii="Times New Roman" w:eastAsia="仿宋" w:hAnsi="Times New Roman"/>
            <w:sz w:val="18"/>
            <w:szCs w:val="18"/>
            <w:highlight w:val="white"/>
          </w:rPr>
          <w:delText>S</w:delText>
        </w:r>
        <w:r w:rsidRPr="002F690E" w:rsidDel="003730A7">
          <w:rPr>
            <w:rFonts w:ascii="Times New Roman" w:eastAsia="仿宋" w:hAnsi="Times New Roman" w:hint="eastAsia"/>
            <w:sz w:val="18"/>
            <w:szCs w:val="18"/>
            <w:highlight w:val="white"/>
          </w:rPr>
          <w:delText>值分布对比图（</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）；中生代造山型金矿床与海水硫酸盐</w:delText>
        </w:r>
        <w:r w:rsidRPr="002F690E" w:rsidDel="003730A7">
          <w:rPr>
            <w:rFonts w:ascii="Times New Roman" w:eastAsia="仿宋" w:hAnsi="Times New Roman"/>
            <w:sz w:val="18"/>
            <w:szCs w:val="18"/>
            <w:highlight w:val="white"/>
          </w:rPr>
          <w:delText>δ</w:delText>
        </w:r>
        <w:r w:rsidRPr="002F690E" w:rsidDel="003730A7">
          <w:rPr>
            <w:rFonts w:ascii="Times New Roman" w:eastAsia="仿宋" w:hAnsi="Times New Roman"/>
            <w:sz w:val="18"/>
            <w:szCs w:val="18"/>
            <w:highlight w:val="white"/>
            <w:vertAlign w:val="superscript"/>
          </w:rPr>
          <w:delText>34</w:delText>
        </w:r>
        <w:r w:rsidRPr="002F690E" w:rsidDel="003730A7">
          <w:rPr>
            <w:rFonts w:ascii="Times New Roman" w:eastAsia="仿宋" w:hAnsi="Times New Roman"/>
            <w:sz w:val="18"/>
            <w:szCs w:val="18"/>
            <w:highlight w:val="white"/>
          </w:rPr>
          <w:delText>S</w:delText>
        </w:r>
        <w:r w:rsidRPr="002F690E" w:rsidDel="003730A7">
          <w:rPr>
            <w:rFonts w:ascii="Times New Roman" w:eastAsia="仿宋" w:hAnsi="Times New Roman" w:hint="eastAsia"/>
            <w:sz w:val="18"/>
            <w:szCs w:val="18"/>
            <w:highlight w:val="white"/>
          </w:rPr>
          <w:delText>值分布图（</w:delText>
        </w:r>
        <w:r w:rsidRPr="002F690E" w:rsidDel="003730A7">
          <w:rPr>
            <w:rFonts w:ascii="Times New Roman" w:eastAsia="仿宋" w:hAnsi="Times New Roman"/>
            <w:sz w:val="18"/>
            <w:szCs w:val="18"/>
            <w:highlight w:val="white"/>
          </w:rPr>
          <w:delText>C</w:delText>
        </w:r>
        <w:r w:rsidRPr="002F690E" w:rsidDel="003730A7">
          <w:rPr>
            <w:rFonts w:ascii="Times New Roman" w:eastAsia="仿宋" w:hAnsi="Times New Roman" w:hint="eastAsia"/>
            <w:sz w:val="18"/>
            <w:szCs w:val="18"/>
            <w:highlight w:val="white"/>
          </w:rPr>
          <w:delText>）；</w:delText>
        </w:r>
      </w:del>
      <w:ins w:id="2694" w:author="home" w:date="2025-12-08T15:37:00Z">
        <w:del w:id="2695" w:author="1001210222 Choi" w:date="2025-12-15T18:18:00Z" w16du:dateUtc="2025-12-15T10:18:00Z">
          <w:r w:rsidR="00CA428B" w:rsidDel="003730A7">
            <w:rPr>
              <w:rFonts w:ascii="Times New Roman" w:eastAsia="仿宋" w:hAnsi="Times New Roman" w:hint="eastAsia"/>
              <w:sz w:val="18"/>
              <w:szCs w:val="18"/>
              <w:highlight w:val="white"/>
            </w:rPr>
            <w:delText>（</w:delText>
          </w:r>
        </w:del>
      </w:ins>
      <w:del w:id="2696" w:author="1001210222 Choi" w:date="2025-12-15T18:18:00Z" w16du:dateUtc="2025-12-15T10:18:00Z">
        <w:r w:rsidRPr="002F690E" w:rsidDel="003730A7">
          <w:rPr>
            <w:rFonts w:ascii="Times New Roman" w:eastAsia="仿宋" w:hAnsi="Times New Roman" w:hint="eastAsia"/>
            <w:sz w:val="18"/>
            <w:szCs w:val="18"/>
            <w:highlight w:val="white"/>
          </w:rPr>
          <w:delText>辽东各金矿床、胶东型金矿床及其他地质体</w:delText>
        </w:r>
        <w:r w:rsidRPr="002F690E" w:rsidDel="003730A7">
          <w:rPr>
            <w:rFonts w:ascii="Times New Roman" w:eastAsia="仿宋" w:hAnsi="Times New Roman"/>
            <w:sz w:val="18"/>
            <w:szCs w:val="18"/>
            <w:highlight w:val="white"/>
          </w:rPr>
          <w:delText>δ</w:delText>
        </w:r>
        <w:r w:rsidRPr="002F690E" w:rsidDel="003730A7">
          <w:rPr>
            <w:rFonts w:ascii="Times New Roman" w:eastAsia="仿宋" w:hAnsi="Times New Roman"/>
            <w:sz w:val="18"/>
            <w:szCs w:val="18"/>
            <w:highlight w:val="white"/>
            <w:vertAlign w:val="superscript"/>
          </w:rPr>
          <w:delText>34</w:delText>
        </w:r>
        <w:r w:rsidR="00D27F3F" w:rsidRPr="002F690E" w:rsidDel="003730A7">
          <w:rPr>
            <w:rFonts w:ascii="Times New Roman" w:eastAsia="仿宋" w:hAnsi="Times New Roman"/>
            <w:sz w:val="18"/>
            <w:szCs w:val="18"/>
            <w:highlight w:val="white"/>
          </w:rPr>
          <w:delText>S</w:delText>
        </w:r>
        <w:r w:rsidR="00D27F3F" w:rsidRPr="002F690E" w:rsidDel="003730A7">
          <w:rPr>
            <w:rFonts w:ascii="Times New Roman" w:eastAsia="仿宋" w:hAnsi="Times New Roman" w:hint="eastAsia"/>
            <w:sz w:val="18"/>
            <w:szCs w:val="18"/>
            <w:highlight w:val="white"/>
          </w:rPr>
          <w:delText>数据来自文献</w:delText>
        </w:r>
        <w:r w:rsidR="00B83096" w:rsidRPr="00654D5F" w:rsidDel="003730A7">
          <w:rPr>
            <w:rFonts w:ascii="Times New Roman" w:eastAsia="仿宋" w:hAnsi="Times New Roman"/>
            <w:noProof/>
            <w:sz w:val="18"/>
            <w:szCs w:val="18"/>
            <w:highlight w:val="yellow"/>
          </w:rPr>
          <w:delText>[15,46,48,79,178,</w:delText>
        </w:r>
      </w:del>
      <w:ins w:id="2697" w:author="home" w:date="2025-12-08T15:37:00Z">
        <w:del w:id="2698" w:author="1001210222 Choi" w:date="2025-12-15T18:18:00Z" w16du:dateUtc="2025-12-15T10:18:00Z">
          <w:r w:rsidR="00E47770" w:rsidDel="003730A7">
            <w:rPr>
              <w:rFonts w:ascii="Times New Roman" w:eastAsia="仿宋" w:hAnsi="Times New Roman"/>
              <w:noProof/>
              <w:sz w:val="18"/>
              <w:szCs w:val="18"/>
              <w:highlight w:val="yellow"/>
            </w:rPr>
            <w:delText>-</w:delText>
          </w:r>
        </w:del>
      </w:ins>
      <w:del w:id="2699" w:author="1001210222 Choi" w:date="2025-12-15T18:18:00Z" w16du:dateUtc="2025-12-15T10:18:00Z">
        <w:r w:rsidR="00B83096" w:rsidRPr="00654D5F" w:rsidDel="003730A7">
          <w:rPr>
            <w:rFonts w:ascii="Times New Roman" w:eastAsia="仿宋" w:hAnsi="Times New Roman"/>
            <w:noProof/>
            <w:sz w:val="18"/>
            <w:szCs w:val="18"/>
            <w:highlight w:val="yellow"/>
          </w:rPr>
          <w:delText>179,192,</w:delText>
        </w:r>
      </w:del>
      <w:ins w:id="2700" w:author="home" w:date="2025-12-08T15:37:00Z">
        <w:del w:id="2701" w:author="1001210222 Choi" w:date="2025-12-15T18:18:00Z" w16du:dateUtc="2025-12-15T10:18:00Z">
          <w:r w:rsidR="00E47770" w:rsidDel="003730A7">
            <w:rPr>
              <w:rFonts w:ascii="Times New Roman" w:eastAsia="仿宋" w:hAnsi="Times New Roman"/>
              <w:noProof/>
              <w:sz w:val="18"/>
              <w:szCs w:val="18"/>
              <w:highlight w:val="yellow"/>
            </w:rPr>
            <w:delText>-</w:delText>
          </w:r>
        </w:del>
      </w:ins>
      <w:del w:id="2702" w:author="1001210222 Choi" w:date="2025-12-15T18:18:00Z" w16du:dateUtc="2025-12-15T10:18:00Z">
        <w:r w:rsidR="00B83096" w:rsidRPr="00654D5F" w:rsidDel="003730A7">
          <w:rPr>
            <w:rFonts w:ascii="Times New Roman" w:eastAsia="仿宋" w:hAnsi="Times New Roman"/>
            <w:noProof/>
            <w:sz w:val="18"/>
            <w:szCs w:val="18"/>
            <w:highlight w:val="yellow"/>
          </w:rPr>
          <w:delText>193,199,207,212,215-217,219-</w:delText>
        </w:r>
      </w:del>
      <w:del w:id="2703" w:author="1001210222 Choi" w:date="2025-12-09T16:03:00Z" w16du:dateUtc="2025-12-09T08:03:00Z">
        <w:r w:rsidR="00B83096" w:rsidRPr="00654D5F" w:rsidDel="001A06E8">
          <w:rPr>
            <w:rFonts w:ascii="Times New Roman" w:eastAsia="仿宋" w:hAnsi="Times New Roman"/>
            <w:noProof/>
            <w:sz w:val="18"/>
            <w:szCs w:val="18"/>
            <w:highlight w:val="yellow"/>
          </w:rPr>
          <w:delText>230</w:delText>
        </w:r>
      </w:del>
      <w:del w:id="2704" w:author="1001210222 Choi" w:date="2025-12-15T18:18:00Z" w16du:dateUtc="2025-12-15T10:18:00Z">
        <w:r w:rsidR="00B83096" w:rsidRPr="00654D5F" w:rsidDel="003730A7">
          <w:rPr>
            <w:rFonts w:ascii="Times New Roman" w:eastAsia="仿宋" w:hAnsi="Times New Roman"/>
            <w:noProof/>
            <w:sz w:val="18"/>
            <w:szCs w:val="18"/>
            <w:highlight w:val="yellow"/>
          </w:rPr>
          <w:delText>]</w:delText>
        </w:r>
        <w:r w:rsidRPr="002F690E" w:rsidDel="003730A7">
          <w:rPr>
            <w:rFonts w:ascii="Times New Roman" w:eastAsia="仿宋" w:hAnsi="Times New Roman" w:hint="eastAsia"/>
            <w:sz w:val="18"/>
            <w:szCs w:val="18"/>
            <w:highlight w:val="white"/>
          </w:rPr>
          <w:delText>；中生代造山型金矿床与海水硫酸盐</w:delText>
        </w:r>
        <w:r w:rsidRPr="002F690E" w:rsidDel="003730A7">
          <w:rPr>
            <w:rFonts w:ascii="Times New Roman" w:eastAsia="仿宋" w:hAnsi="Times New Roman"/>
            <w:sz w:val="18"/>
            <w:szCs w:val="18"/>
            <w:highlight w:val="white"/>
          </w:rPr>
          <w:delText>δ</w:delText>
        </w:r>
        <w:r w:rsidRPr="002F690E" w:rsidDel="003730A7">
          <w:rPr>
            <w:rFonts w:ascii="Times New Roman" w:eastAsia="仿宋" w:hAnsi="Times New Roman"/>
            <w:sz w:val="18"/>
            <w:szCs w:val="18"/>
            <w:highlight w:val="white"/>
            <w:vertAlign w:val="superscript"/>
          </w:rPr>
          <w:delText>34</w:delText>
        </w:r>
        <w:r w:rsidR="00D27F3F" w:rsidRPr="002F690E" w:rsidDel="003730A7">
          <w:rPr>
            <w:rFonts w:ascii="Times New Roman" w:eastAsia="仿宋" w:hAnsi="Times New Roman"/>
            <w:sz w:val="18"/>
            <w:szCs w:val="18"/>
            <w:highlight w:val="white"/>
          </w:rPr>
          <w:delText>S</w:delText>
        </w:r>
        <w:r w:rsidR="00D27F3F" w:rsidRPr="002F690E" w:rsidDel="003730A7">
          <w:rPr>
            <w:rFonts w:ascii="Times New Roman" w:eastAsia="仿宋" w:hAnsi="Times New Roman" w:hint="eastAsia"/>
            <w:sz w:val="18"/>
            <w:szCs w:val="18"/>
            <w:highlight w:val="white"/>
          </w:rPr>
          <w:delText>值数据来自文献</w:delText>
        </w:r>
        <w:r w:rsidR="00B83096" w:rsidRPr="00654D5F" w:rsidDel="003730A7">
          <w:rPr>
            <w:rFonts w:ascii="Times New Roman" w:eastAsia="仿宋" w:hAnsi="Times New Roman"/>
            <w:noProof/>
            <w:sz w:val="18"/>
            <w:szCs w:val="18"/>
            <w:highlight w:val="yellow"/>
          </w:rPr>
          <w:delText>[213]</w:delText>
        </w:r>
      </w:del>
      <w:bookmarkEnd w:id="2690"/>
      <w:ins w:id="2705" w:author="home" w:date="2025-12-08T15:37:00Z">
        <w:del w:id="2706" w:author="1001210222 Choi" w:date="2025-12-15T18:18:00Z" w16du:dateUtc="2025-12-15T10:18:00Z">
          <w:r w:rsidR="00CA428B" w:rsidDel="003730A7">
            <w:rPr>
              <w:rFonts w:ascii="Times New Roman" w:eastAsia="仿宋" w:hAnsi="Times New Roman" w:hint="eastAsia"/>
              <w:sz w:val="18"/>
              <w:szCs w:val="18"/>
              <w:highlight w:val="white"/>
            </w:rPr>
            <w:delText>）</w:delText>
          </w:r>
        </w:del>
      </w:ins>
    </w:p>
    <w:p w14:paraId="4218D7DB" w14:textId="2268A1AF" w:rsidR="00B804E8" w:rsidRPr="00B804E8" w:rsidDel="003730A7" w:rsidRDefault="00654D5F" w:rsidP="008868EF">
      <w:pPr>
        <w:spacing w:after="0" w:line="240" w:lineRule="auto"/>
        <w:ind w:firstLine="420"/>
        <w:jc w:val="both"/>
        <w:rPr>
          <w:del w:id="2707" w:author="1001210222 Choi" w:date="2025-12-15T18:18:00Z" w16du:dateUtc="2025-12-15T10:18:00Z"/>
          <w:rFonts w:ascii="Times New Roman" w:eastAsia="仿宋" w:hAnsi="Times New Roman"/>
          <w:sz w:val="18"/>
          <w:szCs w:val="18"/>
        </w:rPr>
      </w:pPr>
      <w:bookmarkStart w:id="2708" w:name="英文图序_26"/>
      <w:bookmarkStart w:id="2709" w:name="英文图题_12"/>
      <w:del w:id="2710" w:author="1001210222 Choi" w:date="2025-12-15T18:18:00Z" w16du:dateUtc="2025-12-15T10:18:00Z">
        <w:r w:rsidRPr="002F690E" w:rsidDel="003730A7">
          <w:rPr>
            <w:rFonts w:ascii="Times New Roman" w:eastAsia="仿宋" w:hAnsi="Times New Roman"/>
            <w:sz w:val="18"/>
            <w:szCs w:val="18"/>
            <w:highlight w:val="white"/>
          </w:rPr>
          <w:delText xml:space="preserve">Figure </w:delText>
        </w:r>
      </w:del>
      <w:ins w:id="2711" w:author="home" w:date="2025-12-08T15:38:00Z">
        <w:del w:id="2712" w:author="1001210222 Choi" w:date="2025-12-15T18:18:00Z" w16du:dateUtc="2025-12-15T10:18:00Z">
          <w:r w:rsidR="00871F85" w:rsidRPr="002F690E" w:rsidDel="003730A7">
            <w:rPr>
              <w:rFonts w:ascii="Times New Roman" w:eastAsia="仿宋" w:hAnsi="Times New Roman"/>
              <w:sz w:val="18"/>
              <w:szCs w:val="18"/>
              <w:highlight w:val="white"/>
            </w:rPr>
            <w:delText>Fig</w:delText>
          </w:r>
          <w:r w:rsidR="00871F85" w:rsidDel="003730A7">
            <w:rPr>
              <w:rFonts w:ascii="Times New Roman" w:eastAsia="仿宋" w:hAnsi="Times New Roman"/>
              <w:sz w:val="18"/>
              <w:szCs w:val="18"/>
              <w:highlight w:val="white"/>
            </w:rPr>
            <w:delText>.</w:delText>
          </w:r>
          <w:r w:rsidR="00871F85" w:rsidRPr="002F690E" w:rsidDel="003730A7">
            <w:rPr>
              <w:rFonts w:ascii="Times New Roman" w:eastAsia="仿宋" w:hAnsi="Times New Roman"/>
              <w:sz w:val="18"/>
              <w:szCs w:val="18"/>
              <w:highlight w:val="white"/>
            </w:rPr>
            <w:delText xml:space="preserve"> </w:delText>
          </w:r>
        </w:del>
      </w:ins>
      <w:del w:id="2713" w:author="1001210222 Choi" w:date="2025-12-15T18:18:00Z" w16du:dateUtc="2025-12-15T10:18:00Z">
        <w:r w:rsidRPr="002F690E" w:rsidDel="003730A7">
          <w:rPr>
            <w:rFonts w:ascii="Times New Roman" w:eastAsia="仿宋" w:hAnsi="Times New Roman"/>
            <w:sz w:val="18"/>
            <w:szCs w:val="18"/>
            <w:highlight w:val="white"/>
          </w:rPr>
          <w:delText>13.</w:delText>
        </w:r>
        <w:bookmarkEnd w:id="2708"/>
        <w:r w:rsidRPr="002F690E" w:rsidDel="003730A7">
          <w:rPr>
            <w:rFonts w:ascii="Times New Roman" w:eastAsia="仿宋" w:hAnsi="Times New Roman"/>
            <w:sz w:val="18"/>
            <w:szCs w:val="18"/>
            <w:highlight w:val="white"/>
          </w:rPr>
          <w:delText xml:space="preserve"> Distribution of δ</w:delText>
        </w:r>
        <w:r w:rsidRPr="002F690E" w:rsidDel="003730A7">
          <w:rPr>
            <w:rFonts w:ascii="Times New Roman" w:eastAsia="仿宋" w:hAnsi="Times New Roman"/>
            <w:sz w:val="18"/>
            <w:szCs w:val="18"/>
            <w:highlight w:val="white"/>
            <w:vertAlign w:val="superscript"/>
          </w:rPr>
          <w:delText>34</w:delText>
        </w:r>
        <w:r w:rsidR="002970A3" w:rsidRPr="002F690E" w:rsidDel="003730A7">
          <w:rPr>
            <w:rFonts w:ascii="Times New Roman" w:eastAsia="仿宋" w:hAnsi="Times New Roman"/>
            <w:sz w:val="18"/>
            <w:szCs w:val="18"/>
            <w:highlight w:val="white"/>
          </w:rPr>
          <w:delText>S values from metal sulfides in gold ores and other geological bodies in gold deposits of Liaodong and Jiaodong Peninsula (A, B); and δ</w:delText>
        </w:r>
        <w:r w:rsidR="002970A3" w:rsidRPr="002F690E" w:rsidDel="003730A7">
          <w:rPr>
            <w:rFonts w:ascii="Times New Roman" w:eastAsia="仿宋" w:hAnsi="Times New Roman"/>
            <w:sz w:val="18"/>
            <w:szCs w:val="18"/>
            <w:highlight w:val="white"/>
            <w:vertAlign w:val="superscript"/>
          </w:rPr>
          <w:delText>34</w:delText>
        </w:r>
        <w:r w:rsidRPr="002F690E" w:rsidDel="003730A7">
          <w:rPr>
            <w:rFonts w:ascii="Times New Roman" w:eastAsia="仿宋" w:hAnsi="Times New Roman"/>
            <w:sz w:val="18"/>
            <w:szCs w:val="18"/>
            <w:highlight w:val="white"/>
          </w:rPr>
          <w:delText xml:space="preserve">S values in Mesozoic orogenic gold deposits and marine sulfate (C). The </w:delText>
        </w:r>
        <w:r w:rsidR="00CC0626" w:rsidRPr="002F690E" w:rsidDel="003730A7">
          <w:rPr>
            <w:rFonts w:ascii="Times New Roman" w:eastAsia="仿宋" w:hAnsi="Times New Roman"/>
            <w:sz w:val="18"/>
            <w:szCs w:val="18"/>
            <w:highlight w:val="white"/>
          </w:rPr>
          <w:delText>δ</w:delText>
        </w:r>
        <w:r w:rsidR="00CC0626" w:rsidRPr="002F690E" w:rsidDel="003730A7">
          <w:rPr>
            <w:rFonts w:ascii="Times New Roman" w:eastAsia="仿宋" w:hAnsi="Times New Roman"/>
            <w:sz w:val="18"/>
            <w:szCs w:val="18"/>
            <w:highlight w:val="white"/>
            <w:vertAlign w:val="superscript"/>
          </w:rPr>
          <w:delText>34</w:delText>
        </w:r>
        <w:r w:rsidR="009118DA" w:rsidRPr="002F690E" w:rsidDel="003730A7">
          <w:rPr>
            <w:rFonts w:ascii="Times New Roman" w:eastAsia="仿宋" w:hAnsi="Times New Roman"/>
            <w:sz w:val="18"/>
            <w:szCs w:val="18"/>
            <w:highlight w:val="white"/>
          </w:rPr>
          <w:delText xml:space="preserve">S values for gold deposits in </w:delText>
        </w:r>
        <w:r w:rsidR="009118DA" w:rsidRPr="00654D5F" w:rsidDel="003730A7">
          <w:rPr>
            <w:rFonts w:ascii="Times New Roman" w:eastAsia="仿宋" w:hAnsi="Times New Roman"/>
            <w:sz w:val="18"/>
            <w:szCs w:val="18"/>
            <w:highlight w:val="magenta"/>
          </w:rPr>
          <w:delText>Li</w:delText>
        </w:r>
        <w:r w:rsidR="009118DA" w:rsidRPr="002F690E" w:rsidDel="003730A7">
          <w:rPr>
            <w:rFonts w:ascii="Times New Roman" w:eastAsia="仿宋" w:hAnsi="Times New Roman"/>
            <w:sz w:val="18"/>
            <w:szCs w:val="18"/>
            <w:highlight w:val="white"/>
          </w:rPr>
          <w:delText xml:space="preserve">aodong, Jiaodong-type gold deposits, and other geological bodies are from references </w:delText>
        </w:r>
        <w:r w:rsidR="00B83096" w:rsidRPr="00654D5F" w:rsidDel="003730A7">
          <w:rPr>
            <w:rFonts w:ascii="Times New Roman" w:eastAsia="仿宋" w:hAnsi="Times New Roman"/>
            <w:noProof/>
            <w:sz w:val="18"/>
            <w:szCs w:val="18"/>
            <w:highlight w:val="yellow"/>
          </w:rPr>
          <w:delText>[15,46,48,79,178,</w:delText>
        </w:r>
      </w:del>
      <w:ins w:id="2714" w:author="home" w:date="2025-12-08T15:38:00Z">
        <w:del w:id="2715" w:author="1001210222 Choi" w:date="2025-12-15T18:18:00Z" w16du:dateUtc="2025-12-15T10:18:00Z">
          <w:r w:rsidR="00E47770" w:rsidDel="003730A7">
            <w:rPr>
              <w:rFonts w:ascii="Times New Roman" w:eastAsia="仿宋" w:hAnsi="Times New Roman"/>
              <w:noProof/>
              <w:sz w:val="18"/>
              <w:szCs w:val="18"/>
              <w:highlight w:val="yellow"/>
            </w:rPr>
            <w:delText>-</w:delText>
          </w:r>
        </w:del>
      </w:ins>
      <w:del w:id="2716" w:author="1001210222 Choi" w:date="2025-12-15T18:18:00Z" w16du:dateUtc="2025-12-15T10:18:00Z">
        <w:r w:rsidR="00B83096" w:rsidRPr="00654D5F" w:rsidDel="003730A7">
          <w:rPr>
            <w:rFonts w:ascii="Times New Roman" w:eastAsia="仿宋" w:hAnsi="Times New Roman"/>
            <w:noProof/>
            <w:sz w:val="18"/>
            <w:szCs w:val="18"/>
            <w:highlight w:val="yellow"/>
          </w:rPr>
          <w:delText>179,192,</w:delText>
        </w:r>
      </w:del>
      <w:ins w:id="2717" w:author="home" w:date="2025-12-08T15:38:00Z">
        <w:del w:id="2718" w:author="1001210222 Choi" w:date="2025-12-15T18:18:00Z" w16du:dateUtc="2025-12-15T10:18:00Z">
          <w:r w:rsidR="00E47770" w:rsidDel="003730A7">
            <w:rPr>
              <w:rFonts w:ascii="Times New Roman" w:eastAsia="仿宋" w:hAnsi="Times New Roman"/>
              <w:noProof/>
              <w:sz w:val="18"/>
              <w:szCs w:val="18"/>
              <w:highlight w:val="yellow"/>
            </w:rPr>
            <w:delText>-</w:delText>
          </w:r>
        </w:del>
      </w:ins>
      <w:del w:id="2719" w:author="1001210222 Choi" w:date="2025-12-15T18:18:00Z" w16du:dateUtc="2025-12-15T10:18:00Z">
        <w:r w:rsidR="00B83096" w:rsidRPr="00654D5F" w:rsidDel="003730A7">
          <w:rPr>
            <w:rFonts w:ascii="Times New Roman" w:eastAsia="仿宋" w:hAnsi="Times New Roman"/>
            <w:noProof/>
            <w:sz w:val="18"/>
            <w:szCs w:val="18"/>
            <w:highlight w:val="yellow"/>
          </w:rPr>
          <w:delText>193,199,207,212,215-217,219-</w:delText>
        </w:r>
      </w:del>
      <w:del w:id="2720" w:author="1001210222 Choi" w:date="2025-12-09T16:03:00Z" w16du:dateUtc="2025-12-09T08:03:00Z">
        <w:r w:rsidR="00B83096" w:rsidRPr="00654D5F" w:rsidDel="001A06E8">
          <w:rPr>
            <w:rFonts w:ascii="Times New Roman" w:eastAsia="仿宋" w:hAnsi="Times New Roman"/>
            <w:noProof/>
            <w:sz w:val="18"/>
            <w:szCs w:val="18"/>
            <w:highlight w:val="yellow"/>
          </w:rPr>
          <w:delText>230</w:delText>
        </w:r>
      </w:del>
      <w:del w:id="2721" w:author="1001210222 Choi" w:date="2025-12-15T18:18:00Z" w16du:dateUtc="2025-12-15T10:18:00Z">
        <w:r w:rsidR="00B83096" w:rsidRPr="00654D5F" w:rsidDel="003730A7">
          <w:rPr>
            <w:rFonts w:ascii="Times New Roman" w:eastAsia="仿宋" w:hAnsi="Times New Roman"/>
            <w:noProof/>
            <w:sz w:val="18"/>
            <w:szCs w:val="18"/>
            <w:highlight w:val="yellow"/>
          </w:rPr>
          <w:delText>]</w:delText>
        </w:r>
        <w:r w:rsidR="00CC0626" w:rsidRPr="002F690E" w:rsidDel="003730A7">
          <w:rPr>
            <w:rFonts w:ascii="Times New Roman" w:eastAsia="仿宋" w:hAnsi="Times New Roman"/>
            <w:sz w:val="18"/>
            <w:szCs w:val="18"/>
            <w:highlight w:val="white"/>
          </w:rPr>
          <w:delText>, the δ</w:delText>
        </w:r>
        <w:r w:rsidR="00CC0626" w:rsidRPr="002F690E" w:rsidDel="003730A7">
          <w:rPr>
            <w:rFonts w:ascii="Times New Roman" w:eastAsia="仿宋" w:hAnsi="Times New Roman"/>
            <w:sz w:val="18"/>
            <w:szCs w:val="18"/>
            <w:highlight w:val="white"/>
            <w:vertAlign w:val="superscript"/>
          </w:rPr>
          <w:delText>34</w:delText>
        </w:r>
        <w:r w:rsidR="009D6A67" w:rsidRPr="002F690E" w:rsidDel="003730A7">
          <w:rPr>
            <w:rFonts w:ascii="Times New Roman" w:eastAsia="仿宋" w:hAnsi="Times New Roman"/>
            <w:sz w:val="18"/>
            <w:szCs w:val="18"/>
            <w:highlight w:val="white"/>
          </w:rPr>
          <w:delText xml:space="preserve">S values for Mesozoic orogenic gold deposits and marine sulphates are from </w:delText>
        </w:r>
        <w:r w:rsidR="009118DA" w:rsidRPr="002F690E" w:rsidDel="003730A7">
          <w:rPr>
            <w:rFonts w:ascii="Times New Roman" w:eastAsia="仿宋" w:hAnsi="Times New Roman"/>
            <w:sz w:val="18"/>
            <w:szCs w:val="18"/>
            <w:highlight w:val="white"/>
          </w:rPr>
          <w:delText xml:space="preserve">reference </w:delText>
        </w:r>
        <w:r w:rsidR="00B83096" w:rsidRPr="00654D5F" w:rsidDel="003730A7">
          <w:rPr>
            <w:rFonts w:ascii="Times New Roman" w:eastAsia="仿宋" w:hAnsi="Times New Roman"/>
            <w:noProof/>
            <w:sz w:val="18"/>
            <w:szCs w:val="18"/>
            <w:highlight w:val="yellow"/>
          </w:rPr>
          <w:delText>[213]</w:delText>
        </w:r>
      </w:del>
      <w:bookmarkEnd w:id="2709"/>
      <w:ins w:id="2722" w:author="home" w:date="2025-12-08T15:38:00Z">
        <w:del w:id="2723" w:author="1001210222 Choi" w:date="2025-12-15T18:18:00Z" w16du:dateUtc="2025-12-15T10:18:00Z">
          <w:r w:rsidR="00852B5E" w:rsidDel="003730A7">
            <w:rPr>
              <w:rFonts w:ascii="Times New Roman" w:eastAsia="仿宋" w:hAnsi="Times New Roman"/>
              <w:noProof/>
              <w:sz w:val="18"/>
              <w:szCs w:val="18"/>
            </w:rPr>
            <w:delText>.</w:delText>
          </w:r>
        </w:del>
      </w:ins>
    </w:p>
    <w:p w14:paraId="69B26D4F" w14:textId="63C851AE" w:rsidR="00B804E8" w:rsidRPr="00B804E8" w:rsidDel="003730A7" w:rsidRDefault="00654D5F" w:rsidP="008868EF">
      <w:pPr>
        <w:spacing w:after="0" w:line="276" w:lineRule="auto"/>
        <w:ind w:firstLine="420"/>
        <w:jc w:val="both"/>
        <w:rPr>
          <w:del w:id="2724" w:author="1001210222 Choi" w:date="2025-12-15T18:18:00Z" w16du:dateUtc="2025-12-15T10:18:00Z"/>
          <w:rFonts w:ascii="Times New Roman" w:eastAsia="宋体" w:hAnsi="Times New Roman"/>
          <w:sz w:val="21"/>
          <w:szCs w:val="21"/>
        </w:rPr>
      </w:pPr>
      <w:bookmarkStart w:id="2725" w:name="正文段落_103"/>
      <w:del w:id="2726" w:author="1001210222 Choi" w:date="2025-12-15T18:18:00Z" w16du:dateUtc="2025-12-15T10:18:00Z">
        <w:r w:rsidRPr="002F690E" w:rsidDel="003730A7">
          <w:rPr>
            <w:rFonts w:ascii="Times New Roman" w:eastAsia="宋体" w:hAnsi="Times New Roman" w:hint="eastAsia"/>
            <w:sz w:val="21"/>
            <w:szCs w:val="21"/>
            <w:highlight w:val="white"/>
          </w:rPr>
          <w:delText>白云金矿床金矿石中金属硫化物的铅同位素组成跨度较大（</w:delText>
        </w:r>
        <w:r w:rsidRPr="002F690E" w:rsidDel="003730A7">
          <w:rPr>
            <w:rFonts w:ascii="Times New Roman" w:eastAsia="宋体" w:hAnsi="Times New Roman"/>
            <w:sz w:val="21"/>
            <w:szCs w:val="21"/>
            <w:highlight w:val="white"/>
            <w:vertAlign w:val="superscript"/>
          </w:rPr>
          <w:delText>206</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w:delText>
        </w:r>
      </w:del>
      <w:ins w:id="2727" w:author="home" w:date="2025-12-08T15:54:00Z">
        <w:del w:id="2728" w:author="1001210222 Choi" w:date="2025-12-15T18:18:00Z" w16du:dateUtc="2025-12-15T10:18:00Z">
          <w:r w:rsidR="00090DC3" w:rsidDel="003730A7">
            <w:rPr>
              <w:rFonts w:ascii="Times New Roman" w:eastAsia="宋体" w:hAnsi="Times New Roman" w:hint="eastAsia"/>
              <w:sz w:val="21"/>
              <w:szCs w:val="21"/>
              <w:highlight w:val="white"/>
            </w:rPr>
            <w:delText>值为</w:delText>
          </w:r>
        </w:del>
      </w:ins>
      <w:del w:id="2729" w:author="1001210222 Choi" w:date="2025-12-15T18:18:00Z" w16du:dateUtc="2025-12-15T10:18:00Z">
        <w:r w:rsidRPr="002F690E" w:rsidDel="003730A7">
          <w:rPr>
            <w:rFonts w:ascii="Times New Roman" w:eastAsia="宋体" w:hAnsi="Times New Roman"/>
            <w:sz w:val="21"/>
            <w:szCs w:val="21"/>
            <w:highlight w:val="white"/>
          </w:rPr>
          <w:delText>17.24-</w:delText>
        </w:r>
      </w:del>
      <w:ins w:id="2730" w:author="home" w:date="2025-12-08T15:54:00Z">
        <w:del w:id="2731" w:author="1001210222 Choi" w:date="2025-12-15T18:18:00Z" w16du:dateUtc="2025-12-15T10:18:00Z">
          <w:r w:rsidR="00090DC3" w:rsidDel="003730A7">
            <w:rPr>
              <w:rFonts w:ascii="Times New Roman" w:eastAsia="宋体" w:hAnsi="Times New Roman"/>
              <w:sz w:val="21"/>
              <w:szCs w:val="21"/>
              <w:highlight w:val="white"/>
            </w:rPr>
            <w:delText>~</w:delText>
          </w:r>
        </w:del>
      </w:ins>
      <w:del w:id="2732" w:author="1001210222 Choi" w:date="2025-12-15T18:18:00Z" w16du:dateUtc="2025-12-15T10:18:00Z">
        <w:r w:rsidRPr="002F690E" w:rsidDel="003730A7">
          <w:rPr>
            <w:rFonts w:ascii="Times New Roman" w:eastAsia="宋体" w:hAnsi="Times New Roman"/>
            <w:sz w:val="21"/>
            <w:szCs w:val="21"/>
            <w:highlight w:val="white"/>
          </w:rPr>
          <w:delText>18.95</w:delText>
        </w:r>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vertAlign w:val="superscript"/>
          </w:rPr>
          <w:delText>207</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w:delText>
        </w:r>
      </w:del>
      <w:ins w:id="2733" w:author="home" w:date="2025-12-08T15:55:00Z">
        <w:del w:id="2734" w:author="1001210222 Choi" w:date="2025-12-15T18:18:00Z" w16du:dateUtc="2025-12-15T10:18:00Z">
          <w:r w:rsidR="00090DC3" w:rsidDel="003730A7">
            <w:rPr>
              <w:rFonts w:ascii="Times New Roman" w:eastAsia="宋体" w:hAnsi="Times New Roman" w:hint="eastAsia"/>
              <w:sz w:val="21"/>
              <w:szCs w:val="21"/>
              <w:highlight w:val="white"/>
            </w:rPr>
            <w:delText>值</w:delText>
          </w:r>
        </w:del>
      </w:ins>
      <w:ins w:id="2735" w:author="home" w:date="2025-12-08T15:54:00Z">
        <w:del w:id="2736" w:author="1001210222 Choi" w:date="2025-12-15T18:18:00Z" w16du:dateUtc="2025-12-15T10:18:00Z">
          <w:r w:rsidR="00090DC3" w:rsidDel="003730A7">
            <w:rPr>
              <w:rFonts w:ascii="Times New Roman" w:eastAsia="宋体" w:hAnsi="Times New Roman" w:hint="eastAsia"/>
              <w:sz w:val="21"/>
              <w:szCs w:val="21"/>
              <w:highlight w:val="white"/>
            </w:rPr>
            <w:delText>为</w:delText>
          </w:r>
        </w:del>
      </w:ins>
      <w:del w:id="2737" w:author="1001210222 Choi" w:date="2025-12-15T18:18:00Z" w16du:dateUtc="2025-12-15T10:18:00Z">
        <w:r w:rsidRPr="002F690E" w:rsidDel="003730A7">
          <w:rPr>
            <w:rFonts w:ascii="Times New Roman" w:eastAsia="宋体" w:hAnsi="Times New Roman"/>
            <w:sz w:val="21"/>
            <w:szCs w:val="21"/>
            <w:highlight w:val="white"/>
          </w:rPr>
          <w:delText>15.72-</w:delText>
        </w:r>
      </w:del>
      <w:ins w:id="2738" w:author="home" w:date="2025-12-08T15:54:00Z">
        <w:del w:id="2739" w:author="1001210222 Choi" w:date="2025-12-15T18:18:00Z" w16du:dateUtc="2025-12-15T10:18:00Z">
          <w:r w:rsidR="00090DC3" w:rsidDel="003730A7">
            <w:rPr>
              <w:rFonts w:ascii="Times New Roman" w:eastAsia="宋体" w:hAnsi="Times New Roman"/>
              <w:sz w:val="21"/>
              <w:szCs w:val="21"/>
              <w:highlight w:val="white"/>
            </w:rPr>
            <w:delText>~</w:delText>
          </w:r>
        </w:del>
      </w:ins>
      <w:del w:id="2740" w:author="1001210222 Choi" w:date="2025-12-15T18:18:00Z" w16du:dateUtc="2025-12-15T10:18:00Z">
        <w:r w:rsidRPr="002F690E" w:rsidDel="003730A7">
          <w:rPr>
            <w:rFonts w:ascii="Times New Roman" w:eastAsia="宋体" w:hAnsi="Times New Roman"/>
            <w:sz w:val="21"/>
            <w:szCs w:val="21"/>
            <w:highlight w:val="white"/>
          </w:rPr>
          <w:delText>15.54</w:delText>
        </w:r>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vertAlign w:val="superscript"/>
          </w:rPr>
          <w:delText>208</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w:delText>
        </w:r>
      </w:del>
      <w:ins w:id="2741" w:author="home" w:date="2025-12-08T15:55:00Z">
        <w:del w:id="2742" w:author="1001210222 Choi" w:date="2025-12-15T18:18:00Z" w16du:dateUtc="2025-12-15T10:18:00Z">
          <w:r w:rsidR="00090DC3" w:rsidDel="003730A7">
            <w:rPr>
              <w:rFonts w:ascii="Times New Roman" w:eastAsia="宋体" w:hAnsi="Times New Roman" w:hint="eastAsia"/>
              <w:sz w:val="21"/>
              <w:szCs w:val="21"/>
              <w:highlight w:val="white"/>
            </w:rPr>
            <w:delText>值</w:delText>
          </w:r>
        </w:del>
      </w:ins>
      <w:ins w:id="2743" w:author="home" w:date="2025-12-08T15:54:00Z">
        <w:del w:id="2744" w:author="1001210222 Choi" w:date="2025-12-15T18:18:00Z" w16du:dateUtc="2025-12-15T10:18:00Z">
          <w:r w:rsidR="00090DC3" w:rsidDel="003730A7">
            <w:rPr>
              <w:rFonts w:ascii="Times New Roman" w:eastAsia="宋体" w:hAnsi="Times New Roman" w:hint="eastAsia"/>
              <w:sz w:val="21"/>
              <w:szCs w:val="21"/>
              <w:highlight w:val="white"/>
            </w:rPr>
            <w:delText>为</w:delText>
          </w:r>
        </w:del>
      </w:ins>
      <w:del w:id="2745" w:author="1001210222 Choi" w:date="2025-12-15T18:18:00Z" w16du:dateUtc="2025-12-15T10:18:00Z">
        <w:r w:rsidRPr="002F690E" w:rsidDel="003730A7">
          <w:rPr>
            <w:rFonts w:ascii="Times New Roman" w:eastAsia="宋体" w:hAnsi="Times New Roman"/>
            <w:sz w:val="21"/>
            <w:szCs w:val="21"/>
            <w:highlight w:val="white"/>
          </w:rPr>
          <w:delText>17.41-</w:delText>
        </w:r>
      </w:del>
      <w:ins w:id="2746" w:author="home" w:date="2025-12-08T15:54:00Z">
        <w:del w:id="2747" w:author="1001210222 Choi" w:date="2025-12-15T18:18:00Z" w16du:dateUtc="2025-12-15T10:18:00Z">
          <w:r w:rsidR="00090DC3" w:rsidDel="003730A7">
            <w:rPr>
              <w:rFonts w:ascii="Times New Roman" w:eastAsia="宋体" w:hAnsi="Times New Roman"/>
              <w:sz w:val="21"/>
              <w:szCs w:val="21"/>
              <w:highlight w:val="white"/>
            </w:rPr>
            <w:delText>~</w:delText>
          </w:r>
        </w:del>
      </w:ins>
      <w:del w:id="2748" w:author="1001210222 Choi" w:date="2025-12-15T18:18:00Z" w16du:dateUtc="2025-12-15T10:18:00Z">
        <w:r w:rsidRPr="002F690E" w:rsidDel="003730A7">
          <w:rPr>
            <w:rFonts w:ascii="Times New Roman" w:eastAsia="宋体" w:hAnsi="Times New Roman"/>
            <w:sz w:val="21"/>
            <w:szCs w:val="21"/>
            <w:highlight w:val="white"/>
          </w:rPr>
          <w:delText>38.94</w:delText>
        </w:r>
        <w:r w:rsidRPr="002F690E" w:rsidDel="003730A7">
          <w:rPr>
            <w:rFonts w:ascii="Times New Roman" w:eastAsia="宋体" w:hAnsi="Times New Roman" w:hint="eastAsia"/>
            <w:sz w:val="21"/>
            <w:szCs w:val="21"/>
            <w:highlight w:val="white"/>
          </w:rPr>
          <w:delText>）。大部分图解投点落于上地壳线及其附近的古元古代地层范围内，少数投点落入上地壳至造山带间中生代侵入岩或二者重叠区域（</w:delText>
        </w:r>
        <w:commentRangeStart w:id="2749"/>
        <w:commentRangeStart w:id="2750"/>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14</w:delText>
        </w:r>
      </w:del>
      <w:ins w:id="2751" w:author="home" w:date="2025-12-08T15:46:00Z">
        <w:del w:id="2752" w:author="1001210222 Choi" w:date="2025-12-15T18:18:00Z" w16du:dateUtc="2025-12-15T10:18:00Z">
          <w:r w:rsidR="0016505D" w:rsidRPr="00052638" w:rsidDel="003730A7">
            <w:rPr>
              <w:rFonts w:ascii="Times New Roman" w:eastAsia="仿宋" w:hAnsi="Times New Roman"/>
              <w:noProof/>
              <w:sz w:val="18"/>
              <w:szCs w:val="18"/>
              <w:highlight w:val="yellow"/>
              <w:vertAlign w:val="superscript"/>
            </w:rPr>
            <w:delText>[13,15,79, 156</w:delText>
          </w:r>
          <w:r w:rsidR="0016505D" w:rsidRPr="00052638" w:rsidDel="003730A7">
            <w:rPr>
              <w:rFonts w:ascii="Times New Roman" w:eastAsia="仿宋" w:hAnsi="Times New Roman" w:hint="eastAsia"/>
              <w:noProof/>
              <w:sz w:val="18"/>
              <w:szCs w:val="18"/>
              <w:highlight w:val="yellow"/>
              <w:vertAlign w:val="superscript"/>
            </w:rPr>
            <w:delText>,</w:delText>
          </w:r>
          <w:r w:rsidR="0016505D" w:rsidRPr="00052638" w:rsidDel="003730A7">
            <w:rPr>
              <w:rFonts w:ascii="Times New Roman" w:eastAsia="仿宋" w:hAnsi="Times New Roman"/>
              <w:noProof/>
              <w:sz w:val="18"/>
              <w:szCs w:val="18"/>
              <w:highlight w:val="yellow"/>
              <w:vertAlign w:val="superscript"/>
            </w:rPr>
            <w:delText xml:space="preserve"> 178,190,194,197,207,216,226-228,232-237]</w:delText>
          </w:r>
          <w:commentRangeEnd w:id="2749"/>
          <w:r w:rsidR="0016505D" w:rsidDel="003730A7">
            <w:rPr>
              <w:rStyle w:val="afa"/>
            </w:rPr>
            <w:commentReference w:id="2749"/>
          </w:r>
        </w:del>
      </w:ins>
      <w:commentRangeEnd w:id="2750"/>
      <w:del w:id="2753" w:author="1001210222 Choi" w:date="2025-12-15T18:18:00Z" w16du:dateUtc="2025-12-15T10:18:00Z">
        <w:r w:rsidR="001A06E8" w:rsidDel="003730A7">
          <w:rPr>
            <w:rStyle w:val="afa"/>
          </w:rPr>
          <w:commentReference w:id="2750"/>
        </w:r>
        <w:r w:rsidRPr="002F690E" w:rsidDel="003730A7">
          <w:rPr>
            <w:rFonts w:ascii="Times New Roman" w:eastAsia="宋体" w:hAnsi="Times New Roman" w:hint="eastAsia"/>
            <w:sz w:val="21"/>
            <w:szCs w:val="21"/>
            <w:highlight w:val="white"/>
          </w:rPr>
          <w:delText>），说明白云金矿床成矿物质中的铅可能主要来自地层，混有少量中生代岩浆物质。杨树金矿床在</w:delText>
        </w:r>
        <w:r w:rsidRPr="002F690E" w:rsidDel="003730A7">
          <w:rPr>
            <w:rFonts w:ascii="Times New Roman" w:eastAsia="宋体" w:hAnsi="Times New Roman"/>
            <w:sz w:val="21"/>
            <w:szCs w:val="21"/>
            <w:highlight w:val="white"/>
            <w:vertAlign w:val="superscript"/>
          </w:rPr>
          <w:delText>206</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sz w:val="21"/>
            <w:szCs w:val="21"/>
            <w:highlight w:val="white"/>
            <w:vertAlign w:val="superscript"/>
          </w:rPr>
          <w:delText>207</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图解中的投点落于上地壳与造山带之间，而</w:delText>
        </w:r>
        <w:r w:rsidRPr="002F690E" w:rsidDel="003730A7">
          <w:rPr>
            <w:rFonts w:ascii="Times New Roman" w:eastAsia="宋体" w:hAnsi="Times New Roman"/>
            <w:sz w:val="21"/>
            <w:szCs w:val="21"/>
            <w:highlight w:val="white"/>
            <w:vertAlign w:val="superscript"/>
          </w:rPr>
          <w:delText>206</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sz w:val="21"/>
            <w:szCs w:val="21"/>
            <w:highlight w:val="white"/>
            <w:vertAlign w:val="superscript"/>
          </w:rPr>
          <w:delText>208</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图解投点则落于地幔线上，且两个图解中的投点均位于中生代侵入岩区域附近（</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14</w:delText>
        </w:r>
      </w:del>
      <w:ins w:id="2754" w:author="home" w:date="2025-12-08T15:46:00Z">
        <w:del w:id="2755" w:author="1001210222 Choi" w:date="2025-12-15T18:18:00Z" w16du:dateUtc="2025-12-15T10:18:00Z">
          <w:r w:rsidR="0016505D" w:rsidRPr="00052638" w:rsidDel="003730A7">
            <w:rPr>
              <w:rFonts w:ascii="Times New Roman" w:eastAsia="仿宋" w:hAnsi="Times New Roman"/>
              <w:noProof/>
              <w:sz w:val="18"/>
              <w:szCs w:val="18"/>
              <w:highlight w:val="yellow"/>
              <w:vertAlign w:val="superscript"/>
            </w:rPr>
            <w:delText>[13,15,79, 156</w:delText>
          </w:r>
          <w:r w:rsidR="0016505D" w:rsidRPr="00052638" w:rsidDel="003730A7">
            <w:rPr>
              <w:rFonts w:ascii="Times New Roman" w:eastAsia="仿宋" w:hAnsi="Times New Roman" w:hint="eastAsia"/>
              <w:noProof/>
              <w:sz w:val="18"/>
              <w:szCs w:val="18"/>
              <w:highlight w:val="yellow"/>
              <w:vertAlign w:val="superscript"/>
            </w:rPr>
            <w:delText>,</w:delText>
          </w:r>
          <w:r w:rsidR="0016505D"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2756" w:author="1001210222 Choi" w:date="2025-12-15T18:18:00Z" w16du:dateUtc="2025-12-15T10:18:00Z">
        <w:r w:rsidRPr="002F690E" w:rsidDel="003730A7">
          <w:rPr>
            <w:rFonts w:ascii="Times New Roman" w:eastAsia="宋体" w:hAnsi="Times New Roman" w:hint="eastAsia"/>
            <w:sz w:val="21"/>
            <w:szCs w:val="21"/>
            <w:highlight w:val="white"/>
          </w:rPr>
          <w:delText>），说明其铅源主要来自不同源区的岩浆。猫岭金矿床在</w:delText>
        </w:r>
        <w:r w:rsidRPr="002F690E" w:rsidDel="003730A7">
          <w:rPr>
            <w:rFonts w:ascii="Times New Roman" w:eastAsia="宋体" w:hAnsi="Times New Roman"/>
            <w:sz w:val="21"/>
            <w:szCs w:val="21"/>
            <w:highlight w:val="white"/>
            <w:vertAlign w:val="superscript"/>
          </w:rPr>
          <w:delText>206</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sz w:val="21"/>
            <w:szCs w:val="21"/>
            <w:highlight w:val="white"/>
            <w:vertAlign w:val="superscript"/>
          </w:rPr>
          <w:delText>207</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图解中的投点较为分散，而在两个图解中均跨越了上地壳至造山带的区域，考虑其投点位置明显偏离岩浆及地层，推测造山带构造背景下的地质作用可能促进了不同地质体中铅的混合和重新分配，从而形成了猫岭金矿床复杂的铅同位素组成特征。</w:delText>
        </w:r>
        <w:r w:rsidR="009F007A" w:rsidRPr="002F690E" w:rsidDel="003730A7">
          <w:rPr>
            <w:rFonts w:ascii="Times New Roman" w:eastAsia="宋体" w:hAnsi="Times New Roman" w:hint="eastAsia"/>
            <w:sz w:val="21"/>
            <w:szCs w:val="21"/>
            <w:highlight w:val="white"/>
          </w:rPr>
          <w:delText>四道沟金矿床的图解投点均位于上地壳线附近的古元古代地层范围内（</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14</w:delText>
        </w:r>
      </w:del>
      <w:ins w:id="2757" w:author="home" w:date="2025-12-08T15:45:00Z">
        <w:del w:id="2758" w:author="1001210222 Choi" w:date="2025-12-15T18:18:00Z" w16du:dateUtc="2025-12-15T10:18:00Z">
          <w:r w:rsidR="00C432DB" w:rsidRPr="00052638" w:rsidDel="003730A7">
            <w:rPr>
              <w:rFonts w:ascii="Times New Roman" w:eastAsia="仿宋" w:hAnsi="Times New Roman"/>
              <w:noProof/>
              <w:sz w:val="18"/>
              <w:szCs w:val="18"/>
              <w:highlight w:val="yellow"/>
              <w:vertAlign w:val="superscript"/>
            </w:rPr>
            <w:delText>[13,15,79, 156</w:delText>
          </w:r>
          <w:r w:rsidR="00C432DB" w:rsidRPr="00052638" w:rsidDel="003730A7">
            <w:rPr>
              <w:rFonts w:ascii="Times New Roman" w:eastAsia="仿宋" w:hAnsi="Times New Roman" w:hint="eastAsia"/>
              <w:noProof/>
              <w:sz w:val="18"/>
              <w:szCs w:val="18"/>
              <w:highlight w:val="yellow"/>
              <w:vertAlign w:val="superscript"/>
            </w:rPr>
            <w:delText>,</w:delText>
          </w:r>
          <w:r w:rsidR="00C432DB"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2759" w:author="1001210222 Choi" w:date="2025-12-15T18:18:00Z" w16du:dateUtc="2025-12-15T10:18:00Z">
        <w:r w:rsidRPr="002F690E" w:rsidDel="003730A7">
          <w:rPr>
            <w:rFonts w:ascii="Times New Roman" w:eastAsia="宋体" w:hAnsi="Times New Roman" w:hint="eastAsia"/>
            <w:sz w:val="21"/>
            <w:szCs w:val="21"/>
            <w:highlight w:val="white"/>
          </w:rPr>
          <w:delText>），说明其铅源主要为地层。五龙金矿床的图解投点大多数落于上地壳线附近区域，只有一个投点位于造山带至地幔间的区域，且投点均落入或毗邻中生代侵入岩，少数投点落入古元古代地层范围内（</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14</w:delText>
        </w:r>
      </w:del>
      <w:ins w:id="2760" w:author="home" w:date="2025-12-08T15:46:00Z">
        <w:del w:id="2761" w:author="1001210222 Choi" w:date="2025-12-15T18:18:00Z" w16du:dateUtc="2025-12-15T10:18:00Z">
          <w:r w:rsidR="00D55539" w:rsidRPr="00052638" w:rsidDel="003730A7">
            <w:rPr>
              <w:rFonts w:ascii="Times New Roman" w:eastAsia="仿宋" w:hAnsi="Times New Roman"/>
              <w:noProof/>
              <w:sz w:val="18"/>
              <w:szCs w:val="18"/>
              <w:highlight w:val="yellow"/>
              <w:vertAlign w:val="superscript"/>
            </w:rPr>
            <w:delText>[13,15,79, 156</w:delText>
          </w:r>
          <w:r w:rsidR="00D55539" w:rsidRPr="00052638" w:rsidDel="003730A7">
            <w:rPr>
              <w:rFonts w:ascii="Times New Roman" w:eastAsia="仿宋" w:hAnsi="Times New Roman" w:hint="eastAsia"/>
              <w:noProof/>
              <w:sz w:val="18"/>
              <w:szCs w:val="18"/>
              <w:highlight w:val="yellow"/>
              <w:vertAlign w:val="superscript"/>
            </w:rPr>
            <w:delText>,</w:delText>
          </w:r>
          <w:r w:rsidR="00D55539"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2762" w:author="1001210222 Choi" w:date="2025-12-15T18:18:00Z" w16du:dateUtc="2025-12-15T10:18:00Z">
        <w:r w:rsidRPr="002F690E" w:rsidDel="003730A7">
          <w:rPr>
            <w:rFonts w:ascii="Times New Roman" w:eastAsia="宋体" w:hAnsi="Times New Roman" w:hint="eastAsia"/>
            <w:sz w:val="21"/>
            <w:szCs w:val="21"/>
            <w:highlight w:val="white"/>
          </w:rPr>
          <w:delText>），说明铅主要来自岩浆，仅含较小比例来自地层的铅。胶东型金矿床</w:delText>
        </w:r>
        <w:r w:rsidRPr="002F690E" w:rsidDel="003730A7">
          <w:rPr>
            <w:rFonts w:ascii="Times New Roman" w:eastAsia="宋体" w:hAnsi="Times New Roman"/>
            <w:sz w:val="21"/>
            <w:szCs w:val="21"/>
            <w:highlight w:val="white"/>
            <w:vertAlign w:val="superscript"/>
          </w:rPr>
          <w:delText>206</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Pr="002F690E" w:rsidDel="003730A7">
          <w:rPr>
            <w:rFonts w:ascii="Times New Roman" w:eastAsia="宋体" w:hAnsi="Times New Roman"/>
            <w:sz w:val="21"/>
            <w:szCs w:val="21"/>
            <w:highlight w:val="white"/>
          </w:rPr>
          <w:delText>Pb</w:delText>
        </w:r>
        <w:r w:rsidRPr="002F690E" w:rsidDel="003730A7">
          <w:rPr>
            <w:rFonts w:ascii="Times New Roman" w:eastAsia="宋体" w:hAnsi="Times New Roman" w:hint="eastAsia"/>
            <w:sz w:val="21"/>
            <w:szCs w:val="21"/>
            <w:highlight w:val="white"/>
          </w:rPr>
          <w:delText>主要范围</w:delText>
        </w:r>
      </w:del>
      <w:ins w:id="2763" w:author="home" w:date="2025-12-08T16:06:00Z">
        <w:del w:id="2764" w:author="1001210222 Choi" w:date="2025-12-15T18:18:00Z" w16du:dateUtc="2025-12-15T10:18:00Z">
          <w:r w:rsidR="007237B6" w:rsidDel="003730A7">
            <w:rPr>
              <w:rFonts w:ascii="Times New Roman" w:eastAsia="宋体" w:hAnsi="Times New Roman" w:hint="eastAsia"/>
              <w:sz w:val="21"/>
              <w:szCs w:val="21"/>
              <w:highlight w:val="white"/>
            </w:rPr>
            <w:delText>值为</w:delText>
          </w:r>
        </w:del>
      </w:ins>
      <w:del w:id="2765" w:author="1001210222 Choi" w:date="2025-12-15T18:18:00Z" w16du:dateUtc="2025-12-15T10:18:00Z">
        <w:r w:rsidRPr="002F690E" w:rsidDel="003730A7">
          <w:rPr>
            <w:rFonts w:ascii="Times New Roman" w:eastAsia="宋体" w:hAnsi="Times New Roman"/>
            <w:sz w:val="21"/>
            <w:szCs w:val="21"/>
            <w:highlight w:val="white"/>
          </w:rPr>
          <w:delText>16.94-</w:delText>
        </w:r>
      </w:del>
      <w:ins w:id="2766" w:author="home" w:date="2025-12-08T16:06:00Z">
        <w:del w:id="2767" w:author="1001210222 Choi" w:date="2025-12-15T18:18:00Z" w16du:dateUtc="2025-12-15T10:18:00Z">
          <w:r w:rsidR="007237B6" w:rsidDel="003730A7">
            <w:rPr>
              <w:rFonts w:ascii="Times New Roman" w:eastAsia="宋体" w:hAnsi="Times New Roman"/>
              <w:sz w:val="21"/>
              <w:szCs w:val="21"/>
              <w:highlight w:val="white"/>
            </w:rPr>
            <w:delText>~</w:delText>
          </w:r>
        </w:del>
      </w:ins>
      <w:del w:id="2768" w:author="1001210222 Choi" w:date="2025-12-15T18:18:00Z" w16du:dateUtc="2025-12-15T10:18:00Z">
        <w:r w:rsidRPr="002F690E" w:rsidDel="003730A7">
          <w:rPr>
            <w:rFonts w:ascii="Times New Roman" w:eastAsia="宋体" w:hAnsi="Times New Roman"/>
            <w:sz w:val="21"/>
            <w:szCs w:val="21"/>
            <w:highlight w:val="white"/>
          </w:rPr>
          <w:delText>17.53</w:delText>
        </w:r>
        <w:r w:rsidRPr="002F690E" w:rsidDel="003730A7">
          <w:rPr>
            <w:rFonts w:ascii="Times New Roman" w:eastAsia="宋体" w:hAnsi="Times New Roman" w:hint="eastAsia"/>
            <w:sz w:val="21"/>
            <w:szCs w:val="21"/>
            <w:highlight w:val="white"/>
          </w:rPr>
          <w:delText>，平均值</w:delText>
        </w:r>
      </w:del>
      <w:ins w:id="2769" w:author="home" w:date="2025-12-08T16:06:00Z">
        <w:del w:id="2770" w:author="1001210222 Choi" w:date="2025-12-15T18:18:00Z" w16du:dateUtc="2025-12-15T10:18:00Z">
          <w:r w:rsidR="00224507" w:rsidDel="003730A7">
            <w:rPr>
              <w:rFonts w:ascii="Times New Roman" w:eastAsia="宋体" w:hAnsi="Times New Roman" w:hint="eastAsia"/>
              <w:sz w:val="21"/>
              <w:szCs w:val="21"/>
              <w:highlight w:val="white"/>
            </w:rPr>
            <w:delText>为</w:delText>
          </w:r>
        </w:del>
      </w:ins>
      <w:del w:id="2771" w:author="1001210222 Choi" w:date="2025-12-15T18:18:00Z" w16du:dateUtc="2025-12-15T10:18:00Z">
        <w:r w:rsidRPr="002F690E" w:rsidDel="003730A7">
          <w:rPr>
            <w:rFonts w:ascii="Times New Roman" w:eastAsia="宋体" w:hAnsi="Times New Roman"/>
            <w:sz w:val="21"/>
            <w:szCs w:val="21"/>
            <w:highlight w:val="white"/>
          </w:rPr>
          <w:delText>17.22</w:delText>
        </w:r>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vertAlign w:val="superscript"/>
          </w:rPr>
          <w:delText>207</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00E01238" w:rsidRPr="002F690E" w:rsidDel="003730A7">
          <w:rPr>
            <w:rFonts w:ascii="Times New Roman" w:eastAsia="宋体" w:hAnsi="Times New Roman"/>
            <w:sz w:val="21"/>
            <w:szCs w:val="21"/>
            <w:highlight w:val="white"/>
          </w:rPr>
          <w:delText>Pb</w:delText>
        </w:r>
        <w:r w:rsidR="00E01238" w:rsidRPr="002F690E" w:rsidDel="003730A7">
          <w:rPr>
            <w:rFonts w:ascii="Times New Roman" w:eastAsia="宋体" w:hAnsi="Times New Roman" w:hint="eastAsia"/>
            <w:sz w:val="21"/>
            <w:szCs w:val="21"/>
            <w:highlight w:val="white"/>
          </w:rPr>
          <w:delText>主要范围</w:delText>
        </w:r>
      </w:del>
      <w:ins w:id="2772" w:author="home" w:date="2025-12-08T16:06:00Z">
        <w:del w:id="2773" w:author="1001210222 Choi" w:date="2025-12-15T18:18:00Z" w16du:dateUtc="2025-12-15T10:18:00Z">
          <w:r w:rsidR="00224507" w:rsidDel="003730A7">
            <w:rPr>
              <w:rFonts w:ascii="Times New Roman" w:eastAsia="宋体" w:hAnsi="Times New Roman" w:hint="eastAsia"/>
              <w:sz w:val="21"/>
              <w:szCs w:val="21"/>
              <w:highlight w:val="white"/>
            </w:rPr>
            <w:delText>值为</w:delText>
          </w:r>
        </w:del>
      </w:ins>
      <w:del w:id="2774" w:author="1001210222 Choi" w:date="2025-12-15T18:18:00Z" w16du:dateUtc="2025-12-15T10:18:00Z">
        <w:r w:rsidR="00E01238" w:rsidRPr="002F690E" w:rsidDel="003730A7">
          <w:rPr>
            <w:rFonts w:ascii="Times New Roman" w:eastAsia="宋体" w:hAnsi="Times New Roman"/>
            <w:sz w:val="21"/>
            <w:szCs w:val="21"/>
            <w:highlight w:val="white"/>
          </w:rPr>
          <w:delText>15.35-</w:delText>
        </w:r>
      </w:del>
      <w:ins w:id="2775" w:author="home" w:date="2025-12-08T16:06:00Z">
        <w:del w:id="2776" w:author="1001210222 Choi" w:date="2025-12-15T18:18:00Z" w16du:dateUtc="2025-12-15T10:18:00Z">
          <w:r w:rsidR="00224507" w:rsidDel="003730A7">
            <w:rPr>
              <w:rFonts w:ascii="Times New Roman" w:eastAsia="宋体" w:hAnsi="Times New Roman"/>
              <w:sz w:val="21"/>
              <w:szCs w:val="21"/>
              <w:highlight w:val="white"/>
            </w:rPr>
            <w:delText>~</w:delText>
          </w:r>
        </w:del>
      </w:ins>
      <w:del w:id="2777" w:author="1001210222 Choi" w:date="2025-12-15T18:18:00Z" w16du:dateUtc="2025-12-15T10:18:00Z">
        <w:r w:rsidR="00E01238" w:rsidRPr="002F690E" w:rsidDel="003730A7">
          <w:rPr>
            <w:rFonts w:ascii="Times New Roman" w:eastAsia="宋体" w:hAnsi="Times New Roman"/>
            <w:sz w:val="21"/>
            <w:szCs w:val="21"/>
            <w:highlight w:val="white"/>
          </w:rPr>
          <w:delText>15.59</w:delText>
        </w:r>
        <w:r w:rsidR="00E01238" w:rsidRPr="002F690E" w:rsidDel="003730A7">
          <w:rPr>
            <w:rFonts w:ascii="Times New Roman" w:eastAsia="宋体" w:hAnsi="Times New Roman" w:hint="eastAsia"/>
            <w:sz w:val="21"/>
            <w:szCs w:val="21"/>
            <w:highlight w:val="white"/>
          </w:rPr>
          <w:delText>，平均值</w:delText>
        </w:r>
      </w:del>
      <w:ins w:id="2778" w:author="home" w:date="2025-12-08T16:06:00Z">
        <w:del w:id="2779" w:author="1001210222 Choi" w:date="2025-12-15T18:18:00Z" w16du:dateUtc="2025-12-15T10:18:00Z">
          <w:r w:rsidR="00224507" w:rsidDel="003730A7">
            <w:rPr>
              <w:rFonts w:ascii="Times New Roman" w:eastAsia="宋体" w:hAnsi="Times New Roman" w:hint="eastAsia"/>
              <w:sz w:val="21"/>
              <w:szCs w:val="21"/>
              <w:highlight w:val="white"/>
            </w:rPr>
            <w:delText>为</w:delText>
          </w:r>
        </w:del>
      </w:ins>
      <w:del w:id="2780" w:author="1001210222 Choi" w:date="2025-12-15T18:18:00Z" w16du:dateUtc="2025-12-15T10:18:00Z">
        <w:r w:rsidR="00E01238" w:rsidRPr="002F690E" w:rsidDel="003730A7">
          <w:rPr>
            <w:rFonts w:ascii="Times New Roman" w:eastAsia="宋体" w:hAnsi="Times New Roman"/>
            <w:sz w:val="21"/>
            <w:szCs w:val="21"/>
            <w:highlight w:val="white"/>
          </w:rPr>
          <w:delText>15.71</w:delText>
        </w:r>
        <w:r w:rsidR="00E01238"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vertAlign w:val="superscript"/>
          </w:rPr>
          <w:delText>208</w:delText>
        </w:r>
        <w:r w:rsidRPr="002F690E" w:rsidDel="003730A7">
          <w:rPr>
            <w:rFonts w:ascii="Times New Roman" w:eastAsia="宋体" w:hAnsi="Times New Roman"/>
            <w:sz w:val="21"/>
            <w:szCs w:val="21"/>
            <w:highlight w:val="white"/>
          </w:rPr>
          <w:delText>Pb</w:delText>
        </w:r>
        <w:r w:rsidR="006D0B57" w:rsidRPr="002F690E" w:rsidDel="003730A7">
          <w:rPr>
            <w:rFonts w:ascii="宋体" w:eastAsia="宋体" w:hAnsi="宋体"/>
            <w:sz w:val="21"/>
            <w:szCs w:val="21"/>
            <w:highlight w:val="white"/>
          </w:rPr>
          <w:delText>/</w:delText>
        </w:r>
        <w:r w:rsidRPr="002F690E" w:rsidDel="003730A7">
          <w:rPr>
            <w:rFonts w:ascii="Times New Roman" w:eastAsia="宋体" w:hAnsi="Times New Roman"/>
            <w:sz w:val="21"/>
            <w:szCs w:val="21"/>
            <w:highlight w:val="white"/>
            <w:vertAlign w:val="superscript"/>
          </w:rPr>
          <w:delText>204</w:delText>
        </w:r>
        <w:r w:rsidR="00BA405D" w:rsidRPr="002F690E" w:rsidDel="003730A7">
          <w:rPr>
            <w:rFonts w:ascii="Times New Roman" w:eastAsia="宋体" w:hAnsi="Times New Roman"/>
            <w:sz w:val="21"/>
            <w:szCs w:val="21"/>
            <w:highlight w:val="white"/>
          </w:rPr>
          <w:delText>Pb</w:delText>
        </w:r>
        <w:r w:rsidR="00BA405D" w:rsidRPr="002F690E" w:rsidDel="003730A7">
          <w:rPr>
            <w:rFonts w:ascii="Times New Roman" w:eastAsia="宋体" w:hAnsi="Times New Roman" w:hint="eastAsia"/>
            <w:sz w:val="21"/>
            <w:szCs w:val="21"/>
            <w:highlight w:val="white"/>
          </w:rPr>
          <w:delText>主要范围</w:delText>
        </w:r>
      </w:del>
      <w:ins w:id="2781" w:author="home" w:date="2025-12-08T16:06:00Z">
        <w:del w:id="2782" w:author="1001210222 Choi" w:date="2025-12-15T18:18:00Z" w16du:dateUtc="2025-12-15T10:18:00Z">
          <w:r w:rsidR="00224507" w:rsidDel="003730A7">
            <w:rPr>
              <w:rFonts w:ascii="Times New Roman" w:eastAsia="宋体" w:hAnsi="Times New Roman" w:hint="eastAsia"/>
              <w:sz w:val="21"/>
              <w:szCs w:val="21"/>
              <w:highlight w:val="white"/>
            </w:rPr>
            <w:delText>值</w:delText>
          </w:r>
        </w:del>
      </w:ins>
      <w:ins w:id="2783" w:author="home" w:date="2025-12-08T16:07:00Z">
        <w:del w:id="2784" w:author="1001210222 Choi" w:date="2025-12-15T18:18:00Z" w16du:dateUtc="2025-12-15T10:18:00Z">
          <w:r w:rsidR="00224507" w:rsidDel="003730A7">
            <w:rPr>
              <w:rFonts w:ascii="Times New Roman" w:eastAsia="宋体" w:hAnsi="Times New Roman" w:hint="eastAsia"/>
              <w:sz w:val="21"/>
              <w:szCs w:val="21"/>
              <w:highlight w:val="white"/>
            </w:rPr>
            <w:delText>为</w:delText>
          </w:r>
        </w:del>
      </w:ins>
      <w:del w:id="2785" w:author="1001210222 Choi" w:date="2025-12-15T18:18:00Z" w16du:dateUtc="2025-12-15T10:18:00Z">
        <w:r w:rsidR="00BA405D" w:rsidRPr="002F690E" w:rsidDel="003730A7">
          <w:rPr>
            <w:rFonts w:ascii="Times New Roman" w:eastAsia="宋体" w:hAnsi="Times New Roman"/>
            <w:sz w:val="21"/>
            <w:szCs w:val="21"/>
            <w:highlight w:val="white"/>
          </w:rPr>
          <w:delText>37.31-</w:delText>
        </w:r>
      </w:del>
      <w:ins w:id="2786" w:author="home" w:date="2025-12-08T16:07:00Z">
        <w:del w:id="2787" w:author="1001210222 Choi" w:date="2025-12-15T18:18:00Z" w16du:dateUtc="2025-12-15T10:18:00Z">
          <w:r w:rsidR="00224507" w:rsidDel="003730A7">
            <w:rPr>
              <w:rFonts w:ascii="Times New Roman" w:eastAsia="宋体" w:hAnsi="Times New Roman"/>
              <w:sz w:val="21"/>
              <w:szCs w:val="21"/>
              <w:highlight w:val="white"/>
            </w:rPr>
            <w:delText>~</w:delText>
          </w:r>
        </w:del>
      </w:ins>
      <w:del w:id="2788" w:author="1001210222 Choi" w:date="2025-12-15T18:18:00Z" w16du:dateUtc="2025-12-15T10:18:00Z">
        <w:r w:rsidR="00BA405D" w:rsidRPr="002F690E" w:rsidDel="003730A7">
          <w:rPr>
            <w:rFonts w:ascii="Times New Roman" w:eastAsia="宋体" w:hAnsi="Times New Roman"/>
            <w:sz w:val="21"/>
            <w:szCs w:val="21"/>
            <w:highlight w:val="white"/>
          </w:rPr>
          <w:delText>38.36</w:delText>
        </w:r>
        <w:r w:rsidR="00BA405D" w:rsidRPr="002F690E" w:rsidDel="003730A7">
          <w:rPr>
            <w:rFonts w:ascii="Times New Roman" w:eastAsia="宋体" w:hAnsi="Times New Roman" w:hint="eastAsia"/>
            <w:sz w:val="21"/>
            <w:szCs w:val="21"/>
            <w:highlight w:val="white"/>
          </w:rPr>
          <w:delText>，平均值</w:delText>
        </w:r>
      </w:del>
      <w:ins w:id="2789" w:author="home" w:date="2025-12-08T16:07:00Z">
        <w:del w:id="2790" w:author="1001210222 Choi" w:date="2025-12-15T18:18:00Z" w16du:dateUtc="2025-12-15T10:18:00Z">
          <w:r w:rsidR="00224507" w:rsidDel="003730A7">
            <w:rPr>
              <w:rFonts w:ascii="Times New Roman" w:eastAsia="宋体" w:hAnsi="Times New Roman" w:hint="eastAsia"/>
              <w:sz w:val="21"/>
              <w:szCs w:val="21"/>
              <w:highlight w:val="white"/>
            </w:rPr>
            <w:delText>为</w:delText>
          </w:r>
        </w:del>
      </w:ins>
      <w:del w:id="2791" w:author="1001210222 Choi" w:date="2025-12-15T18:18:00Z" w16du:dateUtc="2025-12-15T10:18:00Z">
        <w:r w:rsidR="00BA405D" w:rsidRPr="002F690E" w:rsidDel="003730A7">
          <w:rPr>
            <w:rFonts w:ascii="Times New Roman" w:eastAsia="宋体" w:hAnsi="Times New Roman"/>
            <w:sz w:val="21"/>
            <w:szCs w:val="21"/>
            <w:highlight w:val="white"/>
          </w:rPr>
          <w:delText>37.84</w:delText>
        </w:r>
        <w:r w:rsidR="00BA405D" w:rsidRPr="002F690E" w:rsidDel="003730A7">
          <w:rPr>
            <w:rFonts w:ascii="Times New Roman" w:eastAsia="宋体" w:hAnsi="Times New Roman" w:hint="eastAsia"/>
            <w:sz w:val="21"/>
            <w:szCs w:val="21"/>
            <w:highlight w:val="white"/>
          </w:rPr>
          <w:delText>。其铅同位投点跨越了上地壳至下地壳的区域，指示具有混合来源。前人研究认为</w:delText>
        </w:r>
      </w:del>
      <w:ins w:id="2792" w:author="home" w:date="2025-12-08T16:09:00Z">
        <w:del w:id="2793" w:author="1001210222 Choi" w:date="2025-12-15T18:18:00Z" w16du:dateUtc="2025-12-15T10:18:00Z">
          <w:r w:rsidR="004714B3" w:rsidDel="003730A7">
            <w:rPr>
              <w:rFonts w:ascii="Times New Roman" w:eastAsia="宋体" w:hAnsi="Times New Roman" w:hint="eastAsia"/>
              <w:sz w:val="21"/>
              <w:szCs w:val="21"/>
              <w:highlight w:val="white"/>
            </w:rPr>
            <w:delText>，</w:delText>
          </w:r>
        </w:del>
      </w:ins>
      <w:del w:id="2794" w:author="1001210222 Choi" w:date="2025-12-15T18:18:00Z" w16du:dateUtc="2025-12-15T10:18:00Z">
        <w:r w:rsidR="00BA405D" w:rsidRPr="002F690E" w:rsidDel="003730A7">
          <w:rPr>
            <w:rFonts w:ascii="Times New Roman" w:eastAsia="宋体" w:hAnsi="Times New Roman" w:hint="eastAsia"/>
            <w:sz w:val="21"/>
            <w:szCs w:val="21"/>
            <w:highlight w:val="white"/>
          </w:rPr>
          <w:delText>该特征指示胶东型金矿床的成矿物质可能主要来自被交代地幔改造的古老下地壳</w:delText>
        </w:r>
        <w:r w:rsidR="00B83096" w:rsidRPr="00654D5F" w:rsidDel="003730A7">
          <w:rPr>
            <w:rFonts w:ascii="Times New Roman" w:eastAsia="宋体" w:hAnsi="Times New Roman"/>
            <w:noProof/>
            <w:sz w:val="21"/>
            <w:szCs w:val="21"/>
            <w:highlight w:val="yellow"/>
            <w:vertAlign w:val="superscript"/>
          </w:rPr>
          <w:delText>[72,229,231]</w:delText>
        </w:r>
        <w:r w:rsidRPr="002F690E" w:rsidDel="003730A7">
          <w:rPr>
            <w:rFonts w:ascii="Times New Roman" w:eastAsia="宋体" w:hAnsi="Times New Roman" w:hint="eastAsia"/>
            <w:sz w:val="21"/>
            <w:szCs w:val="21"/>
            <w:highlight w:val="white"/>
          </w:rPr>
          <w:delText>。</w:delText>
        </w:r>
        <w:bookmarkEnd w:id="2725"/>
      </w:del>
    </w:p>
    <w:p w14:paraId="29063695" w14:textId="16771E12" w:rsidR="00B804E8" w:rsidRPr="00B804E8" w:rsidDel="003730A7" w:rsidRDefault="00654D5F" w:rsidP="008868EF">
      <w:pPr>
        <w:spacing w:after="0" w:line="276" w:lineRule="auto"/>
        <w:jc w:val="center"/>
        <w:rPr>
          <w:del w:id="2795" w:author="1001210222 Choi" w:date="2025-12-15T18:18:00Z" w16du:dateUtc="2025-12-15T10:18:00Z"/>
          <w:rFonts w:ascii="Times New Roman" w:eastAsia="宋体" w:hAnsi="Times New Roman"/>
          <w:sz w:val="21"/>
          <w:szCs w:val="21"/>
        </w:rPr>
      </w:pPr>
      <w:bookmarkStart w:id="2796" w:name="嵌入式图形_14"/>
      <w:del w:id="2797" w:author="1001210222 Choi" w:date="2025-12-09T10:06:00Z" w16du:dateUtc="2025-12-09T02:06:00Z">
        <w:r w:rsidRPr="00CD4B7C" w:rsidDel="002A6399">
          <w:rPr>
            <w:rFonts w:ascii="Times New Roman" w:eastAsia="宋体" w:hAnsi="Times New Roman"/>
            <w:noProof/>
            <w:color w:val="FF0000"/>
            <w:sz w:val="21"/>
            <w:szCs w:val="21"/>
          </w:rPr>
          <w:drawing>
            <wp:inline distT="0" distB="0" distL="0" distR="0" wp14:anchorId="219092E1" wp14:editId="3B5C1151">
              <wp:extent cx="3959352" cy="5519318"/>
              <wp:effectExtent l="0" t="0" r="3175" b="5715"/>
              <wp:docPr id="1761460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68037" name="图片 176146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9352" cy="5519318"/>
                      </a:xfrm>
                      <a:prstGeom prst="rect">
                        <a:avLst/>
                      </a:prstGeom>
                    </pic:spPr>
                  </pic:pic>
                </a:graphicData>
              </a:graphic>
            </wp:inline>
          </w:drawing>
        </w:r>
      </w:del>
      <w:bookmarkEnd w:id="2796"/>
    </w:p>
    <w:p w14:paraId="40A2F19A" w14:textId="318A0A1A" w:rsidR="00B804E8" w:rsidRPr="00B804E8" w:rsidDel="003730A7" w:rsidRDefault="00654D5F" w:rsidP="008868EF">
      <w:pPr>
        <w:spacing w:after="0" w:line="240" w:lineRule="auto"/>
        <w:ind w:firstLine="420"/>
        <w:jc w:val="both"/>
        <w:rPr>
          <w:del w:id="2798" w:author="1001210222 Choi" w:date="2025-12-15T18:18:00Z" w16du:dateUtc="2025-12-15T10:18:00Z"/>
          <w:rFonts w:ascii="Times New Roman" w:eastAsia="仿宋" w:hAnsi="Times New Roman"/>
          <w:sz w:val="18"/>
          <w:szCs w:val="18"/>
        </w:rPr>
      </w:pPr>
      <w:bookmarkStart w:id="2799" w:name="中文图序_13"/>
      <w:bookmarkStart w:id="2800" w:name="中文图题_13"/>
      <w:commentRangeStart w:id="2801"/>
      <w:commentRangeStart w:id="2802"/>
      <w:del w:id="2803"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14</w:delText>
        </w:r>
        <w:bookmarkEnd w:id="2799"/>
        <w:commentRangeEnd w:id="2801"/>
        <w:r w:rsidR="002D0CFC" w:rsidDel="003730A7">
          <w:rPr>
            <w:rStyle w:val="afa"/>
          </w:rPr>
          <w:commentReference w:id="2801"/>
        </w:r>
        <w:commentRangeEnd w:id="2802"/>
        <w:r w:rsidR="0058347F" w:rsidDel="003730A7">
          <w:rPr>
            <w:rStyle w:val="afa"/>
          </w:rPr>
          <w:commentReference w:id="2802"/>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辽东各金矿床及胶东型金矿床矿石金属硫化物</w:delText>
        </w:r>
        <w:r w:rsidRPr="002F690E" w:rsidDel="003730A7">
          <w:rPr>
            <w:rFonts w:ascii="Times New Roman" w:eastAsia="仿宋" w:hAnsi="Times New Roman"/>
            <w:sz w:val="18"/>
            <w:szCs w:val="18"/>
            <w:highlight w:val="white"/>
            <w:vertAlign w:val="superscript"/>
          </w:rPr>
          <w:delText>206</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207</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hint="eastAsia"/>
            <w:sz w:val="18"/>
            <w:szCs w:val="18"/>
            <w:highlight w:val="white"/>
          </w:rPr>
          <w:delText>（</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）及</w:delText>
        </w:r>
        <w:r w:rsidRPr="002F690E" w:rsidDel="003730A7">
          <w:rPr>
            <w:rFonts w:ascii="Times New Roman" w:eastAsia="仿宋" w:hAnsi="Times New Roman"/>
            <w:sz w:val="18"/>
            <w:szCs w:val="18"/>
            <w:highlight w:val="white"/>
            <w:vertAlign w:val="superscript"/>
          </w:rPr>
          <w:delText>206</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208</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00D27F3F" w:rsidRPr="002F690E" w:rsidDel="003730A7">
          <w:rPr>
            <w:rFonts w:ascii="Times New Roman" w:eastAsia="仿宋" w:hAnsi="Times New Roman"/>
            <w:sz w:val="18"/>
            <w:szCs w:val="18"/>
            <w:highlight w:val="white"/>
          </w:rPr>
          <w:delText>Pb</w:delText>
        </w:r>
        <w:r w:rsidR="00D27F3F" w:rsidRPr="002F690E" w:rsidDel="003730A7">
          <w:rPr>
            <w:rFonts w:ascii="Times New Roman" w:eastAsia="仿宋" w:hAnsi="Times New Roman" w:hint="eastAsia"/>
            <w:sz w:val="18"/>
            <w:szCs w:val="18"/>
            <w:highlight w:val="white"/>
          </w:rPr>
          <w:delText>（</w:delText>
        </w:r>
        <w:r w:rsidR="00D27F3F" w:rsidRPr="002F690E" w:rsidDel="003730A7">
          <w:rPr>
            <w:rFonts w:ascii="Times New Roman" w:eastAsia="仿宋" w:hAnsi="Times New Roman"/>
            <w:sz w:val="18"/>
            <w:szCs w:val="18"/>
            <w:highlight w:val="white"/>
          </w:rPr>
          <w:delText>B</w:delText>
        </w:r>
        <w:r w:rsidR="00D27F3F" w:rsidRPr="002F690E" w:rsidDel="003730A7">
          <w:rPr>
            <w:rFonts w:ascii="Times New Roman" w:eastAsia="仿宋" w:hAnsi="Times New Roman" w:hint="eastAsia"/>
            <w:sz w:val="18"/>
            <w:szCs w:val="18"/>
            <w:highlight w:val="white"/>
          </w:rPr>
          <w:delText>）图解；</w:delText>
        </w:r>
      </w:del>
      <w:ins w:id="2804" w:author="home" w:date="2025-12-08T15:41:00Z">
        <w:del w:id="2805" w:author="1001210222 Choi" w:date="2025-12-15T18:18:00Z" w16du:dateUtc="2025-12-15T10:18:00Z">
          <w:r w:rsidR="00191D4B" w:rsidDel="003730A7">
            <w:rPr>
              <w:rFonts w:ascii="Times New Roman" w:eastAsia="仿宋" w:hAnsi="Times New Roman" w:hint="eastAsia"/>
              <w:sz w:val="18"/>
              <w:szCs w:val="18"/>
              <w:highlight w:val="white"/>
            </w:rPr>
            <w:delText>（</w:delText>
          </w:r>
        </w:del>
      </w:ins>
      <w:del w:id="2806" w:author="1001210222 Choi" w:date="2025-12-15T18:18:00Z" w16du:dateUtc="2025-12-15T10:18:00Z">
        <w:r w:rsidR="00D27F3F" w:rsidRPr="002F690E" w:rsidDel="003730A7">
          <w:rPr>
            <w:rFonts w:ascii="Times New Roman" w:eastAsia="仿宋" w:hAnsi="Times New Roman" w:hint="eastAsia"/>
            <w:sz w:val="18"/>
            <w:szCs w:val="18"/>
            <w:highlight w:val="white"/>
          </w:rPr>
          <w:delText>底图据文献</w:delText>
        </w:r>
        <w:r w:rsidR="00B83096" w:rsidRPr="00654D5F" w:rsidDel="003730A7">
          <w:rPr>
            <w:rFonts w:ascii="Times New Roman" w:eastAsia="仿宋" w:hAnsi="Times New Roman"/>
            <w:noProof/>
            <w:sz w:val="18"/>
            <w:szCs w:val="18"/>
            <w:highlight w:val="yellow"/>
          </w:rPr>
          <w:delText>[232]</w:delText>
        </w:r>
        <w:r w:rsidRPr="002F690E" w:rsidDel="003730A7">
          <w:rPr>
            <w:rFonts w:ascii="Times New Roman" w:eastAsia="仿宋" w:hAnsi="Times New Roman" w:hint="eastAsia"/>
            <w:sz w:val="18"/>
            <w:szCs w:val="18"/>
            <w:highlight w:val="white"/>
          </w:rPr>
          <w:delText>修改；底图各储库铅同位素数据来自</w:delText>
        </w:r>
        <w:r w:rsidR="00F57588" w:rsidRPr="00654D5F" w:rsidDel="003730A7">
          <w:rPr>
            <w:rFonts w:ascii="Times New Roman" w:eastAsia="仿宋" w:hAnsi="Times New Roman"/>
            <w:noProof/>
            <w:sz w:val="18"/>
            <w:szCs w:val="18"/>
            <w:highlight w:val="yellow"/>
          </w:rPr>
          <w:delText>[13,156]</w:delText>
        </w:r>
        <w:r w:rsidR="00D27F3F" w:rsidRPr="002F690E" w:rsidDel="003730A7">
          <w:rPr>
            <w:rFonts w:ascii="Times New Roman" w:eastAsia="仿宋" w:hAnsi="Times New Roman" w:hint="eastAsia"/>
            <w:sz w:val="18"/>
            <w:szCs w:val="18"/>
            <w:highlight w:val="white"/>
          </w:rPr>
          <w:delText>；各金矿床及地质体铅同位素数据来自文献</w:delText>
        </w:r>
        <w:r w:rsidR="00B83096" w:rsidRPr="00654D5F" w:rsidDel="003730A7">
          <w:rPr>
            <w:rFonts w:ascii="Times New Roman" w:eastAsia="仿宋" w:hAnsi="Times New Roman"/>
            <w:noProof/>
            <w:sz w:val="18"/>
            <w:szCs w:val="18"/>
            <w:highlight w:val="yellow"/>
          </w:rPr>
          <w:delText>[15,79,178,190,194,197,207,216,226-228,233-237]</w:delText>
        </w:r>
      </w:del>
      <w:bookmarkEnd w:id="2800"/>
      <w:ins w:id="2807" w:author="home" w:date="2025-12-08T15:41:00Z">
        <w:del w:id="2808" w:author="1001210222 Choi" w:date="2025-12-15T18:18:00Z" w16du:dateUtc="2025-12-15T10:18:00Z">
          <w:r w:rsidR="00191D4B" w:rsidDel="003730A7">
            <w:rPr>
              <w:rFonts w:ascii="Times New Roman" w:eastAsia="仿宋" w:hAnsi="Times New Roman" w:hint="eastAsia"/>
              <w:sz w:val="18"/>
              <w:szCs w:val="18"/>
              <w:highlight w:val="white"/>
            </w:rPr>
            <w:delText>）</w:delText>
          </w:r>
        </w:del>
      </w:ins>
    </w:p>
    <w:p w14:paraId="24962179" w14:textId="6FAC5EDC" w:rsidR="00B804E8" w:rsidRPr="00B804E8" w:rsidDel="003730A7" w:rsidRDefault="00654D5F" w:rsidP="008868EF">
      <w:pPr>
        <w:spacing w:after="0" w:line="240" w:lineRule="auto"/>
        <w:ind w:firstLine="420"/>
        <w:jc w:val="both"/>
        <w:rPr>
          <w:del w:id="2809" w:author="1001210222 Choi" w:date="2025-12-15T18:18:00Z" w16du:dateUtc="2025-12-15T10:18:00Z"/>
          <w:rFonts w:ascii="Times New Roman" w:eastAsia="仿宋" w:hAnsi="Times New Roman"/>
          <w:sz w:val="18"/>
          <w:szCs w:val="18"/>
        </w:rPr>
      </w:pPr>
      <w:bookmarkStart w:id="2810" w:name="英文图序_27"/>
      <w:bookmarkStart w:id="2811" w:name="英文图题_13"/>
      <w:del w:id="2812" w:author="1001210222 Choi" w:date="2025-12-15T18:18:00Z" w16du:dateUtc="2025-12-15T10:18:00Z">
        <w:r w:rsidRPr="002F690E" w:rsidDel="003730A7">
          <w:rPr>
            <w:rFonts w:ascii="Times New Roman" w:eastAsia="仿宋" w:hAnsi="Times New Roman"/>
            <w:sz w:val="18"/>
            <w:szCs w:val="18"/>
            <w:highlight w:val="white"/>
          </w:rPr>
          <w:delText xml:space="preserve">Figure </w:delText>
        </w:r>
      </w:del>
      <w:ins w:id="2813" w:author="home" w:date="2025-12-08T15:41:00Z">
        <w:del w:id="2814" w:author="1001210222 Choi" w:date="2025-12-15T18:18:00Z" w16du:dateUtc="2025-12-15T10:18:00Z">
          <w:r w:rsidR="008C4767" w:rsidRPr="002F690E" w:rsidDel="003730A7">
            <w:rPr>
              <w:rFonts w:ascii="Times New Roman" w:eastAsia="仿宋" w:hAnsi="Times New Roman"/>
              <w:sz w:val="18"/>
              <w:szCs w:val="18"/>
              <w:highlight w:val="white"/>
            </w:rPr>
            <w:delText>Fig</w:delText>
          </w:r>
          <w:r w:rsidR="008C4767" w:rsidDel="003730A7">
            <w:rPr>
              <w:rFonts w:ascii="Times New Roman" w:eastAsia="仿宋" w:hAnsi="Times New Roman"/>
              <w:sz w:val="18"/>
              <w:szCs w:val="18"/>
              <w:highlight w:val="white"/>
            </w:rPr>
            <w:delText>.</w:delText>
          </w:r>
          <w:r w:rsidR="008C4767" w:rsidRPr="002F690E" w:rsidDel="003730A7">
            <w:rPr>
              <w:rFonts w:ascii="Times New Roman" w:eastAsia="仿宋" w:hAnsi="Times New Roman"/>
              <w:sz w:val="18"/>
              <w:szCs w:val="18"/>
              <w:highlight w:val="white"/>
            </w:rPr>
            <w:delText xml:space="preserve"> </w:delText>
          </w:r>
        </w:del>
      </w:ins>
      <w:del w:id="2815" w:author="1001210222 Choi" w:date="2025-12-15T18:18:00Z" w16du:dateUtc="2025-12-15T10:18:00Z">
        <w:r w:rsidRPr="002F690E" w:rsidDel="003730A7">
          <w:rPr>
            <w:rFonts w:ascii="Times New Roman" w:eastAsia="仿宋" w:hAnsi="Times New Roman"/>
            <w:sz w:val="18"/>
            <w:szCs w:val="18"/>
            <w:highlight w:val="white"/>
          </w:rPr>
          <w:delText>1</w:delText>
        </w:r>
        <w:r w:rsidR="0013243B" w:rsidRPr="002F690E" w:rsidDel="003730A7">
          <w:rPr>
            <w:rFonts w:ascii="Times New Roman" w:eastAsia="仿宋" w:hAnsi="Times New Roman"/>
            <w:sz w:val="18"/>
            <w:szCs w:val="18"/>
            <w:highlight w:val="white"/>
          </w:rPr>
          <w:delText>4</w:delText>
        </w:r>
        <w:r w:rsidRPr="002F690E" w:rsidDel="003730A7">
          <w:rPr>
            <w:rFonts w:ascii="Times New Roman" w:eastAsia="仿宋" w:hAnsi="Times New Roman"/>
            <w:sz w:val="18"/>
            <w:szCs w:val="18"/>
            <w:highlight w:val="white"/>
          </w:rPr>
          <w:delText>.</w:delText>
        </w:r>
        <w:bookmarkEnd w:id="2810"/>
        <w:r w:rsidRPr="002F690E" w:rsidDel="003730A7">
          <w:rPr>
            <w:rFonts w:ascii="Times New Roman" w:eastAsia="仿宋" w:hAnsi="Times New Roman"/>
            <w:sz w:val="18"/>
            <w:szCs w:val="18"/>
            <w:highlight w:val="white"/>
          </w:rPr>
          <w:delText xml:space="preserve"> Diagrams of </w:delText>
        </w:r>
        <w:r w:rsidRPr="002F690E" w:rsidDel="003730A7">
          <w:rPr>
            <w:rFonts w:ascii="Times New Roman" w:eastAsia="仿宋" w:hAnsi="Times New Roman"/>
            <w:sz w:val="18"/>
            <w:szCs w:val="18"/>
            <w:highlight w:val="white"/>
            <w:vertAlign w:val="superscript"/>
          </w:rPr>
          <w:delText>206</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Pb vs.</w:delText>
        </w:r>
        <w:r w:rsidRPr="002F690E" w:rsidDel="003730A7">
          <w:rPr>
            <w:rFonts w:ascii="Times New Roman" w:eastAsia="仿宋" w:hAnsi="Times New Roman"/>
            <w:sz w:val="18"/>
            <w:szCs w:val="18"/>
            <w:highlight w:val="white"/>
            <w:vertAlign w:val="superscript"/>
          </w:rPr>
          <w:delText xml:space="preserve"> 207</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 xml:space="preserve">Pb (A) and </w:delText>
        </w:r>
        <w:r w:rsidRPr="002F690E" w:rsidDel="003730A7">
          <w:rPr>
            <w:rFonts w:ascii="Times New Roman" w:eastAsia="仿宋" w:hAnsi="Times New Roman"/>
            <w:sz w:val="18"/>
            <w:szCs w:val="18"/>
            <w:highlight w:val="white"/>
            <w:vertAlign w:val="superscript"/>
          </w:rPr>
          <w:delText>206</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 xml:space="preserve">Pb vs. </w:delText>
        </w:r>
        <w:r w:rsidRPr="002F690E" w:rsidDel="003730A7">
          <w:rPr>
            <w:rFonts w:ascii="Times New Roman" w:eastAsia="仿宋" w:hAnsi="Times New Roman"/>
            <w:sz w:val="18"/>
            <w:szCs w:val="18"/>
            <w:highlight w:val="white"/>
            <w:vertAlign w:val="superscript"/>
          </w:rPr>
          <w:delText>208</w:delText>
        </w:r>
        <w:r w:rsidRPr="002F690E" w:rsidDel="003730A7">
          <w:rPr>
            <w:rFonts w:ascii="Times New Roman" w:eastAsia="仿宋" w:hAnsi="Times New Roman"/>
            <w:sz w:val="18"/>
            <w:szCs w:val="18"/>
            <w:highlight w:val="white"/>
          </w:rPr>
          <w:delText>Pb</w:delText>
        </w:r>
        <w:r w:rsidRPr="002F690E" w:rsidDel="003730A7">
          <w:rPr>
            <w:rFonts w:ascii="Times New Roman" w:eastAsia="仿宋" w:hAnsi="Times New Roman"/>
            <w:sz w:val="18"/>
            <w:szCs w:val="18"/>
            <w:highlight w:val="white"/>
            <w:vertAlign w:val="superscript"/>
          </w:rPr>
          <w:delText>/204</w:delText>
        </w:r>
        <w:r w:rsidRPr="002F690E" w:rsidDel="003730A7">
          <w:rPr>
            <w:rFonts w:ascii="Times New Roman" w:eastAsia="仿宋" w:hAnsi="Times New Roman"/>
            <w:sz w:val="18"/>
            <w:szCs w:val="18"/>
            <w:highlight w:val="white"/>
          </w:rPr>
          <w:delText xml:space="preserve">Pb (B) for metal sulfides in gold ores from gold deposits in Liaodong and Jiaodong-type gold deposits; base map is modified after </w:delText>
        </w:r>
        <w:r w:rsidR="009118DA" w:rsidRPr="002F690E" w:rsidDel="003730A7">
          <w:rPr>
            <w:rFonts w:ascii="Times New Roman" w:eastAsia="仿宋" w:hAnsi="Times New Roman"/>
            <w:sz w:val="18"/>
            <w:szCs w:val="18"/>
            <w:highlight w:val="white"/>
          </w:rPr>
          <w:delText xml:space="preserve">reference </w:delText>
        </w:r>
        <w:r w:rsidR="00B83096" w:rsidRPr="00654D5F" w:rsidDel="003730A7">
          <w:rPr>
            <w:rFonts w:ascii="Times New Roman" w:eastAsia="仿宋" w:hAnsi="Times New Roman"/>
            <w:noProof/>
            <w:sz w:val="18"/>
            <w:szCs w:val="18"/>
            <w:highlight w:val="yellow"/>
          </w:rPr>
          <w:delText>[232]</w:delText>
        </w:r>
        <w:r w:rsidRPr="002F690E" w:rsidDel="003730A7">
          <w:rPr>
            <w:rFonts w:ascii="Times New Roman" w:eastAsia="仿宋" w:hAnsi="Times New Roman"/>
            <w:sz w:val="18"/>
            <w:szCs w:val="18"/>
            <w:highlight w:val="white"/>
          </w:rPr>
          <w:delText>. Reservoir Pb isotope data for the base map are compiled from</w:delText>
        </w:r>
        <w:r w:rsidR="009118DA" w:rsidRPr="002F690E" w:rsidDel="003730A7">
          <w:rPr>
            <w:rFonts w:ascii="Times New Roman" w:eastAsia="仿宋" w:hAnsi="Times New Roman"/>
            <w:sz w:val="18"/>
            <w:szCs w:val="18"/>
            <w:highlight w:val="white"/>
          </w:rPr>
          <w:delText xml:space="preserve"> references </w:delText>
        </w:r>
        <w:r w:rsidR="00F57588" w:rsidRPr="00654D5F" w:rsidDel="003730A7">
          <w:rPr>
            <w:rFonts w:ascii="Times New Roman" w:eastAsia="仿宋" w:hAnsi="Times New Roman"/>
            <w:noProof/>
            <w:sz w:val="18"/>
            <w:szCs w:val="18"/>
            <w:highlight w:val="yellow"/>
          </w:rPr>
          <w:delText>[13,156]</w:delText>
        </w:r>
        <w:r w:rsidRPr="002F690E" w:rsidDel="003730A7">
          <w:rPr>
            <w:rFonts w:ascii="Times New Roman" w:eastAsia="仿宋" w:hAnsi="Times New Roman"/>
            <w:sz w:val="18"/>
            <w:szCs w:val="18"/>
            <w:highlight w:val="white"/>
          </w:rPr>
          <w:delText>, while Pb isotope data for gold deposits and geological bodies are from</w:delText>
        </w:r>
        <w:r w:rsidR="009118DA" w:rsidRPr="002F690E" w:rsidDel="003730A7">
          <w:rPr>
            <w:rFonts w:ascii="Times New Roman" w:eastAsia="仿宋" w:hAnsi="Times New Roman"/>
            <w:sz w:val="18"/>
            <w:szCs w:val="18"/>
            <w:highlight w:val="white"/>
          </w:rPr>
          <w:delText xml:space="preserve"> references </w:delText>
        </w:r>
        <w:r w:rsidR="00B83096" w:rsidRPr="00654D5F" w:rsidDel="003730A7">
          <w:rPr>
            <w:rFonts w:ascii="Times New Roman" w:eastAsia="仿宋" w:hAnsi="Times New Roman"/>
            <w:noProof/>
            <w:sz w:val="18"/>
            <w:szCs w:val="18"/>
            <w:highlight w:val="yellow"/>
          </w:rPr>
          <w:delText>[15,79,178,190,194,197,207,216,226-228,233-237]</w:delText>
        </w:r>
      </w:del>
      <w:bookmarkEnd w:id="2811"/>
      <w:ins w:id="2816" w:author="home" w:date="2025-12-08T15:41:00Z">
        <w:del w:id="2817" w:author="1001210222 Choi" w:date="2025-12-15T18:18:00Z" w16du:dateUtc="2025-12-15T10:18:00Z">
          <w:r w:rsidR="004A4DCB" w:rsidDel="003730A7">
            <w:rPr>
              <w:rFonts w:ascii="Times New Roman" w:eastAsia="仿宋" w:hAnsi="Times New Roman"/>
              <w:noProof/>
              <w:sz w:val="18"/>
              <w:szCs w:val="18"/>
            </w:rPr>
            <w:delText>.</w:delText>
          </w:r>
        </w:del>
      </w:ins>
    </w:p>
    <w:p w14:paraId="3B5C1945" w14:textId="7A9E3C47" w:rsidR="00B804E8" w:rsidRPr="00B804E8" w:rsidDel="003730A7" w:rsidRDefault="00654D5F" w:rsidP="008868EF">
      <w:pPr>
        <w:spacing w:after="0" w:line="276" w:lineRule="auto"/>
        <w:ind w:firstLine="420"/>
        <w:jc w:val="both"/>
        <w:rPr>
          <w:del w:id="2818" w:author="1001210222 Choi" w:date="2025-12-15T18:18:00Z" w16du:dateUtc="2025-12-15T10:18:00Z"/>
          <w:rFonts w:ascii="Times New Roman" w:eastAsia="宋体" w:hAnsi="Times New Roman"/>
          <w:sz w:val="21"/>
          <w:szCs w:val="21"/>
        </w:rPr>
      </w:pPr>
      <w:bookmarkStart w:id="2819" w:name="正文段落_105"/>
      <w:del w:id="2820" w:author="1001210222 Choi" w:date="2025-12-15T18:18:00Z" w16du:dateUtc="2025-12-15T10:18:00Z">
        <w:r w:rsidRPr="002F690E" w:rsidDel="003730A7">
          <w:rPr>
            <w:rFonts w:ascii="Times New Roman" w:eastAsia="宋体" w:hAnsi="Times New Roman" w:hint="eastAsia"/>
            <w:sz w:val="21"/>
            <w:szCs w:val="21"/>
            <w:highlight w:val="white"/>
          </w:rPr>
          <w:delText>综上所述，白云金矿床的硫同位素与铅同位素证据表明，其成矿物质可能主要源自地层，含少量岩浆来源物质。小佟家堡子、林家三道沟及</w:delText>
        </w:r>
      </w:del>
      <w:ins w:id="2821" w:author="home" w:date="2025-12-08T16:10:00Z">
        <w:del w:id="2822" w:author="1001210222 Choi" w:date="2025-12-15T18:18:00Z" w16du:dateUtc="2025-12-15T10:18:00Z">
          <w:r w:rsidR="004418BA" w:rsidDel="003730A7">
            <w:rPr>
              <w:rFonts w:ascii="Times New Roman" w:eastAsia="宋体" w:hAnsi="Times New Roman" w:hint="eastAsia"/>
              <w:sz w:val="21"/>
              <w:szCs w:val="21"/>
              <w:highlight w:val="white"/>
            </w:rPr>
            <w:delText>和</w:delText>
          </w:r>
        </w:del>
      </w:ins>
      <w:del w:id="2823" w:author="1001210222 Choi" w:date="2025-12-15T18:18:00Z" w16du:dateUtc="2025-12-15T10:18:00Z">
        <w:r w:rsidRPr="002F690E" w:rsidDel="003730A7">
          <w:rPr>
            <w:rFonts w:ascii="Times New Roman" w:eastAsia="宋体" w:hAnsi="Times New Roman" w:hint="eastAsia"/>
            <w:sz w:val="21"/>
            <w:szCs w:val="21"/>
            <w:highlight w:val="white"/>
          </w:rPr>
          <w:delText>四道沟金矿床的成矿物质主要来自地层。杨树金矿床的硫同位素特征显示其硫源区主要为地层，而铅同位素特征则表明其可能源自中生代侵入岩，反映混合源区特征。猫岭金矿床的硫同位素证据表明其成矿物质主要来自地层，但铅同位素特征揭示其在复杂构造背景下可能存在混合来源。五龙金矿床的硫同位素特征与陨石硫相近，铅同位素特征多落入中生代侵入岩区域，少数投点位于地层区域边缘。综合分析表明，五龙金矿床的成矿物质主要来自中生代侵入岩，仅含少量地层源区物质。相较而言，前人认为典型胶东型金矿床的成矿物质可能主要来自被俯冲交代的岩石圈地幔</w:delText>
        </w:r>
        <w:r w:rsidR="00B83096" w:rsidRPr="00654D5F" w:rsidDel="003730A7">
          <w:rPr>
            <w:rFonts w:ascii="Times New Roman" w:eastAsia="宋体" w:hAnsi="Times New Roman"/>
            <w:noProof/>
            <w:sz w:val="21"/>
            <w:szCs w:val="21"/>
            <w:highlight w:val="yellow"/>
            <w:vertAlign w:val="superscript"/>
          </w:rPr>
          <w:delText>[12,72,238]</w:delText>
        </w:r>
        <w:r w:rsidRPr="002F690E" w:rsidDel="003730A7">
          <w:rPr>
            <w:rFonts w:ascii="Times New Roman" w:eastAsia="宋体" w:hAnsi="Times New Roman" w:hint="eastAsia"/>
            <w:sz w:val="21"/>
            <w:szCs w:val="21"/>
            <w:highlight w:val="white"/>
          </w:rPr>
          <w:delText>。</w:delText>
        </w:r>
        <w:bookmarkEnd w:id="2819"/>
      </w:del>
    </w:p>
    <w:p w14:paraId="2184095B" w14:textId="749A9861" w:rsidR="00B804E8" w:rsidRPr="00B804E8" w:rsidDel="003730A7" w:rsidRDefault="00654D5F" w:rsidP="008868EF">
      <w:pPr>
        <w:spacing w:before="260" w:after="260" w:line="415" w:lineRule="auto"/>
        <w:jc w:val="both"/>
        <w:outlineLvl w:val="1"/>
        <w:rPr>
          <w:del w:id="2824" w:author="1001210222 Choi" w:date="2025-12-15T18:18:00Z" w16du:dateUtc="2025-12-15T10:18:00Z"/>
          <w:rFonts w:ascii="Times New Roman" w:eastAsia="宋体" w:hAnsi="Times New Roman"/>
          <w:sz w:val="28"/>
          <w:szCs w:val="28"/>
        </w:rPr>
      </w:pPr>
      <w:bookmarkStart w:id="2825" w:name="一级标题序号_20"/>
      <w:bookmarkStart w:id="2826" w:name="一级标题_14"/>
      <w:del w:id="2827" w:author="1001210222 Choi" w:date="2025-12-15T18:18:00Z" w16du:dateUtc="2025-12-15T10:18:00Z">
        <w:r w:rsidRPr="002F690E" w:rsidDel="003730A7">
          <w:rPr>
            <w:rFonts w:ascii="Times New Roman" w:eastAsia="宋体" w:hAnsi="Times New Roman"/>
            <w:sz w:val="28"/>
            <w:szCs w:val="28"/>
            <w:highlight w:val="white"/>
          </w:rPr>
          <w:delText>6</w:delText>
        </w:r>
        <w:bookmarkEnd w:id="2825"/>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矿床成因</w:delText>
        </w:r>
        <w:bookmarkEnd w:id="2826"/>
      </w:del>
    </w:p>
    <w:p w14:paraId="62028332" w14:textId="796DFE72" w:rsidR="00B804E8" w:rsidRPr="00B804E8" w:rsidDel="003730A7" w:rsidRDefault="00654D5F" w:rsidP="008868EF">
      <w:pPr>
        <w:spacing w:beforeLines="50" w:before="156" w:afterLines="50" w:after="156" w:line="276" w:lineRule="auto"/>
        <w:jc w:val="both"/>
        <w:outlineLvl w:val="2"/>
        <w:rPr>
          <w:del w:id="2828" w:author="1001210222 Choi" w:date="2025-12-15T18:18:00Z" w16du:dateUtc="2025-12-15T10:18:00Z"/>
          <w:rFonts w:ascii="黑体" w:eastAsia="黑体" w:hAnsi="黑体" w:hint="eastAsia"/>
          <w:b/>
          <w:bCs/>
          <w:sz w:val="21"/>
          <w:szCs w:val="21"/>
        </w:rPr>
      </w:pPr>
      <w:bookmarkStart w:id="2829" w:name="二级标题序号_21"/>
      <w:bookmarkStart w:id="2830" w:name="二级标题_22"/>
      <w:del w:id="2831" w:author="1001210222 Choi" w:date="2025-12-15T18:18:00Z" w16du:dateUtc="2025-12-15T10:18:00Z">
        <w:r w:rsidRPr="002F690E" w:rsidDel="003730A7">
          <w:rPr>
            <w:rFonts w:ascii="黑体" w:eastAsia="黑体" w:hAnsi="黑体"/>
            <w:b/>
            <w:bCs/>
            <w:sz w:val="21"/>
            <w:szCs w:val="21"/>
            <w:highlight w:val="white"/>
          </w:rPr>
          <w:delText>6.1</w:delText>
        </w:r>
        <w:bookmarkEnd w:id="2829"/>
        <w:r w:rsidRPr="002F690E" w:rsidDel="003730A7">
          <w:rPr>
            <w:rFonts w:ascii="黑体" w:eastAsia="黑体" w:hAnsi="黑体" w:hint="eastAsia"/>
            <w:b/>
            <w:bCs/>
            <w:sz w:val="21"/>
            <w:szCs w:val="21"/>
            <w:highlight w:val="white"/>
          </w:rPr>
          <w:delText>对前人成因模型的评析</w:delText>
        </w:r>
        <w:bookmarkEnd w:id="2830"/>
      </w:del>
    </w:p>
    <w:p w14:paraId="027B87AD" w14:textId="6D207376" w:rsidR="00B804E8" w:rsidRPr="00B804E8" w:rsidDel="003730A7" w:rsidRDefault="00654D5F" w:rsidP="008868EF">
      <w:pPr>
        <w:pStyle w:val="TableParagraph"/>
        <w:spacing w:line="276" w:lineRule="auto"/>
        <w:ind w:firstLine="420"/>
        <w:jc w:val="both"/>
        <w:rPr>
          <w:del w:id="2832" w:author="1001210222 Choi" w:date="2025-12-15T18:18:00Z" w16du:dateUtc="2025-12-15T10:18:00Z"/>
          <w:rFonts w:ascii="Times New Roman" w:hAnsi="Times New Roman" w:cs="Times New Roman"/>
          <w:sz w:val="21"/>
          <w:szCs w:val="21"/>
        </w:rPr>
      </w:pPr>
      <w:bookmarkStart w:id="2833" w:name="正文段落_107"/>
      <w:del w:id="2834" w:author="1001210222 Choi" w:date="2025-12-15T18:18:00Z" w16du:dateUtc="2025-12-15T10:18:00Z">
        <w:r w:rsidRPr="002F690E" w:rsidDel="003730A7">
          <w:rPr>
            <w:rFonts w:ascii="Times New Roman" w:hAnsi="Times New Roman" w:cs="Times New Roman" w:hint="eastAsia"/>
            <w:sz w:val="21"/>
            <w:szCs w:val="21"/>
            <w:highlight w:val="white"/>
          </w:rPr>
          <w:delText>前人</w:delText>
        </w:r>
        <w:r w:rsidR="00F50178" w:rsidRPr="002F690E" w:rsidDel="003730A7">
          <w:rPr>
            <w:rFonts w:ascii="Times New Roman" w:hAnsi="Times New Roman" w:cs="Times New Roman" w:hint="eastAsia"/>
            <w:sz w:val="21"/>
            <w:szCs w:val="21"/>
            <w:highlight w:val="white"/>
          </w:rPr>
          <w:delText>已对白云金矿床</w:delText>
        </w:r>
        <w:r w:rsidRPr="002F690E" w:rsidDel="003730A7">
          <w:rPr>
            <w:rFonts w:ascii="Times New Roman" w:hAnsi="Times New Roman" w:cs="Times New Roman" w:hint="eastAsia"/>
            <w:sz w:val="21"/>
            <w:szCs w:val="21"/>
            <w:highlight w:val="white"/>
          </w:rPr>
          <w:delText>提出构造蚀变岩型、韧性剪切带型、岩浆热液型、沉积</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变质</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岩浆热液改造型及</w:delText>
        </w:r>
      </w:del>
      <w:ins w:id="2835" w:author="home" w:date="2025-12-08T16:31:00Z">
        <w:del w:id="2836" w:author="1001210222 Choi" w:date="2025-12-15T18:18:00Z" w16du:dateUtc="2025-12-15T10:18:00Z">
          <w:r w:rsidR="003E7BA7" w:rsidDel="003730A7">
            <w:rPr>
              <w:rFonts w:ascii="Times New Roman" w:hAnsi="Times New Roman" w:cs="Times New Roman" w:hint="eastAsia"/>
              <w:sz w:val="21"/>
              <w:szCs w:val="21"/>
              <w:highlight w:val="white"/>
            </w:rPr>
            <w:delText>和</w:delText>
          </w:r>
        </w:del>
      </w:ins>
      <w:del w:id="2837" w:author="1001210222 Choi" w:date="2025-12-15T18:18:00Z" w16du:dateUtc="2025-12-15T10:18:00Z">
        <w:r w:rsidRPr="002F690E" w:rsidDel="003730A7">
          <w:rPr>
            <w:rFonts w:ascii="Times New Roman" w:hAnsi="Times New Roman" w:cs="Times New Roman" w:hint="eastAsia"/>
            <w:sz w:val="21"/>
            <w:szCs w:val="21"/>
            <w:highlight w:val="white"/>
          </w:rPr>
          <w:delText>造山型等成因模型，</w:delText>
        </w:r>
        <w:r w:rsidR="00154243" w:rsidRPr="002F690E" w:rsidDel="003730A7">
          <w:rPr>
            <w:rFonts w:ascii="Times New Roman" w:hAnsi="Times New Roman" w:cs="Times New Roman" w:hint="eastAsia"/>
            <w:sz w:val="21"/>
            <w:szCs w:val="21"/>
            <w:highlight w:val="white"/>
          </w:rPr>
          <w:delText>但主要基于当时对成矿时代的认识及部分地质、地球化学证据的解读，受限于研究手段与区域地质背景认知，存在一定</w:delText>
        </w:r>
      </w:del>
      <w:ins w:id="2838" w:author="home" w:date="2025-12-08T16:31:00Z">
        <w:del w:id="2839" w:author="1001210222 Choi" w:date="2025-12-15T18:18:00Z" w16du:dateUtc="2025-12-15T10:18:00Z">
          <w:r w:rsidR="003E7BA7" w:rsidDel="003730A7">
            <w:rPr>
              <w:rFonts w:ascii="Times New Roman" w:hAnsi="Times New Roman" w:cs="Times New Roman" w:hint="eastAsia"/>
              <w:sz w:val="21"/>
              <w:szCs w:val="21"/>
              <w:highlight w:val="white"/>
            </w:rPr>
            <w:delText>的</w:delText>
          </w:r>
        </w:del>
      </w:ins>
      <w:del w:id="2840" w:author="1001210222 Choi" w:date="2025-12-15T18:18:00Z" w16du:dateUtc="2025-12-15T10:18:00Z">
        <w:r w:rsidR="00154243" w:rsidRPr="002F690E" w:rsidDel="003730A7">
          <w:rPr>
            <w:rFonts w:ascii="Times New Roman" w:hAnsi="Times New Roman" w:cs="Times New Roman" w:hint="eastAsia"/>
            <w:sz w:val="21"/>
            <w:szCs w:val="21"/>
            <w:highlight w:val="white"/>
          </w:rPr>
          <w:delText>局限性。</w:delText>
        </w:r>
        <w:bookmarkEnd w:id="2833"/>
      </w:del>
    </w:p>
    <w:p w14:paraId="13A8D3E6" w14:textId="62E038E0" w:rsidR="00B804E8" w:rsidRPr="00B804E8" w:rsidDel="003730A7" w:rsidRDefault="00654D5F" w:rsidP="008868EF">
      <w:pPr>
        <w:pStyle w:val="TableParagraph"/>
        <w:spacing w:line="276" w:lineRule="auto"/>
        <w:ind w:firstLine="420"/>
        <w:jc w:val="both"/>
        <w:rPr>
          <w:del w:id="2841" w:author="1001210222 Choi" w:date="2025-12-15T18:18:00Z" w16du:dateUtc="2025-12-15T10:18:00Z"/>
          <w:rFonts w:ascii="Times New Roman" w:hAnsi="Times New Roman" w:cs="Times New Roman"/>
          <w:sz w:val="21"/>
          <w:szCs w:val="21"/>
        </w:rPr>
      </w:pPr>
      <w:bookmarkStart w:id="2842" w:name="正文段落_109"/>
      <w:del w:id="2843" w:author="1001210222 Choi" w:date="2025-12-15T18:18:00Z" w16du:dateUtc="2025-12-15T10:18:00Z">
        <w:r w:rsidRPr="002F690E" w:rsidDel="003730A7">
          <w:rPr>
            <w:rFonts w:ascii="Times New Roman" w:hAnsi="Times New Roman" w:cs="Times New Roman" w:hint="eastAsia"/>
            <w:sz w:val="21"/>
            <w:szCs w:val="21"/>
            <w:highlight w:val="white"/>
          </w:rPr>
          <w:delText>其中</w:delText>
        </w:r>
      </w:del>
      <w:ins w:id="2844" w:author="home" w:date="2025-12-08T16:31:00Z">
        <w:del w:id="2845" w:author="1001210222 Choi" w:date="2025-12-15T18:18:00Z" w16du:dateUtc="2025-12-15T10:18:00Z">
          <w:r w:rsidR="00240B9A" w:rsidDel="003730A7">
            <w:rPr>
              <w:rFonts w:ascii="Times New Roman" w:hAnsi="Times New Roman" w:cs="Times New Roman" w:hint="eastAsia"/>
              <w:sz w:val="21"/>
              <w:szCs w:val="21"/>
              <w:highlight w:val="white"/>
            </w:rPr>
            <w:delText>，</w:delText>
          </w:r>
        </w:del>
      </w:ins>
      <w:del w:id="2846" w:author="1001210222 Choi" w:date="2025-12-15T18:18:00Z" w16du:dateUtc="2025-12-15T10:18:00Z">
        <w:r w:rsidRPr="002F690E" w:rsidDel="003730A7">
          <w:rPr>
            <w:rFonts w:ascii="Times New Roman" w:hAnsi="Times New Roman" w:cs="Times New Roman" w:hint="eastAsia"/>
            <w:sz w:val="21"/>
            <w:szCs w:val="21"/>
            <w:highlight w:val="white"/>
          </w:rPr>
          <w:delText>一些矿床成因模型（包括构造蚀变岩型</w:delText>
        </w:r>
        <w:r w:rsidR="00CD0D40" w:rsidRPr="00654D5F" w:rsidDel="003730A7">
          <w:rPr>
            <w:rFonts w:ascii="Times New Roman" w:hAnsi="Times New Roman" w:cs="Times New Roman"/>
            <w:noProof/>
            <w:sz w:val="21"/>
            <w:szCs w:val="21"/>
            <w:highlight w:val="yellow"/>
            <w:vertAlign w:val="superscript"/>
          </w:rPr>
          <w:delText>[22,50]</w:delText>
        </w:r>
        <w:r w:rsidR="00B62394"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韧性剪切带型</w:delText>
        </w:r>
        <w:r w:rsidR="00CD0D40" w:rsidRPr="00654D5F" w:rsidDel="003730A7">
          <w:rPr>
            <w:rFonts w:ascii="Times New Roman" w:hAnsi="Times New Roman" w:cs="Times New Roman"/>
            <w:noProof/>
            <w:sz w:val="21"/>
            <w:szCs w:val="21"/>
            <w:highlight w:val="yellow"/>
            <w:vertAlign w:val="superscript"/>
          </w:rPr>
          <w:delText>[51]</w:delText>
        </w:r>
        <w:r w:rsidR="00B62394" w:rsidRPr="002F690E" w:rsidDel="003730A7">
          <w:rPr>
            <w:rFonts w:ascii="Times New Roman" w:hAnsi="Times New Roman" w:cs="Times New Roman" w:hint="eastAsia"/>
            <w:sz w:val="21"/>
            <w:szCs w:val="21"/>
            <w:highlight w:val="white"/>
          </w:rPr>
          <w:delText>、</w:delText>
        </w:r>
        <w:r w:rsidRPr="002F690E" w:rsidDel="003730A7">
          <w:rPr>
            <w:rFonts w:ascii="Times New Roman" w:hAnsi="Times New Roman" w:cs="Times New Roman" w:hint="eastAsia"/>
            <w:sz w:val="21"/>
            <w:szCs w:val="21"/>
            <w:highlight w:val="white"/>
          </w:rPr>
          <w:delText>岩浆热液型</w:delText>
        </w:r>
        <w:r w:rsidR="005738D9" w:rsidRPr="00654D5F" w:rsidDel="003730A7">
          <w:rPr>
            <w:rFonts w:ascii="Times New Roman" w:hAnsi="Times New Roman" w:cs="Times New Roman"/>
            <w:noProof/>
            <w:sz w:val="21"/>
            <w:szCs w:val="21"/>
            <w:highlight w:val="yellow"/>
            <w:vertAlign w:val="superscript"/>
          </w:rPr>
          <w:delText>[23]</w:delText>
        </w:r>
        <w:r w:rsidRPr="002F690E" w:rsidDel="003730A7">
          <w:rPr>
            <w:rFonts w:ascii="Times New Roman" w:hAnsi="Times New Roman" w:cs="Times New Roman" w:hint="eastAsia"/>
            <w:sz w:val="21"/>
            <w:szCs w:val="21"/>
            <w:highlight w:val="white"/>
          </w:rPr>
          <w:delText>、沉积</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变质</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岩浆热液改造型</w:delText>
        </w:r>
        <w:r w:rsidR="009B3407" w:rsidRPr="00654D5F" w:rsidDel="003730A7">
          <w:rPr>
            <w:rFonts w:ascii="Times New Roman" w:hAnsi="Times New Roman" w:cs="Times New Roman"/>
            <w:noProof/>
            <w:sz w:val="21"/>
            <w:szCs w:val="21"/>
            <w:highlight w:val="yellow"/>
            <w:vertAlign w:val="superscript"/>
          </w:rPr>
          <w:delText>[45,47]</w:delText>
        </w:r>
        <w:r w:rsidR="00B62394" w:rsidRPr="002F690E" w:rsidDel="003730A7">
          <w:rPr>
            <w:rFonts w:ascii="Times New Roman" w:hAnsi="Times New Roman" w:cs="Times New Roman" w:hint="eastAsia"/>
            <w:sz w:val="21"/>
            <w:szCs w:val="21"/>
            <w:highlight w:val="white"/>
          </w:rPr>
          <w:delText>、</w:delText>
        </w:r>
      </w:del>
      <w:ins w:id="2847" w:author="home" w:date="2025-12-08T16:31:00Z">
        <w:del w:id="2848" w:author="1001210222 Choi" w:date="2025-12-15T18:18:00Z" w16du:dateUtc="2025-12-15T10:18:00Z">
          <w:r w:rsidR="005E0C0F" w:rsidDel="003730A7">
            <w:rPr>
              <w:rFonts w:ascii="Times New Roman" w:hAnsi="Times New Roman" w:cs="Times New Roman" w:hint="eastAsia"/>
              <w:sz w:val="21"/>
              <w:szCs w:val="21"/>
              <w:highlight w:val="white"/>
            </w:rPr>
            <w:delText>和</w:delText>
          </w:r>
        </w:del>
      </w:ins>
      <w:del w:id="2849" w:author="1001210222 Choi" w:date="2025-12-15T18:18:00Z" w16du:dateUtc="2025-12-15T10:18:00Z">
        <w:r w:rsidRPr="002F690E" w:rsidDel="003730A7">
          <w:rPr>
            <w:rFonts w:ascii="Times New Roman" w:hAnsi="Times New Roman" w:cs="Times New Roman" w:hint="eastAsia"/>
            <w:sz w:val="21"/>
            <w:szCs w:val="21"/>
            <w:highlight w:val="white"/>
          </w:rPr>
          <w:delText>造山型</w:delText>
        </w:r>
        <w:r w:rsidR="005738D9" w:rsidRPr="00654D5F" w:rsidDel="003730A7">
          <w:rPr>
            <w:rFonts w:ascii="Times New Roman" w:hAnsi="Times New Roman" w:cs="Times New Roman"/>
            <w:noProof/>
            <w:sz w:val="21"/>
            <w:szCs w:val="21"/>
            <w:highlight w:val="yellow"/>
            <w:vertAlign w:val="superscript"/>
          </w:rPr>
          <w:delText>[26]</w:delText>
        </w:r>
        <w:r w:rsidRPr="002F690E" w:rsidDel="003730A7">
          <w:rPr>
            <w:rFonts w:ascii="Times New Roman" w:hAnsi="Times New Roman" w:cs="Times New Roman" w:hint="eastAsia"/>
            <w:sz w:val="21"/>
            <w:szCs w:val="21"/>
            <w:highlight w:val="white"/>
          </w:rPr>
          <w:delText>）</w:delText>
        </w:r>
        <w:r w:rsidR="00BF5508" w:rsidRPr="002F690E" w:rsidDel="003730A7">
          <w:rPr>
            <w:rFonts w:ascii="Times New Roman" w:hAnsi="Times New Roman" w:cs="Times New Roman" w:hint="eastAsia"/>
            <w:sz w:val="21"/>
            <w:szCs w:val="21"/>
            <w:highlight w:val="white"/>
          </w:rPr>
          <w:delText>在晚三叠世时代设定下对金矿床成因进行讨论。而</w:delText>
        </w:r>
        <w:r w:rsidR="00BF5508" w:rsidRPr="00654D5F" w:rsidDel="003730A7">
          <w:rPr>
            <w:rFonts w:ascii="Times New Roman" w:hAnsi="Times New Roman" w:cs="Times New Roman"/>
            <w:sz w:val="21"/>
            <w:szCs w:val="21"/>
            <w:highlight w:val="cyan"/>
          </w:rPr>
          <w:delText>Sun</w:delText>
        </w:r>
        <w:r w:rsidR="00BF5508" w:rsidRPr="002F690E" w:rsidDel="003730A7">
          <w:rPr>
            <w:rFonts w:ascii="Times New Roman" w:hAnsi="Times New Roman" w:cs="Times New Roman"/>
            <w:sz w:val="21"/>
            <w:szCs w:val="21"/>
            <w:highlight w:val="white"/>
          </w:rPr>
          <w:delText xml:space="preserve"> et al. (2019) </w:delText>
        </w:r>
      </w:del>
      <w:ins w:id="2850" w:author="home" w:date="2025-12-08T16:11:00Z">
        <w:del w:id="2851" w:author="1001210222 Choi" w:date="2025-12-15T18:18:00Z" w16du:dateUtc="2025-12-15T10:18:00Z">
          <w:r w:rsidR="004E224B" w:rsidDel="003730A7">
            <w:rPr>
              <w:rFonts w:ascii="Times New Roman" w:hAnsi="Times New Roman" w:cs="Times New Roman" w:hint="eastAsia"/>
              <w:sz w:val="21"/>
              <w:szCs w:val="21"/>
              <w:highlight w:val="white"/>
            </w:rPr>
            <w:delText>等</w:delText>
          </w:r>
        </w:del>
      </w:ins>
      <w:del w:id="2852" w:author="1001210222 Choi" w:date="2025-12-15T18:18:00Z" w16du:dateUtc="2025-12-15T10:18:00Z">
        <w:r w:rsidR="000B4669" w:rsidRPr="00654D5F" w:rsidDel="003730A7">
          <w:rPr>
            <w:rFonts w:ascii="Times New Roman" w:hAnsi="Times New Roman" w:cs="Times New Roman"/>
            <w:noProof/>
            <w:sz w:val="21"/>
            <w:szCs w:val="21"/>
            <w:highlight w:val="yellow"/>
            <w:vertAlign w:val="superscript"/>
          </w:rPr>
          <w:delText>[24]</w:delText>
        </w:r>
        <w:r w:rsidR="000F5F10" w:rsidRPr="002F690E" w:rsidDel="003730A7">
          <w:rPr>
            <w:rFonts w:ascii="Times New Roman" w:hAnsi="Times New Roman" w:cs="Times New Roman" w:hint="eastAsia"/>
            <w:sz w:val="21"/>
            <w:szCs w:val="21"/>
            <w:highlight w:val="white"/>
          </w:rPr>
          <w:delText>利用成矿前后岩浆岩中锆石</w:delText>
        </w:r>
        <w:r w:rsidR="000F5F10" w:rsidRPr="002F690E" w:rsidDel="003730A7">
          <w:rPr>
            <w:rFonts w:ascii="Times New Roman" w:hAnsi="Times New Roman" w:cs="Times New Roman"/>
            <w:sz w:val="21"/>
            <w:szCs w:val="21"/>
            <w:highlight w:val="white"/>
          </w:rPr>
          <w:delText>U-Pb</w:delText>
        </w:r>
        <w:r w:rsidR="000F5F10" w:rsidRPr="002F690E" w:rsidDel="003730A7">
          <w:rPr>
            <w:rFonts w:ascii="Times New Roman" w:hAnsi="Times New Roman" w:cs="Times New Roman" w:hint="eastAsia"/>
            <w:sz w:val="21"/>
            <w:szCs w:val="21"/>
            <w:highlight w:val="white"/>
          </w:rPr>
          <w:delText>年龄，明确约束白云</w:delText>
        </w:r>
        <w:r w:rsidRPr="002F690E" w:rsidDel="003730A7">
          <w:rPr>
            <w:rFonts w:ascii="Times New Roman" w:hAnsi="Times New Roman" w:cs="Times New Roman" w:hint="eastAsia"/>
            <w:sz w:val="21"/>
            <w:szCs w:val="21"/>
            <w:highlight w:val="white"/>
          </w:rPr>
          <w:delText>成矿期为早白垩世（</w:delText>
        </w:r>
        <w:r w:rsidRPr="002F690E" w:rsidDel="003730A7">
          <w:rPr>
            <w:rFonts w:ascii="Times New Roman" w:hAnsi="Times New Roman" w:cs="Times New Roman"/>
            <w:sz w:val="21"/>
            <w:szCs w:val="21"/>
            <w:highlight w:val="white"/>
          </w:rPr>
          <w:delText>12</w:delText>
        </w:r>
        <w:r w:rsidR="004D3DE8" w:rsidRPr="002F690E" w:rsidDel="003730A7">
          <w:rPr>
            <w:rFonts w:ascii="Times New Roman" w:hAnsi="Times New Roman" w:cs="Times New Roman"/>
            <w:sz w:val="21"/>
            <w:szCs w:val="21"/>
            <w:highlight w:val="white"/>
          </w:rPr>
          <w:delText>6</w:delText>
        </w:r>
        <w:r w:rsidRPr="002F690E" w:rsidDel="003730A7">
          <w:rPr>
            <w:rFonts w:ascii="Times New Roman" w:hAnsi="Times New Roman" w:cs="Times New Roman"/>
            <w:sz w:val="21"/>
            <w:szCs w:val="21"/>
            <w:highlight w:val="white"/>
          </w:rPr>
          <w:delText xml:space="preserve"> Ma</w:delText>
        </w:r>
        <w:r w:rsidRPr="002F690E" w:rsidDel="003730A7">
          <w:rPr>
            <w:rFonts w:ascii="Times New Roman" w:hAnsi="Times New Roman" w:cs="Times New Roman" w:hint="eastAsia"/>
            <w:sz w:val="21"/>
            <w:szCs w:val="21"/>
            <w:highlight w:val="white"/>
          </w:rPr>
          <w:delText>）</w:delText>
        </w:r>
        <w:r w:rsidR="00347207" w:rsidRPr="002F690E" w:rsidDel="003730A7">
          <w:rPr>
            <w:rFonts w:ascii="Times New Roman" w:hAnsi="Times New Roman" w:cs="Times New Roman" w:hint="eastAsia"/>
            <w:sz w:val="21"/>
            <w:szCs w:val="21"/>
            <w:highlight w:val="white"/>
          </w:rPr>
          <w:delText>。部分晚三叠世成因模型，如</w:delText>
        </w:r>
        <w:r w:rsidRPr="002F690E" w:rsidDel="003730A7">
          <w:rPr>
            <w:rFonts w:ascii="Times New Roman" w:hAnsi="Times New Roman" w:cs="Times New Roman" w:hint="eastAsia"/>
            <w:sz w:val="21"/>
            <w:szCs w:val="21"/>
            <w:highlight w:val="white"/>
          </w:rPr>
          <w:delText>造山型观点</w:delText>
        </w:r>
        <w:r w:rsidR="00205835" w:rsidRPr="002F690E" w:rsidDel="003730A7">
          <w:rPr>
            <w:rFonts w:ascii="Times New Roman" w:hAnsi="Times New Roman" w:cs="Times New Roman" w:hint="eastAsia"/>
            <w:sz w:val="21"/>
            <w:szCs w:val="21"/>
            <w:highlight w:val="white"/>
          </w:rPr>
          <w:delText>所</w:delText>
        </w:r>
        <w:r w:rsidRPr="002F690E" w:rsidDel="003730A7">
          <w:rPr>
            <w:rFonts w:ascii="Times New Roman" w:hAnsi="Times New Roman" w:cs="Times New Roman" w:hint="eastAsia"/>
            <w:sz w:val="21"/>
            <w:szCs w:val="21"/>
            <w:highlight w:val="white"/>
          </w:rPr>
          <w:delText>强调的陆陆碰撞造山背景</w:delText>
        </w:r>
        <w:r w:rsidR="005D39B2" w:rsidRPr="00654D5F" w:rsidDel="003730A7">
          <w:rPr>
            <w:rFonts w:ascii="Times New Roman" w:hAnsi="Times New Roman" w:cs="Times New Roman"/>
            <w:noProof/>
            <w:sz w:val="21"/>
            <w:szCs w:val="21"/>
            <w:highlight w:val="yellow"/>
            <w:vertAlign w:val="superscript"/>
          </w:rPr>
          <w:delText>[26]</w:delText>
        </w:r>
        <w:r w:rsidRPr="002F690E" w:rsidDel="003730A7">
          <w:rPr>
            <w:rFonts w:ascii="Times New Roman" w:hAnsi="Times New Roman" w:cs="Times New Roman" w:hint="eastAsia"/>
            <w:sz w:val="21"/>
            <w:szCs w:val="21"/>
            <w:highlight w:val="white"/>
          </w:rPr>
          <w:delText>，</w:delText>
        </w:r>
        <w:r w:rsidR="00205835" w:rsidRPr="002F690E" w:rsidDel="003730A7">
          <w:rPr>
            <w:rFonts w:ascii="Times New Roman" w:hAnsi="Times New Roman" w:cs="Times New Roman" w:hint="eastAsia"/>
            <w:sz w:val="21"/>
            <w:szCs w:val="21"/>
            <w:highlight w:val="white"/>
          </w:rPr>
          <w:delText>与</w:delText>
        </w:r>
        <w:r w:rsidRPr="002F690E" w:rsidDel="003730A7">
          <w:rPr>
            <w:rFonts w:ascii="Times New Roman" w:hAnsi="Times New Roman" w:cs="Times New Roman" w:hint="eastAsia"/>
            <w:sz w:val="21"/>
            <w:szCs w:val="21"/>
            <w:highlight w:val="white"/>
          </w:rPr>
          <w:delText>早白垩世辽东</w:delText>
        </w:r>
        <w:r w:rsidR="00205835" w:rsidRPr="002F690E" w:rsidDel="003730A7">
          <w:rPr>
            <w:rFonts w:ascii="Times New Roman" w:hAnsi="Times New Roman" w:cs="Times New Roman" w:hint="eastAsia"/>
            <w:sz w:val="21"/>
            <w:szCs w:val="21"/>
            <w:highlight w:val="white"/>
          </w:rPr>
          <w:delText>受</w:delText>
        </w:r>
        <w:r w:rsidRPr="002F690E" w:rsidDel="003730A7">
          <w:rPr>
            <w:rFonts w:ascii="Times New Roman" w:hAnsi="Times New Roman" w:cs="Times New Roman" w:hint="eastAsia"/>
            <w:sz w:val="21"/>
            <w:szCs w:val="21"/>
            <w:highlight w:val="white"/>
          </w:rPr>
          <w:delText>古太平洋俯冲引发的区域性伸展环境不符。该时期主要发育张性</w:delText>
        </w:r>
        <w:r w:rsidR="00205835" w:rsidRPr="002F690E" w:rsidDel="003730A7">
          <w:rPr>
            <w:rFonts w:ascii="Times New Roman" w:hAnsi="Times New Roman" w:cs="Times New Roman" w:hint="eastAsia"/>
            <w:sz w:val="21"/>
            <w:szCs w:val="21"/>
            <w:highlight w:val="white"/>
          </w:rPr>
          <w:delText>断裂系统，</w:delText>
        </w:r>
        <w:r w:rsidRPr="002F690E" w:rsidDel="003730A7">
          <w:rPr>
            <w:rFonts w:ascii="Times New Roman" w:hAnsi="Times New Roman" w:cs="Times New Roman" w:hint="eastAsia"/>
            <w:sz w:val="21"/>
            <w:szCs w:val="21"/>
            <w:highlight w:val="white"/>
          </w:rPr>
          <w:delText>而非造山型典型的逆冲推覆体系</w:delText>
        </w:r>
        <w:r w:rsidR="00205835" w:rsidRPr="002F690E" w:rsidDel="003730A7">
          <w:rPr>
            <w:rFonts w:ascii="Times New Roman" w:hAnsi="Times New Roman" w:cs="Times New Roman" w:hint="eastAsia"/>
            <w:sz w:val="21"/>
            <w:szCs w:val="21"/>
            <w:highlight w:val="white"/>
          </w:rPr>
          <w:delText>，这是该模型在构造背景适配性上的局限</w:delText>
        </w:r>
        <w:r w:rsidRPr="002F690E" w:rsidDel="003730A7">
          <w:rPr>
            <w:rFonts w:ascii="Times New Roman" w:hAnsi="Times New Roman" w:cs="Times New Roman" w:hint="eastAsia"/>
            <w:sz w:val="21"/>
            <w:szCs w:val="21"/>
            <w:highlight w:val="white"/>
          </w:rPr>
          <w:delText>。</w:delText>
        </w:r>
        <w:r w:rsidR="00BF5508" w:rsidRPr="00654D5F" w:rsidDel="003730A7">
          <w:rPr>
            <w:rFonts w:ascii="Times New Roman" w:hAnsi="Times New Roman" w:cs="Times New Roman" w:hint="eastAsia"/>
            <w:sz w:val="21"/>
            <w:szCs w:val="21"/>
            <w:highlight w:val="cyan"/>
          </w:rPr>
          <w:delText>张朋</w:delText>
        </w:r>
        <w:r w:rsidR="00BF5508" w:rsidRPr="002F690E" w:rsidDel="003730A7">
          <w:rPr>
            <w:rFonts w:ascii="Times New Roman" w:hAnsi="Times New Roman" w:cs="Times New Roman" w:hint="eastAsia"/>
            <w:sz w:val="21"/>
            <w:szCs w:val="21"/>
            <w:highlight w:val="white"/>
          </w:rPr>
          <w:delText>等</w:delText>
        </w:r>
      </w:del>
      <w:ins w:id="2853" w:author="home" w:date="2025-12-08T16:12:00Z">
        <w:del w:id="2854" w:author="1001210222 Choi" w:date="2025-12-15T18:18:00Z" w16du:dateUtc="2025-12-15T10:18:00Z">
          <w:r w:rsidR="00B15226" w:rsidRPr="00654D5F" w:rsidDel="003730A7">
            <w:rPr>
              <w:rFonts w:ascii="Times New Roman" w:hAnsi="Times New Roman" w:cs="Times New Roman"/>
              <w:noProof/>
              <w:sz w:val="21"/>
              <w:szCs w:val="21"/>
              <w:highlight w:val="yellow"/>
              <w:vertAlign w:val="superscript"/>
            </w:rPr>
            <w:delText>[23]</w:delText>
          </w:r>
        </w:del>
      </w:ins>
      <w:del w:id="2855" w:author="1001210222 Choi" w:date="2025-12-15T18:18:00Z" w16du:dateUtc="2025-12-15T10:18:00Z">
        <w:r w:rsidR="00BF5508" w:rsidRPr="002F690E" w:rsidDel="003730A7">
          <w:rPr>
            <w:rFonts w:ascii="Times New Roman" w:hAnsi="Times New Roman" w:cs="Times New Roman" w:hint="eastAsia"/>
            <w:sz w:val="21"/>
            <w:szCs w:val="21"/>
            <w:highlight w:val="white"/>
          </w:rPr>
          <w:delText>（</w:delText>
        </w:r>
        <w:r w:rsidR="00BF5508" w:rsidRPr="002F690E" w:rsidDel="003730A7">
          <w:rPr>
            <w:rFonts w:ascii="Times New Roman" w:hAnsi="Times New Roman" w:cs="Times New Roman" w:hint="eastAsia"/>
            <w:sz w:val="21"/>
            <w:szCs w:val="21"/>
            <w:highlight w:val="white"/>
          </w:rPr>
          <w:delText>2016</w:delText>
        </w:r>
        <w:r w:rsidR="00BF5508" w:rsidRPr="002F690E" w:rsidDel="003730A7">
          <w:rPr>
            <w:rFonts w:ascii="Times New Roman" w:hAnsi="Times New Roman" w:cs="Times New Roman" w:hint="eastAsia"/>
            <w:sz w:val="21"/>
            <w:szCs w:val="21"/>
            <w:highlight w:val="white"/>
          </w:rPr>
          <w:delText>）和</w:delText>
        </w:r>
      </w:del>
      <w:ins w:id="2856" w:author="home" w:date="2025-12-08T16:12:00Z">
        <w:del w:id="2857" w:author="1001210222 Choi" w:date="2025-12-15T18:18:00Z" w16du:dateUtc="2025-12-15T10:18:00Z">
          <w:r w:rsidR="00B15226" w:rsidDel="003730A7">
            <w:rPr>
              <w:rFonts w:ascii="Times New Roman" w:hAnsi="Times New Roman" w:cs="Times New Roman" w:hint="eastAsia"/>
              <w:sz w:val="21"/>
              <w:szCs w:val="21"/>
              <w:highlight w:val="white"/>
            </w:rPr>
            <w:delText>、</w:delText>
          </w:r>
        </w:del>
      </w:ins>
      <w:del w:id="2858" w:author="1001210222 Choi" w:date="2025-12-15T18:18:00Z" w16du:dateUtc="2025-12-15T10:18:00Z">
        <w:r w:rsidR="00BF5508" w:rsidRPr="00654D5F" w:rsidDel="003730A7">
          <w:rPr>
            <w:rFonts w:ascii="Times New Roman" w:hAnsi="Times New Roman" w:cs="Times New Roman"/>
            <w:sz w:val="21"/>
            <w:szCs w:val="21"/>
            <w:highlight w:val="cyan"/>
          </w:rPr>
          <w:delText>Sun</w:delText>
        </w:r>
        <w:r w:rsidR="00BF5508" w:rsidRPr="002F690E" w:rsidDel="003730A7">
          <w:rPr>
            <w:rFonts w:ascii="Times New Roman" w:hAnsi="Times New Roman" w:cs="Times New Roman"/>
            <w:sz w:val="21"/>
            <w:szCs w:val="21"/>
            <w:highlight w:val="white"/>
          </w:rPr>
          <w:delText xml:space="preserve"> et al. (2019)</w:delText>
        </w:r>
      </w:del>
      <w:ins w:id="2859" w:author="home" w:date="2025-12-08T16:12:00Z">
        <w:del w:id="2860" w:author="1001210222 Choi" w:date="2025-12-15T18:18:00Z" w16du:dateUtc="2025-12-15T10:18:00Z">
          <w:r w:rsidR="00B15226" w:rsidDel="003730A7">
            <w:rPr>
              <w:rFonts w:ascii="Times New Roman" w:hAnsi="Times New Roman" w:cs="Times New Roman" w:hint="eastAsia"/>
              <w:sz w:val="21"/>
              <w:szCs w:val="21"/>
              <w:highlight w:val="white"/>
            </w:rPr>
            <w:delText>等</w:delText>
          </w:r>
        </w:del>
      </w:ins>
      <w:del w:id="2861" w:author="1001210222 Choi" w:date="2025-12-15T18:18:00Z" w16du:dateUtc="2025-12-15T10:18:00Z">
        <w:r w:rsidR="00BF5508" w:rsidRPr="002F690E" w:rsidDel="003730A7">
          <w:rPr>
            <w:rFonts w:ascii="Times New Roman" w:hAnsi="Times New Roman" w:cs="Times New Roman"/>
            <w:sz w:val="21"/>
            <w:szCs w:val="21"/>
            <w:highlight w:val="white"/>
          </w:rPr>
          <w:delText xml:space="preserve"> </w:delText>
        </w:r>
        <w:r w:rsidR="00CD0D40" w:rsidRPr="00654D5F" w:rsidDel="003730A7">
          <w:rPr>
            <w:rFonts w:ascii="Times New Roman" w:hAnsi="Times New Roman" w:cs="Times New Roman"/>
            <w:noProof/>
            <w:sz w:val="21"/>
            <w:szCs w:val="21"/>
            <w:highlight w:val="yellow"/>
            <w:vertAlign w:val="superscript"/>
          </w:rPr>
          <w:delText>[23,24]</w:delText>
        </w:r>
        <w:r w:rsidR="008718D4" w:rsidRPr="002F690E" w:rsidDel="003730A7">
          <w:rPr>
            <w:rFonts w:ascii="Times New Roman" w:hAnsi="Times New Roman" w:cs="Times New Roman" w:hint="eastAsia"/>
            <w:sz w:val="21"/>
            <w:szCs w:val="21"/>
            <w:highlight w:val="white"/>
          </w:rPr>
          <w:delText>提出的岩浆热液型成矿模式，但未能充分考虑矿区岩浆岩的产出特征：晚三叠世与早白垩世岩浆岩均以低通量脉岩为主，难以提供大规模金成矿所需热液条件。成矿流体的中低温度、中低盐度特征，以及成矿阶段石英氧同位素、黄铁矿硫同位素所指示的变质热液主导与</w:delText>
        </w:r>
      </w:del>
      <w:ins w:id="2862" w:author="home" w:date="2025-12-08T16:33:00Z">
        <w:del w:id="2863" w:author="1001210222 Choi" w:date="2025-12-15T18:18:00Z" w16du:dateUtc="2025-12-15T10:18:00Z">
          <w:r w:rsidR="004B54EA" w:rsidDel="003730A7">
            <w:rPr>
              <w:rFonts w:ascii="Times New Roman" w:hAnsi="Times New Roman" w:cs="Times New Roman" w:hint="eastAsia"/>
              <w:sz w:val="21"/>
              <w:szCs w:val="21"/>
              <w:highlight w:val="white"/>
            </w:rPr>
            <w:delText>和</w:delText>
          </w:r>
        </w:del>
      </w:ins>
      <w:del w:id="2864" w:author="1001210222 Choi" w:date="2025-12-15T18:18:00Z" w16du:dateUtc="2025-12-15T10:18:00Z">
        <w:r w:rsidR="008718D4" w:rsidRPr="002F690E" w:rsidDel="003730A7">
          <w:rPr>
            <w:rFonts w:ascii="Times New Roman" w:hAnsi="Times New Roman" w:cs="Times New Roman" w:hint="eastAsia"/>
            <w:sz w:val="21"/>
            <w:szCs w:val="21"/>
            <w:highlight w:val="white"/>
          </w:rPr>
          <w:delText>地层硫源特征，与岩浆热液型成矿模式的核心特征也难以契合。</w:delText>
        </w:r>
        <w:r w:rsidR="008718D4" w:rsidRPr="00654D5F" w:rsidDel="003730A7">
          <w:rPr>
            <w:rFonts w:ascii="Times New Roman" w:hAnsi="Times New Roman" w:cs="Times New Roman" w:hint="eastAsia"/>
            <w:sz w:val="21"/>
            <w:szCs w:val="21"/>
            <w:highlight w:val="cyan"/>
          </w:rPr>
          <w:delText>张亚楠</w:delText>
        </w:r>
        <w:r w:rsidR="008718D4" w:rsidRPr="002F690E" w:rsidDel="003730A7">
          <w:rPr>
            <w:rFonts w:ascii="Times New Roman" w:hAnsi="Times New Roman" w:cs="Times New Roman" w:hint="eastAsia"/>
            <w:sz w:val="21"/>
            <w:szCs w:val="21"/>
            <w:highlight w:val="white"/>
          </w:rPr>
          <w:delText>等（</w:delText>
        </w:r>
        <w:r w:rsidR="008718D4" w:rsidRPr="002F690E" w:rsidDel="003730A7">
          <w:rPr>
            <w:rFonts w:ascii="Times New Roman" w:hAnsi="Times New Roman" w:cs="Times New Roman" w:hint="eastAsia"/>
            <w:sz w:val="21"/>
            <w:szCs w:val="21"/>
            <w:highlight w:val="white"/>
          </w:rPr>
          <w:delText>2013</w:delText>
        </w:r>
        <w:r w:rsidR="008718D4" w:rsidRPr="002F690E" w:rsidDel="003730A7">
          <w:rPr>
            <w:rFonts w:ascii="Times New Roman" w:hAnsi="Times New Roman" w:cs="Times New Roman" w:hint="eastAsia"/>
            <w:sz w:val="21"/>
            <w:szCs w:val="21"/>
            <w:highlight w:val="white"/>
          </w:rPr>
          <w:delText>）和</w:delText>
        </w:r>
      </w:del>
      <w:ins w:id="2865" w:author="home" w:date="2025-12-08T16:12:00Z">
        <w:del w:id="2866" w:author="1001210222 Choi" w:date="2025-12-15T18:18:00Z" w16du:dateUtc="2025-12-15T10:18:00Z">
          <w:r w:rsidR="006746FE" w:rsidDel="003730A7">
            <w:rPr>
              <w:rFonts w:ascii="Times New Roman" w:hAnsi="Times New Roman" w:cs="Times New Roman" w:hint="eastAsia"/>
              <w:sz w:val="21"/>
              <w:szCs w:val="21"/>
              <w:highlight w:val="white"/>
            </w:rPr>
            <w:delText>和</w:delText>
          </w:r>
          <w:r w:rsidR="006746FE" w:rsidRPr="00B93DCB" w:rsidDel="003730A7">
            <w:rPr>
              <w:rFonts w:hint="eastAsia"/>
              <w:color w:val="000000"/>
              <w:highlight w:val="white"/>
            </w:rPr>
            <w:delText>姚富强</w:delText>
          </w:r>
          <w:r w:rsidR="006746FE" w:rsidRPr="00654D5F" w:rsidDel="003730A7">
            <w:rPr>
              <w:rFonts w:ascii="Times New Roman" w:hAnsi="Times New Roman" w:cs="Times New Roman"/>
              <w:noProof/>
              <w:sz w:val="21"/>
              <w:szCs w:val="21"/>
              <w:highlight w:val="yellow"/>
              <w:vertAlign w:val="superscript"/>
            </w:rPr>
            <w:delText>[45]</w:delText>
          </w:r>
          <w:r w:rsidR="006746FE" w:rsidRPr="006746FE" w:rsidDel="003730A7">
            <w:rPr>
              <w:rFonts w:ascii="Times New Roman" w:hAnsi="Times New Roman" w:cs="Times New Roman" w:hint="eastAsia"/>
              <w:noProof/>
              <w:sz w:val="21"/>
              <w:szCs w:val="21"/>
              <w:highlight w:val="yellow"/>
            </w:rPr>
            <w:delText>、</w:delText>
          </w:r>
        </w:del>
      </w:ins>
      <w:del w:id="2867" w:author="1001210222 Choi" w:date="2025-12-15T18:18:00Z" w16du:dateUtc="2025-12-15T10:18:00Z">
        <w:r w:rsidR="008718D4" w:rsidRPr="00654D5F" w:rsidDel="003730A7">
          <w:rPr>
            <w:rFonts w:ascii="Times New Roman" w:hAnsi="Times New Roman" w:cs="Times New Roman" w:hint="eastAsia"/>
            <w:sz w:val="21"/>
            <w:szCs w:val="21"/>
            <w:highlight w:val="cyan"/>
          </w:rPr>
          <w:delText>魏军</w:delText>
        </w:r>
        <w:r w:rsidR="008718D4" w:rsidRPr="002F690E" w:rsidDel="003730A7">
          <w:rPr>
            <w:rFonts w:ascii="Times New Roman" w:hAnsi="Times New Roman" w:cs="Times New Roman" w:hint="eastAsia"/>
            <w:sz w:val="21"/>
            <w:szCs w:val="21"/>
            <w:highlight w:val="white"/>
          </w:rPr>
          <w:delText>等（</w:delText>
        </w:r>
        <w:r w:rsidR="008718D4" w:rsidRPr="002F690E" w:rsidDel="003730A7">
          <w:rPr>
            <w:rFonts w:ascii="Times New Roman" w:hAnsi="Times New Roman" w:cs="Times New Roman"/>
            <w:sz w:val="21"/>
            <w:szCs w:val="21"/>
            <w:highlight w:val="white"/>
          </w:rPr>
          <w:delText>2019</w:delText>
        </w:r>
        <w:r w:rsidR="008718D4" w:rsidRPr="002F690E" w:rsidDel="003730A7">
          <w:rPr>
            <w:rFonts w:ascii="Times New Roman" w:hAnsi="Times New Roman" w:cs="Times New Roman" w:hint="eastAsia"/>
            <w:sz w:val="21"/>
            <w:szCs w:val="21"/>
            <w:highlight w:val="white"/>
          </w:rPr>
          <w:delText>）</w:delText>
        </w:r>
        <w:r w:rsidR="009B3407" w:rsidRPr="00654D5F" w:rsidDel="003730A7">
          <w:rPr>
            <w:rFonts w:ascii="Times New Roman" w:hAnsi="Times New Roman" w:cs="Times New Roman"/>
            <w:noProof/>
            <w:sz w:val="21"/>
            <w:szCs w:val="21"/>
            <w:highlight w:val="yellow"/>
            <w:vertAlign w:val="superscript"/>
          </w:rPr>
          <w:delText>[45,47]</w:delText>
        </w:r>
        <w:r w:rsidR="00205835" w:rsidRPr="002F690E" w:rsidDel="003730A7">
          <w:rPr>
            <w:rFonts w:ascii="Times New Roman" w:hAnsi="Times New Roman" w:cs="Times New Roman" w:hint="eastAsia"/>
            <w:sz w:val="21"/>
            <w:szCs w:val="21"/>
            <w:highlight w:val="white"/>
          </w:rPr>
          <w:delText>提出的沉积</w:delText>
        </w:r>
        <w:r w:rsidR="00205835" w:rsidRPr="002F690E" w:rsidDel="003730A7">
          <w:rPr>
            <w:rFonts w:ascii="Times New Roman" w:hAnsi="Times New Roman" w:cs="Times New Roman"/>
            <w:sz w:val="21"/>
            <w:szCs w:val="21"/>
            <w:highlight w:val="white"/>
          </w:rPr>
          <w:delText>-</w:delText>
        </w:r>
        <w:r w:rsidR="00205835" w:rsidRPr="002F690E" w:rsidDel="003730A7">
          <w:rPr>
            <w:rFonts w:ascii="Times New Roman" w:hAnsi="Times New Roman" w:cs="Times New Roman" w:hint="eastAsia"/>
            <w:sz w:val="21"/>
            <w:szCs w:val="21"/>
            <w:highlight w:val="white"/>
          </w:rPr>
          <w:delText>变质</w:delText>
        </w:r>
        <w:r w:rsidR="00205835" w:rsidRPr="002F690E" w:rsidDel="003730A7">
          <w:rPr>
            <w:rFonts w:ascii="Times New Roman" w:hAnsi="Times New Roman" w:cs="Times New Roman"/>
            <w:sz w:val="21"/>
            <w:szCs w:val="21"/>
            <w:highlight w:val="white"/>
          </w:rPr>
          <w:delText>-</w:delText>
        </w:r>
        <w:r w:rsidR="00205835" w:rsidRPr="002F690E" w:rsidDel="003730A7">
          <w:rPr>
            <w:rFonts w:ascii="Times New Roman" w:hAnsi="Times New Roman" w:cs="Times New Roman" w:hint="eastAsia"/>
            <w:sz w:val="21"/>
            <w:szCs w:val="21"/>
            <w:highlight w:val="white"/>
          </w:rPr>
          <w:delText>岩浆热液改造型模型，虽认可地层对成矿物质的</w:delText>
        </w:r>
        <w:r w:rsidRPr="002F690E" w:rsidDel="003730A7">
          <w:rPr>
            <w:rFonts w:ascii="Times New Roman" w:hAnsi="Times New Roman" w:cs="Times New Roman" w:hint="eastAsia"/>
            <w:sz w:val="21"/>
            <w:szCs w:val="21"/>
            <w:highlight w:val="white"/>
          </w:rPr>
          <w:delText>贡献，但忽视壳幔相互作用的深部过程，更无法解释金属硫化物铅同位素揭示的幔源组分加入。</w:delText>
        </w:r>
        <w:r w:rsidR="000F406F" w:rsidRPr="002F690E" w:rsidDel="003730A7">
          <w:rPr>
            <w:rFonts w:ascii="Times New Roman" w:hAnsi="Times New Roman" w:cs="Times New Roman" w:hint="eastAsia"/>
            <w:sz w:val="21"/>
            <w:szCs w:val="21"/>
            <w:highlight w:val="white"/>
          </w:rPr>
          <w:delText>此外，早白垩世金矿化主要利用古元古界基底构造（如滑脱带与剪切带）再活化的张裂系统，而</w:delText>
        </w:r>
        <w:r w:rsidR="000F406F" w:rsidRPr="00654D5F" w:rsidDel="003730A7">
          <w:rPr>
            <w:rFonts w:ascii="Times New Roman" w:hAnsi="Times New Roman" w:cs="Times New Roman" w:hint="eastAsia"/>
            <w:sz w:val="21"/>
            <w:szCs w:val="21"/>
            <w:highlight w:val="cyan"/>
          </w:rPr>
          <w:delText>刘国平</w:delText>
        </w:r>
      </w:del>
      <w:ins w:id="2868" w:author="home" w:date="2025-12-08T16:13:00Z">
        <w:del w:id="2869" w:author="1001210222 Choi" w:date="2025-12-15T18:18:00Z" w16du:dateUtc="2025-12-15T10:18:00Z">
          <w:r w:rsidR="008732B2" w:rsidDel="003730A7">
            <w:rPr>
              <w:rFonts w:ascii="Times New Roman" w:hAnsi="Times New Roman" w:cs="Times New Roman" w:hint="eastAsia"/>
              <w:sz w:val="21"/>
              <w:szCs w:val="21"/>
              <w:highlight w:val="cyan"/>
            </w:rPr>
            <w:delText>和</w:delText>
          </w:r>
          <w:r w:rsidR="008732B2" w:rsidRPr="00B93DCB" w:rsidDel="003730A7">
            <w:rPr>
              <w:rFonts w:hint="eastAsia"/>
              <w:color w:val="000000"/>
              <w:highlight w:val="white"/>
            </w:rPr>
            <w:delText>艾永富</w:delText>
          </w:r>
        </w:del>
      </w:ins>
      <w:ins w:id="2870" w:author="home" w:date="2025-12-08T16:14:00Z">
        <w:del w:id="2871" w:author="1001210222 Choi" w:date="2025-12-15T18:18:00Z" w16du:dateUtc="2025-12-15T10:18:00Z">
          <w:r w:rsidR="00FC4EAB" w:rsidRPr="00654D5F" w:rsidDel="003730A7">
            <w:rPr>
              <w:rFonts w:ascii="Times New Roman" w:hAnsi="Times New Roman" w:cs="Times New Roman"/>
              <w:noProof/>
              <w:sz w:val="21"/>
              <w:szCs w:val="21"/>
              <w:highlight w:val="yellow"/>
              <w:vertAlign w:val="superscript"/>
            </w:rPr>
            <w:delText>[22,50]</w:delText>
          </w:r>
        </w:del>
      </w:ins>
      <w:del w:id="2872" w:author="1001210222 Choi" w:date="2025-12-15T18:18:00Z" w16du:dateUtc="2025-12-15T10:18:00Z">
        <w:r w:rsidR="000F406F" w:rsidRPr="002F690E" w:rsidDel="003730A7">
          <w:rPr>
            <w:rFonts w:ascii="Times New Roman" w:hAnsi="Times New Roman" w:cs="Times New Roman" w:hint="eastAsia"/>
            <w:sz w:val="21"/>
            <w:szCs w:val="21"/>
            <w:highlight w:val="white"/>
          </w:rPr>
          <w:delText>等（</w:delText>
        </w:r>
        <w:r w:rsidR="000F406F" w:rsidRPr="002F690E" w:rsidDel="003730A7">
          <w:rPr>
            <w:rFonts w:ascii="Times New Roman" w:hAnsi="Times New Roman" w:cs="Times New Roman"/>
            <w:sz w:val="21"/>
            <w:szCs w:val="21"/>
            <w:highlight w:val="white"/>
          </w:rPr>
          <w:delText>1999</w:delText>
        </w:r>
        <w:r w:rsidR="000F406F" w:rsidRPr="002F690E" w:rsidDel="003730A7">
          <w:rPr>
            <w:rFonts w:ascii="Times New Roman" w:hAnsi="Times New Roman" w:cs="Times New Roman" w:hint="eastAsia"/>
            <w:sz w:val="21"/>
            <w:szCs w:val="21"/>
            <w:highlight w:val="white"/>
          </w:rPr>
          <w:delText>；</w:delText>
        </w:r>
        <w:r w:rsidR="000F406F" w:rsidRPr="002F690E" w:rsidDel="003730A7">
          <w:rPr>
            <w:rFonts w:ascii="Times New Roman" w:hAnsi="Times New Roman" w:cs="Times New Roman"/>
            <w:sz w:val="21"/>
            <w:szCs w:val="21"/>
            <w:highlight w:val="white"/>
          </w:rPr>
          <w:delText>2000</w:delText>
        </w:r>
        <w:r w:rsidR="000F406F" w:rsidRPr="002F690E" w:rsidDel="003730A7">
          <w:rPr>
            <w:rFonts w:ascii="Times New Roman" w:hAnsi="Times New Roman" w:cs="Times New Roman" w:hint="eastAsia"/>
            <w:sz w:val="21"/>
            <w:szCs w:val="21"/>
            <w:highlight w:val="white"/>
          </w:rPr>
          <w:delText>）和</w:delText>
        </w:r>
      </w:del>
      <w:ins w:id="2873" w:author="home" w:date="2025-12-08T16:13:00Z">
        <w:del w:id="2874" w:author="1001210222 Choi" w:date="2025-12-15T18:18:00Z" w16du:dateUtc="2025-12-15T10:18:00Z">
          <w:r w:rsidR="00FC4EAB" w:rsidDel="003730A7">
            <w:rPr>
              <w:rFonts w:ascii="Times New Roman" w:hAnsi="Times New Roman" w:cs="Times New Roman" w:hint="eastAsia"/>
              <w:sz w:val="21"/>
              <w:szCs w:val="21"/>
              <w:highlight w:val="white"/>
            </w:rPr>
            <w:delText>、</w:delText>
          </w:r>
        </w:del>
      </w:ins>
      <w:del w:id="2875" w:author="1001210222 Choi" w:date="2025-12-15T18:18:00Z" w16du:dateUtc="2025-12-15T10:18:00Z">
        <w:r w:rsidR="000F406F" w:rsidRPr="00654D5F" w:rsidDel="003730A7">
          <w:rPr>
            <w:rFonts w:ascii="Times New Roman" w:hAnsi="Times New Roman" w:cs="Times New Roman" w:hint="eastAsia"/>
            <w:sz w:val="21"/>
            <w:szCs w:val="21"/>
            <w:highlight w:val="cyan"/>
          </w:rPr>
          <w:delText>杨新库</w:delText>
        </w:r>
        <w:r w:rsidR="000F406F" w:rsidRPr="002F690E" w:rsidDel="003730A7">
          <w:rPr>
            <w:rFonts w:ascii="Times New Roman" w:hAnsi="Times New Roman" w:cs="Times New Roman" w:hint="eastAsia"/>
            <w:sz w:val="21"/>
            <w:szCs w:val="21"/>
            <w:highlight w:val="white"/>
          </w:rPr>
          <w:delText>（</w:delText>
        </w:r>
        <w:r w:rsidR="000F406F" w:rsidRPr="002F690E" w:rsidDel="003730A7">
          <w:rPr>
            <w:rFonts w:ascii="Times New Roman" w:hAnsi="Times New Roman" w:cs="Times New Roman"/>
            <w:sz w:val="21"/>
            <w:szCs w:val="21"/>
            <w:highlight w:val="white"/>
          </w:rPr>
          <w:delText>2011</w:delText>
        </w:r>
        <w:r w:rsidR="000F406F" w:rsidRPr="002F690E" w:rsidDel="003730A7">
          <w:rPr>
            <w:rFonts w:ascii="Times New Roman" w:hAnsi="Times New Roman" w:cs="Times New Roman" w:hint="eastAsia"/>
            <w:sz w:val="21"/>
            <w:szCs w:val="21"/>
            <w:highlight w:val="white"/>
          </w:rPr>
          <w:delText>）</w:delText>
        </w:r>
        <w:r w:rsidR="00CD0D40" w:rsidRPr="00654D5F" w:rsidDel="003730A7">
          <w:rPr>
            <w:rFonts w:ascii="Times New Roman" w:hAnsi="Times New Roman" w:cs="Times New Roman"/>
            <w:noProof/>
            <w:sz w:val="21"/>
            <w:szCs w:val="21"/>
            <w:highlight w:val="yellow"/>
            <w:vertAlign w:val="superscript"/>
          </w:rPr>
          <w:delText>[22,50,51]</w:delText>
        </w:r>
        <w:r w:rsidR="00205835" w:rsidRPr="002F690E" w:rsidDel="003730A7">
          <w:rPr>
            <w:rFonts w:ascii="Times New Roman" w:hAnsi="Times New Roman" w:cs="Times New Roman" w:hint="eastAsia"/>
            <w:sz w:val="21"/>
            <w:szCs w:val="21"/>
            <w:highlight w:val="white"/>
          </w:rPr>
          <w:delText>的研究对矿区滑脱带与剪切带等构造的控矿作用关注相对集中，未能全面涵盖白云金矿床的整体成矿特征，且</w:delText>
        </w:r>
        <w:r w:rsidRPr="002F690E" w:rsidDel="003730A7">
          <w:rPr>
            <w:rFonts w:ascii="Times New Roman" w:hAnsi="Times New Roman" w:cs="Times New Roman" w:hint="eastAsia"/>
            <w:sz w:val="21"/>
            <w:szCs w:val="21"/>
            <w:highlight w:val="white"/>
          </w:rPr>
          <w:delText>黄铁绢英岩化</w:delText>
        </w:r>
        <w:r w:rsidRPr="002F690E" w:rsidDel="003730A7">
          <w:rPr>
            <w:rFonts w:ascii="Times New Roman" w:hAnsi="Times New Roman" w:cs="Times New Roman"/>
            <w:sz w:val="21"/>
            <w:szCs w:val="21"/>
            <w:highlight w:val="white"/>
          </w:rPr>
          <w:delText>-</w:delText>
        </w:r>
        <w:r w:rsidRPr="002F690E" w:rsidDel="003730A7">
          <w:rPr>
            <w:rFonts w:ascii="Times New Roman" w:hAnsi="Times New Roman" w:cs="Times New Roman" w:hint="eastAsia"/>
            <w:sz w:val="21"/>
            <w:szCs w:val="21"/>
            <w:highlight w:val="white"/>
          </w:rPr>
          <w:delText>硅化蚀变</w:delText>
        </w:r>
        <w:r w:rsidR="00205835" w:rsidRPr="002F690E" w:rsidDel="003730A7">
          <w:rPr>
            <w:rFonts w:ascii="Times New Roman" w:hAnsi="Times New Roman" w:cs="Times New Roman" w:hint="eastAsia"/>
            <w:sz w:val="21"/>
            <w:szCs w:val="21"/>
            <w:highlight w:val="white"/>
          </w:rPr>
          <w:delText>并</w:delText>
        </w:r>
        <w:r w:rsidRPr="002F690E" w:rsidDel="003730A7">
          <w:rPr>
            <w:rFonts w:ascii="Times New Roman" w:hAnsi="Times New Roman" w:cs="Times New Roman" w:hint="eastAsia"/>
            <w:sz w:val="21"/>
            <w:szCs w:val="21"/>
            <w:highlight w:val="white"/>
          </w:rPr>
          <w:delText>非</w:delText>
        </w:r>
        <w:r w:rsidR="00205835" w:rsidRPr="002F690E" w:rsidDel="003730A7">
          <w:rPr>
            <w:rFonts w:ascii="Times New Roman" w:hAnsi="Times New Roman" w:cs="Times New Roman" w:hint="eastAsia"/>
            <w:sz w:val="21"/>
            <w:szCs w:val="21"/>
            <w:highlight w:val="white"/>
          </w:rPr>
          <w:delText>特定成因类型的专属特征</w:delText>
        </w:r>
        <w:r w:rsidRPr="002F690E" w:rsidDel="003730A7">
          <w:rPr>
            <w:rFonts w:ascii="Times New Roman" w:hAnsi="Times New Roman" w:cs="Times New Roman" w:hint="eastAsia"/>
            <w:sz w:val="21"/>
            <w:szCs w:val="21"/>
            <w:highlight w:val="white"/>
          </w:rPr>
          <w:delText>，</w:delText>
        </w:r>
        <w:r w:rsidR="00205835" w:rsidRPr="002F690E" w:rsidDel="003730A7">
          <w:rPr>
            <w:rFonts w:ascii="Times New Roman" w:hAnsi="Times New Roman" w:cs="Times New Roman" w:hint="eastAsia"/>
            <w:sz w:val="21"/>
            <w:szCs w:val="21"/>
            <w:highlight w:val="white"/>
          </w:rPr>
          <w:delText>而是浅成热液金矿床的普遍现象，</w:delText>
        </w:r>
        <w:r w:rsidRPr="002F690E" w:rsidDel="003730A7">
          <w:rPr>
            <w:rFonts w:ascii="Times New Roman" w:hAnsi="Times New Roman" w:cs="Times New Roman" w:hint="eastAsia"/>
            <w:sz w:val="21"/>
            <w:szCs w:val="21"/>
            <w:highlight w:val="white"/>
          </w:rPr>
          <w:delText>不足作为独立证据用以界定成因类型。</w:delText>
        </w:r>
        <w:bookmarkEnd w:id="2842"/>
      </w:del>
    </w:p>
    <w:p w14:paraId="7B0438CB" w14:textId="6B78AC3F" w:rsidR="00B804E8" w:rsidRPr="00B804E8" w:rsidDel="003730A7" w:rsidRDefault="00654D5F" w:rsidP="008868EF">
      <w:pPr>
        <w:spacing w:beforeLines="50" w:before="156" w:afterLines="50" w:after="156" w:line="276" w:lineRule="auto"/>
        <w:jc w:val="both"/>
        <w:outlineLvl w:val="2"/>
        <w:rPr>
          <w:del w:id="2876" w:author="1001210222 Choi" w:date="2025-12-15T18:18:00Z" w16du:dateUtc="2025-12-15T10:18:00Z"/>
          <w:rFonts w:ascii="Times New Roman" w:hAnsi="Times New Roman" w:cs="Times New Roman"/>
          <w:sz w:val="21"/>
          <w:szCs w:val="21"/>
        </w:rPr>
      </w:pPr>
      <w:bookmarkStart w:id="2877" w:name="二级标题序号_22"/>
      <w:bookmarkStart w:id="2878" w:name="二级标题_24"/>
      <w:del w:id="2879" w:author="1001210222 Choi" w:date="2025-12-15T18:18:00Z" w16du:dateUtc="2025-12-15T10:18:00Z">
        <w:r w:rsidRPr="002F690E" w:rsidDel="003730A7">
          <w:rPr>
            <w:rFonts w:ascii="黑体" w:eastAsia="黑体" w:hAnsi="黑体"/>
            <w:b/>
            <w:bCs/>
            <w:sz w:val="21"/>
            <w:szCs w:val="21"/>
            <w:highlight w:val="white"/>
          </w:rPr>
          <w:delText>6.2</w:delText>
        </w:r>
        <w:bookmarkEnd w:id="2877"/>
        <w:r w:rsidRPr="002F690E" w:rsidDel="003730A7">
          <w:rPr>
            <w:rFonts w:ascii="黑体" w:eastAsia="黑体" w:hAnsi="黑体" w:hint="eastAsia"/>
            <w:b/>
            <w:bCs/>
            <w:sz w:val="21"/>
            <w:szCs w:val="21"/>
            <w:highlight w:val="white"/>
          </w:rPr>
          <w:delText>与典型胶东型金矿床的核心成矿特征对比</w:delText>
        </w:r>
        <w:bookmarkEnd w:id="2878"/>
      </w:del>
    </w:p>
    <w:p w14:paraId="647BD5BC" w14:textId="43DFD83A" w:rsidR="00B804E8" w:rsidRPr="00B804E8" w:rsidDel="003730A7" w:rsidRDefault="00654D5F" w:rsidP="008868EF">
      <w:pPr>
        <w:spacing w:beforeLines="50" w:before="156" w:afterLines="50" w:after="156" w:line="276" w:lineRule="auto"/>
        <w:jc w:val="both"/>
        <w:outlineLvl w:val="3"/>
        <w:rPr>
          <w:del w:id="2880" w:author="1001210222 Choi" w:date="2025-12-15T18:18:00Z" w16du:dateUtc="2025-12-15T10:18:00Z"/>
          <w:rFonts w:ascii="黑体" w:eastAsia="黑体" w:hAnsi="黑体" w:hint="eastAsia"/>
          <w:b/>
          <w:bCs/>
          <w:sz w:val="21"/>
          <w:szCs w:val="21"/>
        </w:rPr>
      </w:pPr>
      <w:bookmarkStart w:id="2881" w:name="三级标题序号_23"/>
      <w:bookmarkStart w:id="2882" w:name="三级标题_8"/>
      <w:del w:id="2883" w:author="1001210222 Choi" w:date="2025-12-15T18:18:00Z" w16du:dateUtc="2025-12-15T10:18:00Z">
        <w:r w:rsidRPr="002F690E" w:rsidDel="003730A7">
          <w:rPr>
            <w:rFonts w:ascii="黑体" w:eastAsia="黑体" w:hAnsi="黑体"/>
            <w:b/>
            <w:bCs/>
            <w:sz w:val="21"/>
            <w:szCs w:val="21"/>
            <w:highlight w:val="white"/>
          </w:rPr>
          <w:delText>6.2.1</w:delText>
        </w:r>
        <w:bookmarkEnd w:id="2881"/>
        <w:r w:rsidRPr="002F690E" w:rsidDel="003730A7">
          <w:rPr>
            <w:rFonts w:ascii="黑体" w:eastAsia="黑体" w:hAnsi="黑体" w:hint="eastAsia"/>
            <w:b/>
            <w:bCs/>
            <w:sz w:val="21"/>
            <w:szCs w:val="21"/>
            <w:highlight w:val="white"/>
          </w:rPr>
          <w:delText>成矿时代及成矿动力学背景</w:delText>
        </w:r>
        <w:bookmarkEnd w:id="2882"/>
      </w:del>
    </w:p>
    <w:p w14:paraId="517180AC" w14:textId="333B37FA" w:rsidR="00B804E8" w:rsidRPr="00B804E8" w:rsidDel="003730A7" w:rsidRDefault="00654D5F" w:rsidP="008868EF">
      <w:pPr>
        <w:spacing w:after="0" w:line="276" w:lineRule="auto"/>
        <w:ind w:firstLine="420"/>
        <w:jc w:val="both"/>
        <w:rPr>
          <w:del w:id="2884" w:author="1001210222 Choi" w:date="2025-12-15T18:18:00Z" w16du:dateUtc="2025-12-15T10:18:00Z"/>
          <w:rFonts w:ascii="Times New Roman" w:eastAsia="宋体" w:hAnsi="Times New Roman" w:cs="Times New Roman"/>
          <w:sz w:val="21"/>
          <w:szCs w:val="21"/>
        </w:rPr>
      </w:pPr>
      <w:bookmarkStart w:id="2885" w:name="正文段落_111"/>
      <w:del w:id="2886" w:author="1001210222 Choi" w:date="2025-12-15T18:18:00Z" w16du:dateUtc="2025-12-15T10:18:00Z">
        <w:r w:rsidRPr="002F690E" w:rsidDel="003730A7">
          <w:rPr>
            <w:rFonts w:ascii="Times New Roman" w:eastAsia="宋体" w:hAnsi="Times New Roman" w:cs="Times New Roman" w:hint="eastAsia"/>
            <w:sz w:val="21"/>
            <w:szCs w:val="21"/>
            <w:highlight w:val="white"/>
          </w:rPr>
          <w:delText>白云金矿床与典型的胶东型金矿床均形成于早白垩世华北克拉通东缘大规模金成矿事件时间窗口内。通过成矿前石英斑岩（</w:delText>
        </w:r>
      </w:del>
      <w:ins w:id="2887" w:author="home" w:date="2025-12-08T16:37:00Z">
        <w:del w:id="2888" w:author="1001210222 Choi" w:date="2025-12-15T18:18:00Z" w16du:dateUtc="2025-12-15T10:18:00Z">
          <w:r w:rsidR="00C90343" w:rsidDel="003730A7">
            <w:rPr>
              <w:rFonts w:ascii="Times New Roman" w:eastAsia="宋体" w:hAnsi="Times New Roman" w:cs="Times New Roman" w:hint="eastAsia"/>
              <w:sz w:val="21"/>
              <w:szCs w:val="21"/>
              <w:highlight w:val="white"/>
            </w:rPr>
            <w:delText>（</w:delText>
          </w:r>
        </w:del>
      </w:ins>
      <w:del w:id="2889" w:author="1001210222 Choi" w:date="2025-12-15T18:18:00Z" w16du:dateUtc="2025-12-15T10:18:00Z">
        <w:r w:rsidRPr="002F690E" w:rsidDel="003730A7">
          <w:rPr>
            <w:rFonts w:ascii="Times New Roman" w:eastAsia="宋体" w:hAnsi="Times New Roman" w:cs="Times New Roman"/>
            <w:sz w:val="21"/>
            <w:szCs w:val="21"/>
            <w:highlight w:val="white"/>
          </w:rPr>
          <w:delText>127.8</w:delText>
        </w:r>
        <w:r w:rsidR="00F717E4" w:rsidRPr="008868EF" w:rsidDel="003730A7">
          <w:rPr>
            <w:rFonts w:ascii="Times New Roman" w:hAnsi="Times New Roman" w:cs="Times New Roman"/>
            <w:sz w:val="21"/>
            <w:szCs w:val="21"/>
            <w:highlight w:val="white"/>
          </w:rPr>
          <w:delText xml:space="preserve"> ± </w:delText>
        </w:r>
        <w:r w:rsidRPr="002F690E" w:rsidDel="003730A7">
          <w:rPr>
            <w:rFonts w:ascii="Times New Roman" w:eastAsia="宋体" w:hAnsi="Times New Roman" w:cs="Times New Roman"/>
            <w:sz w:val="21"/>
            <w:szCs w:val="21"/>
            <w:highlight w:val="white"/>
          </w:rPr>
          <w:delText> 0.8</w:delText>
        </w:r>
      </w:del>
      <w:ins w:id="2890" w:author="home" w:date="2025-12-08T16:37:00Z">
        <w:del w:id="2891" w:author="1001210222 Choi" w:date="2025-12-15T18:18:00Z" w16du:dateUtc="2025-12-15T10:18:00Z">
          <w:r w:rsidR="00C90343" w:rsidDel="003730A7">
            <w:rPr>
              <w:rFonts w:ascii="Times New Roman" w:eastAsia="宋体" w:hAnsi="Times New Roman" w:cs="Times New Roman" w:hint="eastAsia"/>
              <w:sz w:val="21"/>
              <w:szCs w:val="21"/>
              <w:highlight w:val="white"/>
            </w:rPr>
            <w:delText>）</w:delText>
          </w:r>
        </w:del>
      </w:ins>
      <w:del w:id="2892" w:author="1001210222 Choi" w:date="2025-12-15T18:18:00Z" w16du:dateUtc="2025-12-15T10:18:00Z">
        <w:r w:rsidRPr="002F690E" w:rsidDel="003730A7">
          <w:rPr>
            <w:rFonts w:ascii="Times New Roman" w:eastAsia="宋体" w:hAnsi="Times New Roman" w:cs="Times New Roman"/>
            <w:sz w:val="21"/>
            <w:szCs w:val="21"/>
            <w:highlight w:val="white"/>
          </w:rPr>
          <w:delText xml:space="preserve"> Ma</w:delText>
        </w:r>
        <w:r w:rsidRPr="002F690E" w:rsidDel="003730A7">
          <w:rPr>
            <w:rFonts w:ascii="Times New Roman" w:eastAsia="宋体" w:hAnsi="Times New Roman" w:cs="Times New Roman" w:hint="eastAsia"/>
            <w:sz w:val="21"/>
            <w:szCs w:val="21"/>
            <w:highlight w:val="white"/>
          </w:rPr>
          <w:delText>）与成矿后微晶闪长岩（</w:delText>
        </w:r>
      </w:del>
      <w:ins w:id="2893" w:author="home" w:date="2025-12-08T16:37:00Z">
        <w:del w:id="2894" w:author="1001210222 Choi" w:date="2025-12-15T18:18:00Z" w16du:dateUtc="2025-12-15T10:18:00Z">
          <w:r w:rsidR="00C90343" w:rsidDel="003730A7">
            <w:rPr>
              <w:rFonts w:ascii="Times New Roman" w:eastAsia="宋体" w:hAnsi="Times New Roman" w:cs="Times New Roman" w:hint="eastAsia"/>
              <w:sz w:val="21"/>
              <w:szCs w:val="21"/>
              <w:highlight w:val="white"/>
            </w:rPr>
            <w:delText>（</w:delText>
          </w:r>
        </w:del>
      </w:ins>
      <w:del w:id="2895" w:author="1001210222 Choi" w:date="2025-12-15T18:18:00Z" w16du:dateUtc="2025-12-15T10:18:00Z">
        <w:r w:rsidRPr="002F690E" w:rsidDel="003730A7">
          <w:rPr>
            <w:rFonts w:ascii="Times New Roman" w:eastAsia="宋体" w:hAnsi="Times New Roman" w:cs="Times New Roman"/>
            <w:sz w:val="21"/>
            <w:szCs w:val="21"/>
            <w:highlight w:val="white"/>
          </w:rPr>
          <w:delText>125.6</w:delText>
        </w:r>
        <w:r w:rsidR="00F717E4" w:rsidRPr="008868EF" w:rsidDel="003730A7">
          <w:rPr>
            <w:rFonts w:ascii="Times New Roman" w:hAnsi="Times New Roman" w:cs="Times New Roman"/>
            <w:sz w:val="21"/>
            <w:szCs w:val="21"/>
            <w:highlight w:val="white"/>
          </w:rPr>
          <w:delText xml:space="preserve"> ± </w:delText>
        </w:r>
        <w:r w:rsidR="00E862DE" w:rsidRPr="002F690E" w:rsidDel="003730A7">
          <w:rPr>
            <w:rFonts w:ascii="Times New Roman" w:eastAsia="宋体" w:hAnsi="Times New Roman" w:cs="Times New Roman"/>
            <w:sz w:val="21"/>
            <w:szCs w:val="21"/>
            <w:highlight w:val="white"/>
          </w:rPr>
          <w:delText>1.3</w:delText>
        </w:r>
      </w:del>
      <w:ins w:id="2896" w:author="home" w:date="2025-12-08T16:37:00Z">
        <w:del w:id="2897" w:author="1001210222 Choi" w:date="2025-12-15T18:18:00Z" w16du:dateUtc="2025-12-15T10:18:00Z">
          <w:r w:rsidR="00C90343" w:rsidDel="003730A7">
            <w:rPr>
              <w:rFonts w:ascii="Times New Roman" w:eastAsia="宋体" w:hAnsi="Times New Roman" w:cs="Times New Roman" w:hint="eastAsia"/>
              <w:sz w:val="21"/>
              <w:szCs w:val="21"/>
              <w:highlight w:val="white"/>
            </w:rPr>
            <w:delText>）</w:delText>
          </w:r>
        </w:del>
      </w:ins>
      <w:del w:id="2898" w:author="1001210222 Choi" w:date="2025-12-15T18:18:00Z" w16du:dateUtc="2025-12-15T10:18:00Z">
        <w:r w:rsidR="00E862DE" w:rsidRPr="002F690E" w:rsidDel="003730A7">
          <w:rPr>
            <w:rFonts w:ascii="Times New Roman" w:eastAsia="宋体" w:hAnsi="Times New Roman" w:cs="Times New Roman"/>
            <w:sz w:val="21"/>
            <w:szCs w:val="21"/>
            <w:highlight w:val="white"/>
          </w:rPr>
          <w:delText xml:space="preserve"> Ma</w:delText>
        </w:r>
        <w:r w:rsidR="00E862DE" w:rsidRPr="002F690E" w:rsidDel="003730A7">
          <w:rPr>
            <w:rFonts w:ascii="Times New Roman" w:eastAsia="宋体" w:hAnsi="Times New Roman" w:cs="Times New Roman" w:hint="eastAsia"/>
            <w:sz w:val="21"/>
            <w:szCs w:val="21"/>
            <w:highlight w:val="white"/>
          </w:rPr>
          <w:delText>）的锆石</w:delText>
        </w:r>
        <w:r w:rsidR="00E862DE" w:rsidRPr="002F690E" w:rsidDel="003730A7">
          <w:rPr>
            <w:rFonts w:ascii="Times New Roman" w:eastAsia="宋体" w:hAnsi="Times New Roman" w:cs="Times New Roman"/>
            <w:sz w:val="21"/>
            <w:szCs w:val="21"/>
            <w:highlight w:val="white"/>
          </w:rPr>
          <w:delText>U-Pb</w:delText>
        </w:r>
        <w:r w:rsidR="00E862DE" w:rsidRPr="002F690E" w:rsidDel="003730A7">
          <w:rPr>
            <w:rFonts w:ascii="Times New Roman" w:eastAsia="宋体" w:hAnsi="Times New Roman" w:cs="Times New Roman" w:hint="eastAsia"/>
            <w:sz w:val="21"/>
            <w:szCs w:val="21"/>
            <w:highlight w:val="white"/>
          </w:rPr>
          <w:delText>年龄，白云金矿床的成矿时代被约束为</w:delText>
        </w:r>
        <w:r w:rsidR="00E862DE" w:rsidRPr="002F690E" w:rsidDel="003730A7">
          <w:rPr>
            <w:rFonts w:ascii="Times New Roman" w:eastAsia="宋体" w:hAnsi="Times New Roman" w:cs="Times New Roman" w:hint="eastAsia"/>
            <w:sz w:val="21"/>
            <w:szCs w:val="21"/>
            <w:highlight w:val="white"/>
          </w:rPr>
          <w:delText>~</w:delText>
        </w:r>
      </w:del>
      <w:ins w:id="2899" w:author="home" w:date="2025-12-08T16:14:00Z">
        <w:del w:id="2900" w:author="1001210222 Choi" w:date="2025-12-15T18:18:00Z" w16du:dateUtc="2025-12-15T10:18:00Z">
          <w:r w:rsidR="00260308" w:rsidDel="003730A7">
            <w:rPr>
              <w:rFonts w:ascii="Times New Roman" w:eastAsia="宋体" w:hAnsi="Times New Roman" w:cs="Times New Roman" w:hint="eastAsia"/>
              <w:sz w:val="21"/>
              <w:szCs w:val="21"/>
              <w:highlight w:val="white"/>
            </w:rPr>
            <w:delText>约</w:delText>
          </w:r>
        </w:del>
      </w:ins>
      <w:del w:id="2901" w:author="1001210222 Choi" w:date="2025-12-15T18:18:00Z" w16du:dateUtc="2025-12-15T10:18:00Z">
        <w:r w:rsidR="00E862DE" w:rsidRPr="002F690E" w:rsidDel="003730A7">
          <w:rPr>
            <w:rFonts w:ascii="Times New Roman" w:eastAsia="宋体" w:hAnsi="Times New Roman" w:cs="Times New Roman"/>
            <w:sz w:val="21"/>
            <w:szCs w:val="21"/>
            <w:highlight w:val="white"/>
          </w:rPr>
          <w:delText>126 Ma</w:delText>
        </w:r>
        <w:r w:rsidR="00E862DE" w:rsidRPr="00654D5F" w:rsidDel="003730A7">
          <w:rPr>
            <w:rFonts w:ascii="Times New Roman" w:eastAsia="宋体" w:hAnsi="Times New Roman" w:cs="Times New Roman"/>
            <w:noProof/>
            <w:sz w:val="21"/>
            <w:szCs w:val="21"/>
            <w:highlight w:val="yellow"/>
            <w:vertAlign w:val="superscript"/>
          </w:rPr>
          <w:delText>[24]</w:delText>
        </w:r>
        <w:r w:rsidR="00014D00" w:rsidRPr="002F690E" w:rsidDel="003730A7">
          <w:rPr>
            <w:rFonts w:ascii="Times New Roman" w:eastAsia="宋体" w:hAnsi="Times New Roman" w:cs="Times New Roman" w:hint="eastAsia"/>
            <w:sz w:val="21"/>
            <w:szCs w:val="21"/>
            <w:highlight w:val="white"/>
          </w:rPr>
          <w:delText>，典型胶东型金矿床的成矿年龄集中于</w:delText>
        </w:r>
        <w:r w:rsidR="00014D00" w:rsidRPr="002F690E" w:rsidDel="003730A7">
          <w:rPr>
            <w:rFonts w:ascii="Times New Roman" w:eastAsia="宋体" w:hAnsi="Times New Roman" w:cs="Times New Roman" w:hint="eastAsia"/>
            <w:sz w:val="21"/>
            <w:szCs w:val="21"/>
            <w:highlight w:val="white"/>
          </w:rPr>
          <w:delText>~</w:delText>
        </w:r>
      </w:del>
      <w:ins w:id="2902" w:author="home" w:date="2025-12-08T16:14:00Z">
        <w:del w:id="2903" w:author="1001210222 Choi" w:date="2025-12-15T18:18:00Z" w16du:dateUtc="2025-12-15T10:18:00Z">
          <w:r w:rsidR="001D5D98" w:rsidDel="003730A7">
            <w:rPr>
              <w:rFonts w:ascii="Times New Roman" w:eastAsia="宋体" w:hAnsi="Times New Roman" w:cs="Times New Roman" w:hint="eastAsia"/>
              <w:sz w:val="21"/>
              <w:szCs w:val="21"/>
              <w:highlight w:val="white"/>
            </w:rPr>
            <w:delText>约</w:delText>
          </w:r>
        </w:del>
      </w:ins>
      <w:del w:id="2904" w:author="1001210222 Choi" w:date="2025-12-15T18:18:00Z" w16du:dateUtc="2025-12-15T10:18:00Z">
        <w:r w:rsidR="00014D00" w:rsidRPr="002F690E" w:rsidDel="003730A7">
          <w:rPr>
            <w:rFonts w:ascii="Times New Roman" w:eastAsia="宋体" w:hAnsi="Times New Roman" w:cs="Times New Roman"/>
            <w:sz w:val="21"/>
            <w:szCs w:val="21"/>
            <w:highlight w:val="white"/>
          </w:rPr>
          <w:delText>120 Ma</w:delText>
        </w:r>
      </w:del>
      <w:ins w:id="2905" w:author="home" w:date="2025-12-08T16:37:00Z">
        <w:del w:id="2906" w:author="1001210222 Choi" w:date="2025-12-15T18:18:00Z" w16du:dateUtc="2025-12-15T10:18:00Z">
          <w:r w:rsidR="00933F94" w:rsidRPr="00654D5F" w:rsidDel="003730A7">
            <w:rPr>
              <w:rFonts w:ascii="Times New Roman" w:eastAsia="宋体" w:hAnsi="Times New Roman"/>
              <w:noProof/>
              <w:sz w:val="21"/>
              <w:szCs w:val="21"/>
              <w:highlight w:val="yellow"/>
              <w:vertAlign w:val="superscript"/>
            </w:rPr>
            <w:delText>[7,72,239</w:delText>
          </w:r>
          <w:r w:rsidR="00933F94" w:rsidDel="003730A7">
            <w:rPr>
              <w:rFonts w:ascii="Times New Roman" w:eastAsia="宋体" w:hAnsi="Times New Roman"/>
              <w:noProof/>
              <w:sz w:val="21"/>
              <w:szCs w:val="21"/>
              <w:highlight w:val="yellow"/>
              <w:vertAlign w:val="superscript"/>
            </w:rPr>
            <w:delText>-</w:delText>
          </w:r>
          <w:r w:rsidR="00933F94" w:rsidRPr="00654D5F" w:rsidDel="003730A7">
            <w:rPr>
              <w:rFonts w:ascii="Times New Roman" w:eastAsia="宋体" w:hAnsi="Times New Roman"/>
              <w:noProof/>
              <w:sz w:val="21"/>
              <w:szCs w:val="21"/>
              <w:highlight w:val="yellow"/>
              <w:vertAlign w:val="superscript"/>
            </w:rPr>
            <w:delText>240]</w:delText>
          </w:r>
        </w:del>
      </w:ins>
      <w:del w:id="2907" w:author="1001210222 Choi" w:date="2025-12-15T18:18:00Z" w16du:dateUtc="2025-12-15T10:18:00Z">
        <w:r w:rsidR="00014D00" w:rsidRPr="002F690E" w:rsidDel="003730A7">
          <w:rPr>
            <w:rFonts w:ascii="Times New Roman" w:eastAsia="宋体" w:hAnsi="Times New Roman" w:cs="Times New Roman" w:hint="eastAsia"/>
            <w:sz w:val="21"/>
            <w:szCs w:val="21"/>
            <w:highlight w:val="white"/>
          </w:rPr>
          <w:delText>（表</w:delText>
        </w:r>
        <w:r w:rsidR="00014D00" w:rsidRPr="002F690E" w:rsidDel="003730A7">
          <w:rPr>
            <w:rFonts w:ascii="Times New Roman" w:eastAsia="宋体" w:hAnsi="Times New Roman" w:cs="Times New Roman"/>
            <w:sz w:val="21"/>
            <w:szCs w:val="21"/>
            <w:highlight w:val="white"/>
          </w:rPr>
          <w:delText>1</w:delText>
        </w:r>
      </w:del>
      <w:commentRangeStart w:id="2908"/>
      <w:commentRangeStart w:id="2909"/>
      <w:ins w:id="2910" w:author="home" w:date="2025-12-08T16:46:00Z">
        <w:del w:id="2911" w:author="1001210222 Choi" w:date="2025-12-15T18:18:00Z" w16du:dateUtc="2025-12-15T10:18:00Z">
          <w:r w:rsidR="0084353A" w:rsidRPr="0084353A" w:rsidDel="003730A7">
            <w:rPr>
              <w:rFonts w:ascii="Times New Roman" w:eastAsia="宋体" w:hAnsi="Times New Roman" w:cs="Times New Roman"/>
              <w:sz w:val="21"/>
              <w:szCs w:val="21"/>
              <w:highlight w:val="yellow"/>
              <w:vertAlign w:val="superscript"/>
            </w:rPr>
            <w:delText>[6</w:delText>
          </w:r>
        </w:del>
      </w:ins>
      <w:ins w:id="2912" w:author="home" w:date="2025-12-08T16:52:00Z">
        <w:del w:id="2913" w:author="1001210222 Choi" w:date="2025-12-15T18:18:00Z" w16du:dateUtc="2025-12-15T10:18:00Z">
          <w:r w:rsidR="00BB1530" w:rsidDel="003730A7">
            <w:rPr>
              <w:rFonts w:ascii="Times New Roman" w:eastAsia="宋体" w:hAnsi="Times New Roman" w:cs="Times New Roman"/>
              <w:sz w:val="21"/>
              <w:szCs w:val="21"/>
              <w:highlight w:val="yellow"/>
              <w:vertAlign w:val="superscript"/>
            </w:rPr>
            <w:delText>-</w:delText>
          </w:r>
        </w:del>
      </w:ins>
      <w:ins w:id="2914" w:author="home" w:date="2025-12-08T16:46:00Z">
        <w:del w:id="2915" w:author="1001210222 Choi" w:date="2025-12-15T18:18:00Z" w16du:dateUtc="2025-12-15T10:18:00Z">
          <w:r w:rsidR="0084353A" w:rsidRPr="0084353A" w:rsidDel="003730A7">
            <w:rPr>
              <w:rFonts w:ascii="Times New Roman" w:eastAsia="宋体" w:hAnsi="Times New Roman" w:cs="Times New Roman"/>
              <w:sz w:val="21"/>
              <w:szCs w:val="21"/>
              <w:highlight w:val="yellow"/>
              <w:vertAlign w:val="superscript"/>
            </w:rPr>
            <w:delText>7,12,24, 26, 31, 34, 44, 46, 48, 72-79, 82, 108, 159, 182-186, 196-201, 209-213, 216, 218, 225, 227-230, 239-</w:delText>
          </w:r>
        </w:del>
        <w:del w:id="2916" w:author="1001210222 Choi" w:date="2025-12-09T16:03:00Z" w16du:dateUtc="2025-12-09T08:03:00Z">
          <w:r w:rsidR="0084353A" w:rsidRPr="0084353A" w:rsidDel="001A06E8">
            <w:rPr>
              <w:rFonts w:ascii="Times New Roman" w:eastAsia="宋体" w:hAnsi="Times New Roman" w:cs="Times New Roman"/>
              <w:sz w:val="21"/>
              <w:szCs w:val="21"/>
              <w:highlight w:val="yellow"/>
              <w:vertAlign w:val="superscript"/>
            </w:rPr>
            <w:delText>240,</w:delText>
          </w:r>
          <w:r w:rsidR="001C787D" w:rsidDel="001A06E8">
            <w:rPr>
              <w:rFonts w:ascii="Times New Roman" w:eastAsia="宋体" w:hAnsi="Times New Roman" w:cs="Times New Roman"/>
              <w:sz w:val="21"/>
              <w:szCs w:val="21"/>
              <w:highlight w:val="yellow"/>
              <w:vertAlign w:val="superscript"/>
            </w:rPr>
            <w:delText xml:space="preserve"> </w:delText>
          </w:r>
          <w:r w:rsidR="0084353A" w:rsidRPr="0084353A" w:rsidDel="001A06E8">
            <w:rPr>
              <w:rFonts w:ascii="Times New Roman" w:eastAsia="宋体" w:hAnsi="Times New Roman" w:cs="Times New Roman"/>
              <w:sz w:val="21"/>
              <w:szCs w:val="21"/>
              <w:highlight w:val="yellow"/>
              <w:vertAlign w:val="superscript"/>
            </w:rPr>
            <w:delText>243-</w:delText>
          </w:r>
        </w:del>
        <w:del w:id="2917" w:author="1001210222 Choi" w:date="2025-12-15T18:18:00Z" w16du:dateUtc="2025-12-15T10:18:00Z">
          <w:r w:rsidR="0084353A" w:rsidRPr="0084353A" w:rsidDel="003730A7">
            <w:rPr>
              <w:rFonts w:ascii="Times New Roman" w:eastAsia="宋体" w:hAnsi="Times New Roman" w:cs="Times New Roman"/>
              <w:sz w:val="21"/>
              <w:szCs w:val="21"/>
              <w:highlight w:val="yellow"/>
              <w:vertAlign w:val="superscript"/>
            </w:rPr>
            <w:delText>248]</w:delText>
          </w:r>
          <w:commentRangeEnd w:id="2908"/>
          <w:r w:rsidR="00B0069C" w:rsidDel="003730A7">
            <w:rPr>
              <w:rStyle w:val="afa"/>
            </w:rPr>
            <w:commentReference w:id="2908"/>
          </w:r>
        </w:del>
      </w:ins>
      <w:commentRangeEnd w:id="2909"/>
      <w:del w:id="2918" w:author="1001210222 Choi" w:date="2025-12-15T18:18:00Z" w16du:dateUtc="2025-12-15T10:18:00Z">
        <w:r w:rsidR="001A06E8" w:rsidDel="003730A7">
          <w:rPr>
            <w:rStyle w:val="afa"/>
          </w:rPr>
          <w:commentReference w:id="2909"/>
        </w:r>
        <w:r w:rsidR="00014D00" w:rsidRPr="002F690E" w:rsidDel="003730A7">
          <w:rPr>
            <w:rFonts w:ascii="Times New Roman" w:eastAsia="宋体" w:hAnsi="Times New Roman" w:cs="Times New Roman" w:hint="eastAsia"/>
            <w:sz w:val="21"/>
            <w:szCs w:val="21"/>
            <w:highlight w:val="white"/>
          </w:rPr>
          <w:delText>）</w:delText>
        </w:r>
        <w:r w:rsidR="00B83096" w:rsidRPr="00654D5F" w:rsidDel="003730A7">
          <w:rPr>
            <w:rFonts w:ascii="Times New Roman" w:eastAsia="宋体" w:hAnsi="Times New Roman"/>
            <w:noProof/>
            <w:sz w:val="21"/>
            <w:szCs w:val="21"/>
            <w:highlight w:val="yellow"/>
            <w:vertAlign w:val="superscript"/>
          </w:rPr>
          <w:delText>[7,72,239,240]</w:delText>
        </w:r>
        <w:r w:rsidR="00893CB0" w:rsidRPr="002F690E" w:rsidDel="003730A7">
          <w:rPr>
            <w:rFonts w:ascii="Times New Roman" w:eastAsia="宋体" w:hAnsi="Times New Roman" w:hint="eastAsia"/>
            <w:sz w:val="21"/>
            <w:szCs w:val="21"/>
            <w:highlight w:val="white"/>
          </w:rPr>
          <w:delText>。二者约</w:delText>
        </w:r>
        <w:r w:rsidR="00893CB0" w:rsidRPr="002F690E" w:rsidDel="003730A7">
          <w:rPr>
            <w:rFonts w:ascii="Times New Roman" w:eastAsia="宋体" w:hAnsi="Times New Roman"/>
            <w:sz w:val="21"/>
            <w:szCs w:val="21"/>
            <w:highlight w:val="white"/>
          </w:rPr>
          <w:delText>6 Ma</w:delText>
        </w:r>
        <w:r w:rsidR="00893CB0" w:rsidRPr="002F690E" w:rsidDel="003730A7">
          <w:rPr>
            <w:rFonts w:ascii="Times New Roman" w:eastAsia="宋体" w:hAnsi="Times New Roman" w:hint="eastAsia"/>
            <w:sz w:val="21"/>
            <w:szCs w:val="21"/>
            <w:highlight w:val="white"/>
          </w:rPr>
          <w:delText>的时间差处于区域成矿事件的误差范围内，可见成矿时代高度一致。构造背景上，辽东与胶东半岛在该时期具有相似的岩石圈物理性质和统一的深部动力学机制</w:delText>
        </w:r>
        <w:r w:rsidR="00B83096" w:rsidRPr="00654D5F" w:rsidDel="003730A7">
          <w:rPr>
            <w:rFonts w:ascii="Times New Roman" w:eastAsia="宋体" w:hAnsi="Times New Roman"/>
            <w:noProof/>
            <w:sz w:val="21"/>
            <w:szCs w:val="21"/>
            <w:highlight w:val="yellow"/>
            <w:vertAlign w:val="superscript"/>
          </w:rPr>
          <w:delText>[122,241]</w:delText>
        </w:r>
        <w:r w:rsidR="003E4B6E" w:rsidRPr="002F690E" w:rsidDel="003730A7">
          <w:rPr>
            <w:rFonts w:ascii="Times New Roman" w:eastAsia="宋体" w:hAnsi="Times New Roman" w:cs="Times New Roman" w:hint="eastAsia"/>
            <w:sz w:val="21"/>
            <w:szCs w:val="21"/>
            <w:highlight w:val="white"/>
          </w:rPr>
          <w:delText>，二者均受控于</w:delText>
        </w:r>
        <w:r w:rsidRPr="002F690E" w:rsidDel="003730A7">
          <w:rPr>
            <w:rFonts w:ascii="Times New Roman" w:eastAsia="宋体" w:hAnsi="Times New Roman" w:cs="Times New Roman" w:hint="eastAsia"/>
            <w:sz w:val="21"/>
            <w:szCs w:val="21"/>
            <w:highlight w:val="white"/>
          </w:rPr>
          <w:delText>早白垩世古太平洋板块俯冲后回撤引发的华北克拉通东缘强烈伸展、岩石圈剧烈减薄及软流圈大规模上涌</w:delText>
        </w:r>
        <w:r w:rsidR="00B83096" w:rsidRPr="00654D5F" w:rsidDel="003730A7">
          <w:rPr>
            <w:rFonts w:ascii="Times New Roman" w:eastAsia="宋体" w:hAnsi="Times New Roman" w:cs="Times New Roman"/>
            <w:noProof/>
            <w:sz w:val="21"/>
            <w:szCs w:val="21"/>
            <w:highlight w:val="yellow"/>
            <w:vertAlign w:val="superscript"/>
          </w:rPr>
          <w:delText>[6,10,73,93,213,242]</w:delText>
        </w:r>
        <w:r w:rsidRPr="002F690E" w:rsidDel="003730A7">
          <w:rPr>
            <w:rFonts w:ascii="Times New Roman" w:eastAsia="宋体" w:hAnsi="Times New Roman" w:cs="Times New Roman" w:hint="eastAsia"/>
            <w:sz w:val="21"/>
            <w:szCs w:val="21"/>
            <w:highlight w:val="white"/>
          </w:rPr>
          <w:delText>，这一伸展过程明显区别于晚三叠世古亚洲洋闭合后的挤压环境</w:delText>
        </w:r>
        <w:r w:rsidR="00CD0D40" w:rsidRPr="00654D5F" w:rsidDel="003730A7">
          <w:rPr>
            <w:rFonts w:ascii="Times New Roman" w:eastAsia="宋体" w:hAnsi="Times New Roman" w:cs="Times New Roman"/>
            <w:noProof/>
            <w:sz w:val="21"/>
            <w:szCs w:val="21"/>
            <w:highlight w:val="yellow"/>
            <w:vertAlign w:val="superscript"/>
          </w:rPr>
          <w:delText>[58]</w:delText>
        </w:r>
        <w:r w:rsidRPr="002F690E" w:rsidDel="003730A7">
          <w:rPr>
            <w:rFonts w:ascii="Times New Roman" w:eastAsia="宋体" w:hAnsi="Times New Roman" w:cs="Times New Roman" w:hint="eastAsia"/>
            <w:sz w:val="21"/>
            <w:szCs w:val="21"/>
            <w:highlight w:val="white"/>
          </w:rPr>
          <w:delText>，同时排除了“造山型金矿”的构造背景前提。</w:delText>
        </w:r>
        <w:bookmarkEnd w:id="2885"/>
      </w:del>
    </w:p>
    <w:p w14:paraId="72C0D356" w14:textId="6C5B56E1" w:rsidR="00B804E8" w:rsidRPr="00B804E8" w:rsidDel="003730A7" w:rsidRDefault="00654D5F" w:rsidP="008868EF">
      <w:pPr>
        <w:spacing w:after="0" w:line="240" w:lineRule="auto"/>
        <w:jc w:val="center"/>
        <w:rPr>
          <w:del w:id="2919" w:author="1001210222 Choi" w:date="2025-12-15T18:18:00Z" w16du:dateUtc="2025-12-15T10:18:00Z"/>
          <w:rFonts w:ascii="黑体" w:eastAsia="黑体" w:hAnsi="黑体" w:hint="eastAsia"/>
          <w:sz w:val="18"/>
          <w:szCs w:val="18"/>
        </w:rPr>
      </w:pPr>
      <w:bookmarkStart w:id="2920" w:name="中文表序_1"/>
      <w:bookmarkStart w:id="2921" w:name="中文表题_2"/>
      <w:del w:id="2922" w:author="1001210222 Choi" w:date="2025-12-15T18:18:00Z" w16du:dateUtc="2025-12-15T10:18:00Z">
        <w:r w:rsidRPr="002F690E" w:rsidDel="003730A7">
          <w:rPr>
            <w:rFonts w:ascii="黑体" w:eastAsia="黑体" w:hAnsi="黑体" w:hint="eastAsia"/>
            <w:sz w:val="18"/>
            <w:szCs w:val="18"/>
            <w:highlight w:val="white"/>
          </w:rPr>
          <w:delText>表</w:delText>
        </w:r>
        <w:r w:rsidRPr="002F690E" w:rsidDel="003730A7">
          <w:rPr>
            <w:rFonts w:ascii="黑体" w:eastAsia="黑体" w:hAnsi="黑体"/>
            <w:sz w:val="18"/>
            <w:szCs w:val="18"/>
            <w:highlight w:val="white"/>
          </w:rPr>
          <w:delText>1</w:delText>
        </w:r>
        <w:bookmarkEnd w:id="2920"/>
        <w:r w:rsidRPr="002F690E" w:rsidDel="003730A7">
          <w:rPr>
            <w:rFonts w:ascii="黑体" w:eastAsia="黑体" w:hAnsi="黑体"/>
            <w:sz w:val="18"/>
            <w:szCs w:val="18"/>
            <w:highlight w:val="white"/>
          </w:rPr>
          <w:delText xml:space="preserve"> 白云金矿床与典型胶东型金矿床核心成矿特征对比</w:delText>
        </w:r>
        <w:bookmarkEnd w:id="2921"/>
      </w:del>
    </w:p>
    <w:p w14:paraId="5BE0B7CF" w14:textId="6F76FC1E" w:rsidR="00014D00" w:rsidRPr="002F690E" w:rsidDel="003730A7" w:rsidRDefault="00654D5F" w:rsidP="008868EF">
      <w:pPr>
        <w:spacing w:after="0" w:line="240" w:lineRule="auto"/>
        <w:jc w:val="center"/>
        <w:rPr>
          <w:del w:id="2923" w:author="1001210222 Choi" w:date="2025-12-15T18:18:00Z" w16du:dateUtc="2025-12-15T10:18:00Z"/>
          <w:rFonts w:ascii="Times New Roman" w:eastAsia="黑体" w:hAnsi="Times New Roman" w:cs="Times New Roman"/>
          <w:sz w:val="18"/>
          <w:szCs w:val="18"/>
        </w:rPr>
      </w:pPr>
      <w:bookmarkStart w:id="2924" w:name="英文表序_2"/>
      <w:bookmarkStart w:id="2925" w:name="英文表题_2"/>
      <w:del w:id="2926" w:author="1001210222 Choi" w:date="2025-12-15T18:18:00Z" w16du:dateUtc="2025-12-15T10:18:00Z">
        <w:r w:rsidRPr="002F690E" w:rsidDel="003730A7">
          <w:rPr>
            <w:rFonts w:ascii="Times New Roman" w:eastAsia="黑体" w:hAnsi="Times New Roman" w:cs="Times New Roman"/>
            <w:sz w:val="18"/>
            <w:szCs w:val="18"/>
            <w:highlight w:val="white"/>
          </w:rPr>
          <w:delText>Table</w:delText>
        </w:r>
        <w:bookmarkEnd w:id="2924"/>
        <w:r w:rsidRPr="002F690E" w:rsidDel="003730A7">
          <w:rPr>
            <w:rFonts w:ascii="Times New Roman" w:eastAsia="黑体" w:hAnsi="Times New Roman" w:cs="Times New Roman"/>
            <w:sz w:val="18"/>
            <w:szCs w:val="18"/>
            <w:highlight w:val="white"/>
          </w:rPr>
          <w:delText xml:space="preserve"> 1 Comparison of </w:delText>
        </w:r>
        <w:r w:rsidR="00534421" w:rsidRPr="002F690E" w:rsidDel="003730A7">
          <w:rPr>
            <w:rFonts w:ascii="Times New Roman" w:eastAsia="黑体" w:hAnsi="Times New Roman" w:cs="Times New Roman"/>
            <w:sz w:val="18"/>
            <w:szCs w:val="18"/>
            <w:highlight w:val="white"/>
          </w:rPr>
          <w:delText>c</w:delText>
        </w:r>
        <w:r w:rsidRPr="002F690E" w:rsidDel="003730A7">
          <w:rPr>
            <w:rFonts w:ascii="Times New Roman" w:eastAsia="黑体" w:hAnsi="Times New Roman" w:cs="Times New Roman"/>
            <w:sz w:val="18"/>
            <w:szCs w:val="18"/>
            <w:highlight w:val="white"/>
          </w:rPr>
          <w:delText xml:space="preserve">haracteristics between the Baiyun </w:delText>
        </w:r>
        <w:r w:rsidR="00534421" w:rsidRPr="002F690E" w:rsidDel="003730A7">
          <w:rPr>
            <w:rFonts w:ascii="Times New Roman" w:eastAsia="黑体" w:hAnsi="Times New Roman" w:cs="Times New Roman"/>
            <w:sz w:val="18"/>
            <w:szCs w:val="18"/>
            <w:highlight w:val="white"/>
          </w:rPr>
          <w:delText>g</w:delText>
        </w:r>
        <w:r w:rsidRPr="002F690E" w:rsidDel="003730A7">
          <w:rPr>
            <w:rFonts w:ascii="Times New Roman" w:eastAsia="黑体" w:hAnsi="Times New Roman" w:cs="Times New Roman"/>
            <w:sz w:val="18"/>
            <w:szCs w:val="18"/>
            <w:highlight w:val="white"/>
          </w:rPr>
          <w:delText xml:space="preserve">old </w:delText>
        </w:r>
        <w:r w:rsidR="00534421" w:rsidRPr="002F690E" w:rsidDel="003730A7">
          <w:rPr>
            <w:rFonts w:ascii="Times New Roman" w:eastAsia="黑体" w:hAnsi="Times New Roman" w:cs="Times New Roman"/>
            <w:sz w:val="18"/>
            <w:szCs w:val="18"/>
            <w:highlight w:val="white"/>
          </w:rPr>
          <w:delText>d</w:delText>
        </w:r>
        <w:r w:rsidRPr="002F690E" w:rsidDel="003730A7">
          <w:rPr>
            <w:rFonts w:ascii="Times New Roman" w:eastAsia="黑体" w:hAnsi="Times New Roman" w:cs="Times New Roman"/>
            <w:sz w:val="18"/>
            <w:szCs w:val="18"/>
            <w:highlight w:val="white"/>
          </w:rPr>
          <w:delText xml:space="preserve">eposit and </w:delText>
        </w:r>
        <w:r w:rsidR="00534421" w:rsidRPr="002F690E" w:rsidDel="003730A7">
          <w:rPr>
            <w:rFonts w:ascii="Times New Roman" w:eastAsia="黑体" w:hAnsi="Times New Roman" w:cs="Times New Roman"/>
            <w:sz w:val="18"/>
            <w:szCs w:val="18"/>
            <w:highlight w:val="white"/>
          </w:rPr>
          <w:delText>t</w:delText>
        </w:r>
        <w:r w:rsidRPr="002F690E" w:rsidDel="003730A7">
          <w:rPr>
            <w:rFonts w:ascii="Times New Roman" w:eastAsia="黑体" w:hAnsi="Times New Roman" w:cs="Times New Roman"/>
            <w:sz w:val="18"/>
            <w:szCs w:val="18"/>
            <w:highlight w:val="white"/>
          </w:rPr>
          <w:delText xml:space="preserve">ypical Jiaodong-type </w:delText>
        </w:r>
        <w:r w:rsidR="00534421" w:rsidRPr="002F690E" w:rsidDel="003730A7">
          <w:rPr>
            <w:rFonts w:ascii="Times New Roman" w:eastAsia="黑体" w:hAnsi="Times New Roman" w:cs="Times New Roman"/>
            <w:sz w:val="18"/>
            <w:szCs w:val="18"/>
            <w:highlight w:val="white"/>
          </w:rPr>
          <w:delText>g</w:delText>
        </w:r>
        <w:r w:rsidRPr="002F690E" w:rsidDel="003730A7">
          <w:rPr>
            <w:rFonts w:ascii="Times New Roman" w:eastAsia="黑体" w:hAnsi="Times New Roman" w:cs="Times New Roman"/>
            <w:sz w:val="18"/>
            <w:szCs w:val="18"/>
            <w:highlight w:val="white"/>
          </w:rPr>
          <w:delText xml:space="preserve">old </w:delText>
        </w:r>
        <w:r w:rsidR="00534421" w:rsidRPr="002F690E" w:rsidDel="003730A7">
          <w:rPr>
            <w:rFonts w:ascii="Times New Roman" w:eastAsia="黑体" w:hAnsi="Times New Roman" w:cs="Times New Roman"/>
            <w:sz w:val="18"/>
            <w:szCs w:val="18"/>
            <w:highlight w:val="white"/>
          </w:rPr>
          <w:delText>d</w:delText>
        </w:r>
        <w:r w:rsidRPr="002F690E" w:rsidDel="003730A7">
          <w:rPr>
            <w:rFonts w:ascii="Times New Roman" w:eastAsia="黑体" w:hAnsi="Times New Roman" w:cs="Times New Roman"/>
            <w:sz w:val="18"/>
            <w:szCs w:val="18"/>
            <w:highlight w:val="white"/>
          </w:rPr>
          <w:delText>eposits</w:delText>
        </w:r>
        <w:bookmarkEnd w:id="2925"/>
      </w:del>
    </w:p>
    <w:tbl>
      <w:tblPr>
        <w:tblStyle w:val="af4"/>
        <w:tblW w:w="90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2479"/>
        <w:gridCol w:w="2577"/>
        <w:gridCol w:w="2679"/>
      </w:tblGrid>
      <w:tr w:rsidR="006B33B9" w:rsidDel="003730A7" w14:paraId="06D26E18" w14:textId="5A8E17FC" w:rsidTr="005673D2">
        <w:trPr>
          <w:trHeight w:val="278"/>
          <w:jc w:val="center"/>
          <w:del w:id="2927" w:author="1001210222 Choi" w:date="2025-12-15T18:18:00Z" w16du:dateUtc="2025-12-15T10:18:00Z"/>
        </w:trPr>
        <w:tc>
          <w:tcPr>
            <w:tcW w:w="1370" w:type="dxa"/>
            <w:tcBorders>
              <w:top w:val="single" w:sz="12" w:space="0" w:color="auto"/>
              <w:bottom w:val="single" w:sz="4" w:space="0" w:color="auto"/>
            </w:tcBorders>
            <w:vAlign w:val="center"/>
          </w:tcPr>
          <w:p w14:paraId="56F878FC" w14:textId="659905FC" w:rsidR="00114282" w:rsidRPr="002F690E" w:rsidDel="003730A7" w:rsidRDefault="00654D5F" w:rsidP="008868EF">
            <w:pPr>
              <w:spacing w:line="276" w:lineRule="auto"/>
              <w:jc w:val="center"/>
              <w:rPr>
                <w:del w:id="2928" w:author="1001210222 Choi" w:date="2025-12-15T18:18:00Z" w16du:dateUtc="2025-12-15T10:18:00Z"/>
                <w:rFonts w:ascii="Times New Roman" w:eastAsia="宋体" w:hAnsi="Times New Roman" w:cs="Times New Roman"/>
                <w:b/>
                <w:bCs/>
                <w:sz w:val="15"/>
                <w:szCs w:val="15"/>
              </w:rPr>
            </w:pPr>
            <w:del w:id="2929" w:author="1001210222 Choi" w:date="2025-12-15T18:18:00Z" w16du:dateUtc="2025-12-15T10:18:00Z">
              <w:r w:rsidRPr="002F690E" w:rsidDel="003730A7">
                <w:rPr>
                  <w:rFonts w:ascii="Times New Roman" w:eastAsia="宋体" w:hAnsi="Times New Roman" w:cs="Times New Roman" w:hint="eastAsia"/>
                  <w:b/>
                  <w:bCs/>
                  <w:sz w:val="15"/>
                  <w:szCs w:val="15"/>
                </w:rPr>
                <w:delText>矿床特征</w:delText>
              </w:r>
              <w:bookmarkStart w:id="2930" w:name="表格_1"/>
            </w:del>
          </w:p>
        </w:tc>
        <w:tc>
          <w:tcPr>
            <w:tcW w:w="2523" w:type="dxa"/>
            <w:tcBorders>
              <w:top w:val="single" w:sz="12" w:space="0" w:color="auto"/>
              <w:bottom w:val="single" w:sz="4" w:space="0" w:color="auto"/>
            </w:tcBorders>
            <w:vAlign w:val="center"/>
          </w:tcPr>
          <w:p w14:paraId="15462DE5" w14:textId="7E53FC11" w:rsidR="00114282" w:rsidRPr="002F690E" w:rsidDel="003730A7" w:rsidRDefault="00654D5F" w:rsidP="008868EF">
            <w:pPr>
              <w:spacing w:line="276" w:lineRule="auto"/>
              <w:jc w:val="center"/>
              <w:rPr>
                <w:del w:id="2931" w:author="1001210222 Choi" w:date="2025-12-15T18:18:00Z" w16du:dateUtc="2025-12-15T10:18:00Z"/>
                <w:rFonts w:ascii="Times New Roman" w:eastAsia="宋体" w:hAnsi="Times New Roman" w:cs="Times New Roman"/>
                <w:b/>
                <w:bCs/>
                <w:sz w:val="15"/>
                <w:szCs w:val="15"/>
              </w:rPr>
            </w:pPr>
            <w:del w:id="2932" w:author="1001210222 Choi" w:date="2025-12-15T18:18:00Z" w16du:dateUtc="2025-12-15T10:18:00Z">
              <w:r w:rsidRPr="002F690E" w:rsidDel="003730A7">
                <w:rPr>
                  <w:rFonts w:ascii="Times New Roman" w:eastAsia="宋体" w:hAnsi="Times New Roman" w:cs="Times New Roman" w:hint="eastAsia"/>
                  <w:b/>
                  <w:bCs/>
                  <w:sz w:val="15"/>
                  <w:szCs w:val="15"/>
                </w:rPr>
                <w:delText>白云金矿床</w:delText>
              </w:r>
            </w:del>
          </w:p>
        </w:tc>
        <w:tc>
          <w:tcPr>
            <w:tcW w:w="2631" w:type="dxa"/>
            <w:tcBorders>
              <w:top w:val="single" w:sz="12" w:space="0" w:color="auto"/>
              <w:bottom w:val="single" w:sz="4" w:space="0" w:color="auto"/>
            </w:tcBorders>
            <w:vAlign w:val="center"/>
          </w:tcPr>
          <w:p w14:paraId="405B7592" w14:textId="70CB9255" w:rsidR="00114282" w:rsidRPr="002F690E" w:rsidDel="003730A7" w:rsidRDefault="00654D5F" w:rsidP="008868EF">
            <w:pPr>
              <w:spacing w:line="276" w:lineRule="auto"/>
              <w:jc w:val="center"/>
              <w:rPr>
                <w:del w:id="2933" w:author="1001210222 Choi" w:date="2025-12-15T18:18:00Z" w16du:dateUtc="2025-12-15T10:18:00Z"/>
                <w:rFonts w:ascii="Times New Roman" w:eastAsia="宋体" w:hAnsi="Times New Roman" w:cs="Times New Roman"/>
                <w:b/>
                <w:bCs/>
                <w:sz w:val="15"/>
                <w:szCs w:val="15"/>
              </w:rPr>
            </w:pPr>
            <w:del w:id="2934" w:author="1001210222 Choi" w:date="2025-12-15T18:18:00Z" w16du:dateUtc="2025-12-15T10:18:00Z">
              <w:r w:rsidRPr="002F690E" w:rsidDel="003730A7">
                <w:rPr>
                  <w:rFonts w:ascii="Times New Roman" w:eastAsia="宋体" w:hAnsi="Times New Roman" w:cs="Times New Roman" w:hint="eastAsia"/>
                  <w:b/>
                  <w:bCs/>
                  <w:sz w:val="15"/>
                  <w:szCs w:val="15"/>
                </w:rPr>
                <w:delText>典型的胶东型金矿床</w:delText>
              </w:r>
            </w:del>
          </w:p>
        </w:tc>
        <w:tc>
          <w:tcPr>
            <w:tcW w:w="2549" w:type="dxa"/>
            <w:tcBorders>
              <w:top w:val="single" w:sz="12" w:space="0" w:color="auto"/>
              <w:bottom w:val="single" w:sz="4" w:space="0" w:color="auto"/>
            </w:tcBorders>
            <w:vAlign w:val="center"/>
          </w:tcPr>
          <w:p w14:paraId="0FBA318B" w14:textId="0EA13C2C" w:rsidR="00114282" w:rsidRPr="002F690E" w:rsidDel="003730A7" w:rsidRDefault="00654D5F" w:rsidP="008868EF">
            <w:pPr>
              <w:spacing w:line="276" w:lineRule="auto"/>
              <w:jc w:val="center"/>
              <w:rPr>
                <w:del w:id="2935" w:author="1001210222 Choi" w:date="2025-12-15T18:18:00Z" w16du:dateUtc="2025-12-15T10:18:00Z"/>
                <w:rFonts w:ascii="Times New Roman" w:eastAsia="宋体" w:hAnsi="Times New Roman" w:cs="Times New Roman"/>
                <w:b/>
                <w:bCs/>
                <w:sz w:val="15"/>
                <w:szCs w:val="15"/>
              </w:rPr>
            </w:pPr>
            <w:del w:id="2936" w:author="1001210222 Choi" w:date="2025-12-15T18:18:00Z" w16du:dateUtc="2025-12-15T10:18:00Z">
              <w:r w:rsidRPr="002F690E" w:rsidDel="003730A7">
                <w:rPr>
                  <w:rFonts w:ascii="Times New Roman" w:eastAsia="宋体" w:hAnsi="Times New Roman" w:cs="Times New Roman" w:hint="eastAsia"/>
                  <w:b/>
                  <w:bCs/>
                  <w:sz w:val="15"/>
                  <w:szCs w:val="15"/>
                </w:rPr>
                <w:delText>参考文献</w:delText>
              </w:r>
            </w:del>
          </w:p>
        </w:tc>
      </w:tr>
      <w:tr w:rsidR="006B33B9" w:rsidDel="003730A7" w14:paraId="17AB6C1C" w14:textId="4D669AFC" w:rsidTr="005673D2">
        <w:trPr>
          <w:trHeight w:val="278"/>
          <w:jc w:val="center"/>
          <w:del w:id="2937" w:author="1001210222 Choi" w:date="2025-12-15T18:18:00Z" w16du:dateUtc="2025-12-15T10:18:00Z"/>
        </w:trPr>
        <w:tc>
          <w:tcPr>
            <w:tcW w:w="1370" w:type="dxa"/>
            <w:tcBorders>
              <w:top w:val="single" w:sz="4" w:space="0" w:color="auto"/>
            </w:tcBorders>
            <w:vAlign w:val="center"/>
          </w:tcPr>
          <w:p w14:paraId="4D2C989F" w14:textId="29ADFBC2" w:rsidR="00114282" w:rsidRPr="002F690E" w:rsidDel="003730A7" w:rsidRDefault="00654D5F" w:rsidP="008868EF">
            <w:pPr>
              <w:spacing w:line="276" w:lineRule="auto"/>
              <w:jc w:val="center"/>
              <w:rPr>
                <w:del w:id="2938" w:author="1001210222 Choi" w:date="2025-12-15T18:18:00Z" w16du:dateUtc="2025-12-15T10:18:00Z"/>
                <w:rFonts w:ascii="Times New Roman" w:eastAsia="宋体" w:hAnsi="Times New Roman" w:cs="Times New Roman"/>
                <w:sz w:val="15"/>
                <w:szCs w:val="15"/>
              </w:rPr>
            </w:pPr>
            <w:del w:id="2939" w:author="1001210222 Choi" w:date="2025-12-15T18:18:00Z" w16du:dateUtc="2025-12-15T10:18:00Z">
              <w:r w:rsidRPr="002F690E" w:rsidDel="003730A7">
                <w:rPr>
                  <w:rFonts w:ascii="Times New Roman" w:eastAsia="宋体" w:hAnsi="Times New Roman" w:cs="Times New Roman" w:hint="eastAsia"/>
                  <w:sz w:val="15"/>
                  <w:szCs w:val="15"/>
                </w:rPr>
                <w:delText>成矿时代</w:delText>
              </w:r>
            </w:del>
          </w:p>
        </w:tc>
        <w:tc>
          <w:tcPr>
            <w:tcW w:w="2523" w:type="dxa"/>
            <w:tcBorders>
              <w:top w:val="single" w:sz="4" w:space="0" w:color="auto"/>
            </w:tcBorders>
            <w:vAlign w:val="center"/>
          </w:tcPr>
          <w:p w14:paraId="42E7F317" w14:textId="0CA273DB" w:rsidR="00114282" w:rsidRPr="002F690E" w:rsidDel="003730A7" w:rsidRDefault="00654D5F" w:rsidP="008868EF">
            <w:pPr>
              <w:spacing w:line="276" w:lineRule="auto"/>
              <w:jc w:val="center"/>
              <w:rPr>
                <w:del w:id="2940" w:author="1001210222 Choi" w:date="2025-12-15T18:18:00Z" w16du:dateUtc="2025-12-15T10:18:00Z"/>
                <w:rFonts w:ascii="Times New Roman" w:eastAsia="宋体" w:hAnsi="Times New Roman" w:cs="Times New Roman"/>
                <w:sz w:val="15"/>
                <w:szCs w:val="15"/>
              </w:rPr>
            </w:pPr>
            <w:del w:id="2941" w:author="1001210222 Choi" w:date="2025-12-15T18:18:00Z" w16du:dateUtc="2025-12-15T10:18:00Z">
              <w:r w:rsidRPr="002F690E" w:rsidDel="003730A7">
                <w:rPr>
                  <w:rFonts w:ascii="Times New Roman" w:eastAsia="宋体" w:hAnsi="Times New Roman" w:cs="Times New Roman" w:hint="eastAsia"/>
                  <w:sz w:val="15"/>
                  <w:szCs w:val="15"/>
                </w:rPr>
                <w:delText>~</w:delText>
              </w:r>
            </w:del>
            <w:ins w:id="2942" w:author="home" w:date="2025-12-08T16:39:00Z">
              <w:del w:id="2943" w:author="1001210222 Choi" w:date="2025-12-15T18:18:00Z" w16du:dateUtc="2025-12-15T10:18:00Z">
                <w:r w:rsidR="000C0123" w:rsidDel="003730A7">
                  <w:rPr>
                    <w:rFonts w:ascii="Times New Roman" w:eastAsia="宋体" w:hAnsi="Times New Roman" w:cs="Times New Roman" w:hint="eastAsia"/>
                    <w:sz w:val="15"/>
                    <w:szCs w:val="15"/>
                  </w:rPr>
                  <w:delText>约</w:delText>
                </w:r>
              </w:del>
            </w:ins>
            <w:del w:id="2944" w:author="1001210222 Choi" w:date="2025-12-15T18:18:00Z" w16du:dateUtc="2025-12-15T10:18:00Z">
              <w:r w:rsidRPr="002F690E" w:rsidDel="003730A7">
                <w:rPr>
                  <w:rFonts w:ascii="Times New Roman" w:eastAsia="宋体" w:hAnsi="Times New Roman" w:cs="Times New Roman"/>
                  <w:sz w:val="15"/>
                  <w:szCs w:val="15"/>
                </w:rPr>
                <w:delText>126 Ma</w:delText>
              </w:r>
            </w:del>
          </w:p>
        </w:tc>
        <w:tc>
          <w:tcPr>
            <w:tcW w:w="2631" w:type="dxa"/>
            <w:tcBorders>
              <w:top w:val="single" w:sz="4" w:space="0" w:color="auto"/>
            </w:tcBorders>
            <w:vAlign w:val="center"/>
          </w:tcPr>
          <w:p w14:paraId="57657F56" w14:textId="3BA75B47" w:rsidR="00114282" w:rsidRPr="002F690E" w:rsidDel="003730A7" w:rsidRDefault="00654D5F" w:rsidP="008868EF">
            <w:pPr>
              <w:spacing w:line="276" w:lineRule="auto"/>
              <w:jc w:val="center"/>
              <w:rPr>
                <w:del w:id="2945" w:author="1001210222 Choi" w:date="2025-12-15T18:18:00Z" w16du:dateUtc="2025-12-15T10:18:00Z"/>
                <w:rFonts w:ascii="Times New Roman" w:eastAsia="宋体" w:hAnsi="Times New Roman" w:cs="Times New Roman"/>
                <w:sz w:val="15"/>
                <w:szCs w:val="15"/>
              </w:rPr>
            </w:pPr>
            <w:del w:id="2946" w:author="1001210222 Choi" w:date="2025-12-15T18:18:00Z" w16du:dateUtc="2025-12-15T10:18:00Z">
              <w:r w:rsidRPr="002F690E" w:rsidDel="003730A7">
                <w:rPr>
                  <w:rFonts w:ascii="Times New Roman" w:eastAsia="宋体" w:hAnsi="Times New Roman" w:cs="Times New Roman" w:hint="eastAsia"/>
                  <w:sz w:val="15"/>
                  <w:szCs w:val="15"/>
                </w:rPr>
                <w:delText>~</w:delText>
              </w:r>
            </w:del>
            <w:ins w:id="2947" w:author="home" w:date="2025-12-08T16:39:00Z">
              <w:del w:id="2948" w:author="1001210222 Choi" w:date="2025-12-15T18:18:00Z" w16du:dateUtc="2025-12-15T10:18:00Z">
                <w:r w:rsidR="000C0123" w:rsidDel="003730A7">
                  <w:rPr>
                    <w:rFonts w:ascii="Times New Roman" w:eastAsia="宋体" w:hAnsi="Times New Roman" w:cs="Times New Roman" w:hint="eastAsia"/>
                    <w:sz w:val="15"/>
                    <w:szCs w:val="15"/>
                  </w:rPr>
                  <w:delText>约</w:delText>
                </w:r>
              </w:del>
            </w:ins>
            <w:del w:id="2949" w:author="1001210222 Choi" w:date="2025-12-15T18:18:00Z" w16du:dateUtc="2025-12-15T10:18:00Z">
              <w:r w:rsidRPr="002F690E" w:rsidDel="003730A7">
                <w:rPr>
                  <w:rFonts w:ascii="Times New Roman" w:eastAsia="宋体" w:hAnsi="Times New Roman" w:cs="Times New Roman"/>
                  <w:sz w:val="15"/>
                  <w:szCs w:val="15"/>
                </w:rPr>
                <w:delText>120 Ma</w:delText>
              </w:r>
            </w:del>
          </w:p>
        </w:tc>
        <w:tc>
          <w:tcPr>
            <w:tcW w:w="2549" w:type="dxa"/>
            <w:tcBorders>
              <w:top w:val="single" w:sz="4" w:space="0" w:color="auto"/>
            </w:tcBorders>
            <w:vAlign w:val="center"/>
          </w:tcPr>
          <w:p w14:paraId="6BD2F91B" w14:textId="3942A953" w:rsidR="00114282" w:rsidRPr="002F690E" w:rsidDel="003730A7" w:rsidRDefault="00654D5F" w:rsidP="002F690E">
            <w:pPr>
              <w:spacing w:line="276" w:lineRule="auto"/>
              <w:jc w:val="center"/>
              <w:rPr>
                <w:del w:id="2950" w:author="1001210222 Choi" w:date="2025-12-15T18:18:00Z" w16du:dateUtc="2025-12-15T10:18:00Z"/>
                <w:rFonts w:ascii="Times New Roman" w:eastAsia="宋体" w:hAnsi="Times New Roman" w:cs="Times New Roman"/>
                <w:sz w:val="15"/>
                <w:szCs w:val="15"/>
              </w:rPr>
            </w:pPr>
            <w:del w:id="2951"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cs="Times New Roman"/>
                  <w:noProof/>
                  <w:sz w:val="15"/>
                  <w:szCs w:val="15"/>
                  <w:highlight w:val="yellow"/>
                </w:rPr>
                <w:delText>[7,12,24,240]</w:delText>
              </w:r>
            </w:del>
          </w:p>
        </w:tc>
      </w:tr>
      <w:tr w:rsidR="006B33B9" w:rsidDel="003730A7" w14:paraId="24D61F33" w14:textId="3B527061" w:rsidTr="005673D2">
        <w:trPr>
          <w:trHeight w:val="278"/>
          <w:jc w:val="center"/>
          <w:del w:id="2952" w:author="1001210222 Choi" w:date="2025-12-15T18:18:00Z" w16du:dateUtc="2025-12-15T10:18:00Z"/>
        </w:trPr>
        <w:tc>
          <w:tcPr>
            <w:tcW w:w="1370" w:type="dxa"/>
            <w:vAlign w:val="center"/>
          </w:tcPr>
          <w:p w14:paraId="265F25D8" w14:textId="6CB7077E" w:rsidR="00114282" w:rsidRPr="002F690E" w:rsidDel="003730A7" w:rsidRDefault="00654D5F" w:rsidP="008868EF">
            <w:pPr>
              <w:spacing w:line="276" w:lineRule="auto"/>
              <w:jc w:val="center"/>
              <w:rPr>
                <w:del w:id="2953" w:author="1001210222 Choi" w:date="2025-12-15T18:18:00Z" w16du:dateUtc="2025-12-15T10:18:00Z"/>
                <w:rFonts w:ascii="Times New Roman" w:eastAsia="宋体" w:hAnsi="Times New Roman" w:cs="Times New Roman"/>
                <w:sz w:val="15"/>
                <w:szCs w:val="15"/>
              </w:rPr>
            </w:pPr>
            <w:del w:id="2954" w:author="1001210222 Choi" w:date="2025-12-15T18:18:00Z" w16du:dateUtc="2025-12-15T10:18:00Z">
              <w:r w:rsidRPr="002F690E" w:rsidDel="003730A7">
                <w:rPr>
                  <w:rFonts w:ascii="Times New Roman" w:eastAsia="宋体" w:hAnsi="Times New Roman" w:cs="Times New Roman" w:hint="eastAsia"/>
                  <w:sz w:val="15"/>
                  <w:szCs w:val="15"/>
                </w:rPr>
                <w:delText>成矿动力学背景</w:delText>
              </w:r>
            </w:del>
          </w:p>
        </w:tc>
        <w:tc>
          <w:tcPr>
            <w:tcW w:w="5154" w:type="dxa"/>
            <w:gridSpan w:val="2"/>
            <w:vAlign w:val="center"/>
          </w:tcPr>
          <w:p w14:paraId="2B3BA7BC" w14:textId="66967E5B" w:rsidR="00114282" w:rsidRPr="002F690E" w:rsidDel="003730A7" w:rsidRDefault="00654D5F" w:rsidP="008868EF">
            <w:pPr>
              <w:spacing w:line="276" w:lineRule="auto"/>
              <w:jc w:val="center"/>
              <w:rPr>
                <w:del w:id="2955" w:author="1001210222 Choi" w:date="2025-12-15T18:18:00Z" w16du:dateUtc="2025-12-15T10:18:00Z"/>
                <w:rFonts w:ascii="Times New Roman" w:eastAsia="宋体" w:hAnsi="Times New Roman" w:cs="Times New Roman"/>
                <w:sz w:val="15"/>
                <w:szCs w:val="15"/>
              </w:rPr>
            </w:pPr>
            <w:del w:id="2956" w:author="1001210222 Choi" w:date="2025-12-15T18:18:00Z" w16du:dateUtc="2025-12-15T10:18:00Z">
              <w:r w:rsidRPr="002F690E" w:rsidDel="003730A7">
                <w:rPr>
                  <w:rFonts w:ascii="Times New Roman" w:eastAsia="宋体" w:hAnsi="Times New Roman" w:cs="Times New Roman" w:hint="eastAsia"/>
                  <w:sz w:val="15"/>
                  <w:szCs w:val="15"/>
                </w:rPr>
                <w:delText>古太平洋板块回撤背景下的强烈伸展构造环境</w:delText>
              </w:r>
            </w:del>
          </w:p>
        </w:tc>
        <w:tc>
          <w:tcPr>
            <w:tcW w:w="2549" w:type="dxa"/>
            <w:vAlign w:val="center"/>
          </w:tcPr>
          <w:p w14:paraId="2A9EB017" w14:textId="1AE416FC" w:rsidR="00114282" w:rsidRPr="002F690E" w:rsidDel="003730A7" w:rsidRDefault="00654D5F" w:rsidP="002F690E">
            <w:pPr>
              <w:spacing w:line="276" w:lineRule="auto"/>
              <w:jc w:val="center"/>
              <w:rPr>
                <w:del w:id="2957" w:author="1001210222 Choi" w:date="2025-12-15T18:18:00Z" w16du:dateUtc="2025-12-15T10:18:00Z"/>
                <w:rFonts w:ascii="Times New Roman" w:eastAsia="宋体" w:hAnsi="Times New Roman" w:cs="Times New Roman"/>
                <w:sz w:val="15"/>
                <w:szCs w:val="15"/>
              </w:rPr>
            </w:pPr>
            <w:del w:id="2958"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cs="Times New Roman"/>
                  <w:noProof/>
                  <w:sz w:val="15"/>
                  <w:szCs w:val="15"/>
                  <w:highlight w:val="yellow"/>
                </w:rPr>
                <w:delText>[6,12,73,108,213,239,</w:delText>
              </w:r>
            </w:del>
            <w:del w:id="2959" w:author="1001210222 Choi" w:date="2025-12-11T10:07:00Z" w16du:dateUtc="2025-12-11T02:07:00Z">
              <w:r w:rsidR="00B83096" w:rsidRPr="00654D5F" w:rsidDel="006159C4">
                <w:rPr>
                  <w:rFonts w:ascii="Times New Roman" w:eastAsia="宋体" w:hAnsi="Times New Roman" w:cs="Times New Roman"/>
                  <w:noProof/>
                  <w:sz w:val="15"/>
                  <w:szCs w:val="15"/>
                  <w:highlight w:val="yellow"/>
                </w:rPr>
                <w:delText>243</w:delText>
              </w:r>
            </w:del>
            <w:del w:id="2960" w:author="1001210222 Choi" w:date="2025-12-15T18:18:00Z" w16du:dateUtc="2025-12-15T10:18:00Z">
              <w:r w:rsidR="00B83096" w:rsidRPr="00654D5F" w:rsidDel="003730A7">
                <w:rPr>
                  <w:rFonts w:ascii="Times New Roman" w:eastAsia="宋体" w:hAnsi="Times New Roman" w:cs="Times New Roman"/>
                  <w:noProof/>
                  <w:sz w:val="15"/>
                  <w:szCs w:val="15"/>
                  <w:highlight w:val="yellow"/>
                </w:rPr>
                <w:delText>]</w:delText>
              </w:r>
            </w:del>
          </w:p>
        </w:tc>
      </w:tr>
      <w:tr w:rsidR="006B33B9" w:rsidDel="003730A7" w14:paraId="754B4280" w14:textId="5D7F2F2C" w:rsidTr="005673D2">
        <w:trPr>
          <w:trHeight w:val="278"/>
          <w:jc w:val="center"/>
          <w:del w:id="2961" w:author="1001210222 Choi" w:date="2025-12-15T18:18:00Z" w16du:dateUtc="2025-12-15T10:18:00Z"/>
        </w:trPr>
        <w:tc>
          <w:tcPr>
            <w:tcW w:w="1370" w:type="dxa"/>
            <w:vAlign w:val="center"/>
          </w:tcPr>
          <w:p w14:paraId="4577ADE3" w14:textId="0264375E" w:rsidR="00114282" w:rsidRPr="002F690E" w:rsidDel="003730A7" w:rsidRDefault="00654D5F" w:rsidP="008868EF">
            <w:pPr>
              <w:spacing w:line="276" w:lineRule="auto"/>
              <w:jc w:val="center"/>
              <w:rPr>
                <w:del w:id="2962" w:author="1001210222 Choi" w:date="2025-12-15T18:18:00Z" w16du:dateUtc="2025-12-15T10:18:00Z"/>
                <w:rFonts w:ascii="Times New Roman" w:eastAsia="宋体" w:hAnsi="Times New Roman" w:cs="Times New Roman"/>
                <w:sz w:val="15"/>
                <w:szCs w:val="15"/>
              </w:rPr>
            </w:pPr>
            <w:del w:id="2963" w:author="1001210222 Choi" w:date="2025-12-15T18:18:00Z" w16du:dateUtc="2025-12-15T10:18:00Z">
              <w:r w:rsidRPr="002F690E" w:rsidDel="003730A7">
                <w:rPr>
                  <w:rFonts w:ascii="Times New Roman" w:eastAsia="宋体" w:hAnsi="Times New Roman" w:cs="Times New Roman" w:hint="eastAsia"/>
                  <w:sz w:val="15"/>
                  <w:szCs w:val="15"/>
                </w:rPr>
                <w:delText>成矿流体性质</w:delText>
              </w:r>
            </w:del>
          </w:p>
        </w:tc>
        <w:tc>
          <w:tcPr>
            <w:tcW w:w="2523" w:type="dxa"/>
            <w:vAlign w:val="center"/>
          </w:tcPr>
          <w:p w14:paraId="1B56A673" w14:textId="621900E7" w:rsidR="00114282" w:rsidRPr="002F690E" w:rsidDel="003730A7" w:rsidRDefault="00654D5F" w:rsidP="00CE4143">
            <w:pPr>
              <w:spacing w:line="276" w:lineRule="auto"/>
              <w:jc w:val="center"/>
              <w:rPr>
                <w:del w:id="2964" w:author="1001210222 Choi" w:date="2025-12-15T18:18:00Z" w16du:dateUtc="2025-12-15T10:18:00Z"/>
                <w:rFonts w:ascii="Times New Roman" w:eastAsia="宋体" w:hAnsi="Times New Roman" w:cs="Times New Roman"/>
                <w:sz w:val="15"/>
                <w:szCs w:val="15"/>
              </w:rPr>
            </w:pPr>
            <w:del w:id="2965" w:author="1001210222 Choi" w:date="2025-12-15T18:18:00Z" w16du:dateUtc="2025-12-15T10:18:00Z">
              <w:r w:rsidRPr="002F690E" w:rsidDel="003730A7">
                <w:rPr>
                  <w:rFonts w:ascii="Times New Roman" w:eastAsia="宋体" w:hAnsi="Times New Roman" w:hint="eastAsia"/>
                  <w:sz w:val="15"/>
                  <w:szCs w:val="15"/>
                </w:rPr>
                <w:delText>中低温（</w:delText>
              </w:r>
              <w:r w:rsidRPr="002F690E" w:rsidDel="003730A7">
                <w:rPr>
                  <w:rFonts w:ascii="Times New Roman" w:eastAsia="宋体" w:hAnsi="Times New Roman"/>
                  <w:sz w:val="15"/>
                  <w:szCs w:val="15"/>
                </w:rPr>
                <w:delText>125.42-</w:delText>
              </w:r>
            </w:del>
            <w:ins w:id="2966" w:author="home" w:date="2025-12-08T16:39:00Z">
              <w:del w:id="2967" w:author="1001210222 Choi" w:date="2025-12-15T18:18:00Z" w16du:dateUtc="2025-12-15T10:18:00Z">
                <w:r w:rsidR="0043515D" w:rsidDel="003730A7">
                  <w:rPr>
                    <w:rFonts w:ascii="Times New Roman" w:eastAsia="宋体" w:hAnsi="Times New Roman"/>
                    <w:sz w:val="15"/>
                    <w:szCs w:val="15"/>
                  </w:rPr>
                  <w:delText>~</w:delText>
                </w:r>
              </w:del>
            </w:ins>
            <w:del w:id="2968" w:author="1001210222 Choi" w:date="2025-12-15T18:18:00Z" w16du:dateUtc="2025-12-15T10:18:00Z">
              <w:r w:rsidRPr="002F690E" w:rsidDel="003730A7">
                <w:rPr>
                  <w:rFonts w:ascii="Times New Roman" w:eastAsia="宋体" w:hAnsi="Times New Roman"/>
                  <w:sz w:val="15"/>
                  <w:szCs w:val="15"/>
                </w:rPr>
                <w:delText xml:space="preserve">388.31 </w:delText>
              </w:r>
              <w:r w:rsidRPr="002F690E" w:rsidDel="003730A7">
                <w:rPr>
                  <w:rFonts w:ascii="Times New Roman" w:eastAsia="宋体" w:hAnsi="Times New Roman" w:cs="Times New Roman" w:hint="eastAsia"/>
                  <w:sz w:val="15"/>
                  <w:szCs w:val="15"/>
                </w:rPr>
                <w:delText>℃</w:delText>
              </w:r>
              <w:r w:rsidRPr="002F690E" w:rsidDel="003730A7">
                <w:rPr>
                  <w:rFonts w:ascii="Times New Roman" w:eastAsia="宋体" w:hAnsi="Times New Roman" w:hint="eastAsia"/>
                  <w:sz w:val="15"/>
                  <w:szCs w:val="15"/>
                </w:rPr>
                <w:delText>），中低盐度</w:delText>
              </w:r>
            </w:del>
            <w:ins w:id="2969" w:author="home" w:date="2025-12-08T16:40:00Z">
              <w:del w:id="2970" w:author="1001210222 Choi" w:date="2025-12-15T18:18:00Z" w16du:dateUtc="2025-12-15T10:18:00Z">
                <w:r w:rsidR="00CE4143" w:rsidDel="003730A7">
                  <w:rPr>
                    <w:rFonts w:ascii="Times New Roman" w:eastAsia="宋体" w:hAnsi="Times New Roman" w:hint="eastAsia"/>
                    <w:i/>
                    <w:sz w:val="15"/>
                    <w:szCs w:val="15"/>
                  </w:rPr>
                  <w:delText>w</w:delText>
                </w:r>
                <w:r w:rsidR="00CE4143" w:rsidRPr="00CE4143" w:rsidDel="003730A7">
                  <w:rPr>
                    <w:rFonts w:ascii="Times New Roman" w:eastAsia="宋体" w:hAnsi="Times New Roman"/>
                    <w:sz w:val="15"/>
                    <w:szCs w:val="15"/>
                  </w:rPr>
                  <w:delText>(</w:delText>
                </w:r>
                <w:r w:rsidR="00CE4143" w:rsidDel="003730A7">
                  <w:rPr>
                    <w:rFonts w:ascii="Times New Roman" w:eastAsia="宋体" w:hAnsi="Times New Roman"/>
                    <w:sz w:val="15"/>
                    <w:szCs w:val="15"/>
                  </w:rPr>
                  <w:delText>NaCl</w:delText>
                </w:r>
                <w:r w:rsidR="00CE4143" w:rsidRPr="00CE4143" w:rsidDel="003730A7">
                  <w:rPr>
                    <w:rFonts w:ascii="Times New Roman" w:eastAsia="宋体" w:hAnsi="Times New Roman"/>
                    <w:sz w:val="15"/>
                    <w:szCs w:val="15"/>
                    <w:vertAlign w:val="subscript"/>
                  </w:rPr>
                  <w:delText>eq</w:delText>
                </w:r>
                <w:r w:rsidR="00CE4143" w:rsidRPr="00CE4143" w:rsidDel="003730A7">
                  <w:rPr>
                    <w:rFonts w:ascii="Times New Roman" w:eastAsia="宋体" w:hAnsi="Times New Roman"/>
                    <w:sz w:val="15"/>
                    <w:szCs w:val="15"/>
                  </w:rPr>
                  <w:delText>)</w:delText>
                </w:r>
              </w:del>
            </w:ins>
            <w:del w:id="2971" w:author="1001210222 Choi" w:date="2025-12-15T18:18:00Z" w16du:dateUtc="2025-12-15T10:18:00Z">
              <w:r w:rsidRPr="002F690E" w:rsidDel="003730A7">
                <w:rPr>
                  <w:rFonts w:ascii="Times New Roman" w:eastAsia="宋体" w:hAnsi="Times New Roman" w:hint="eastAsia"/>
                  <w:sz w:val="15"/>
                  <w:szCs w:val="15"/>
                </w:rPr>
                <w:delText>（</w:delText>
              </w:r>
              <w:r w:rsidRPr="002F690E" w:rsidDel="003730A7">
                <w:rPr>
                  <w:rFonts w:ascii="Times New Roman" w:eastAsia="宋体" w:hAnsi="Times New Roman"/>
                  <w:sz w:val="15"/>
                  <w:szCs w:val="15"/>
                </w:rPr>
                <w:delText>0.12</w:delText>
              </w:r>
              <w:r w:rsidR="00270ED8" w:rsidRPr="002F690E" w:rsidDel="003730A7">
                <w:rPr>
                  <w:rFonts w:ascii="Times New Roman" w:eastAsia="宋体" w:hAnsi="Times New Roman"/>
                  <w:sz w:val="15"/>
                  <w:szCs w:val="15"/>
                </w:rPr>
                <w:delText>%</w:delText>
              </w:r>
              <w:r w:rsidRPr="002F690E" w:rsidDel="003730A7">
                <w:rPr>
                  <w:rFonts w:ascii="Times New Roman" w:eastAsia="宋体" w:hAnsi="Times New Roman"/>
                  <w:sz w:val="15"/>
                  <w:szCs w:val="15"/>
                </w:rPr>
                <w:delText>-</w:delText>
              </w:r>
            </w:del>
            <w:ins w:id="2972" w:author="home" w:date="2025-12-08T16:40:00Z">
              <w:del w:id="2973" w:author="1001210222 Choi" w:date="2025-12-15T18:18:00Z" w16du:dateUtc="2025-12-15T10:18:00Z">
                <w:r w:rsidR="0043515D" w:rsidDel="003730A7">
                  <w:rPr>
                    <w:rFonts w:ascii="Times New Roman" w:eastAsia="宋体" w:hAnsi="Times New Roman"/>
                    <w:sz w:val="15"/>
                    <w:szCs w:val="15"/>
                  </w:rPr>
                  <w:delText>~</w:delText>
                </w:r>
              </w:del>
            </w:ins>
            <w:del w:id="2974" w:author="1001210222 Choi" w:date="2025-12-15T18:18:00Z" w16du:dateUtc="2025-12-15T10:18:00Z">
              <w:r w:rsidRPr="002F690E" w:rsidDel="003730A7">
                <w:rPr>
                  <w:rFonts w:ascii="Times New Roman" w:eastAsia="宋体" w:hAnsi="Times New Roman"/>
                  <w:sz w:val="15"/>
                  <w:szCs w:val="15"/>
                </w:rPr>
                <w:delText>15.90</w:delText>
              </w:r>
              <w:r w:rsidR="00270ED8" w:rsidRPr="002F690E" w:rsidDel="003730A7">
                <w:rPr>
                  <w:rFonts w:ascii="Times New Roman" w:eastAsia="宋体" w:hAnsi="Times New Roman"/>
                  <w:sz w:val="15"/>
                  <w:szCs w:val="15"/>
                </w:rPr>
                <w:delText>%</w:delText>
              </w:r>
              <w:r w:rsidRPr="002F690E" w:rsidDel="003730A7">
                <w:rPr>
                  <w:rFonts w:ascii="Times New Roman" w:eastAsia="宋体" w:hAnsi="Times New Roman"/>
                  <w:sz w:val="15"/>
                  <w:szCs w:val="15"/>
                </w:rPr>
                <w:delText xml:space="preserve"> NaCl eq.</w:delText>
              </w:r>
              <w:r w:rsidRPr="002F690E" w:rsidDel="003730A7">
                <w:rPr>
                  <w:rFonts w:ascii="Times New Roman" w:eastAsia="宋体" w:hAnsi="Times New Roman" w:hint="eastAsia"/>
                  <w:sz w:val="15"/>
                  <w:szCs w:val="15"/>
                </w:rPr>
                <w:delText>），低密度（</w:delText>
              </w:r>
              <w:r w:rsidRPr="002F690E" w:rsidDel="003730A7">
                <w:rPr>
                  <w:rFonts w:ascii="Times New Roman" w:eastAsia="宋体" w:hAnsi="Times New Roman"/>
                  <w:sz w:val="15"/>
                  <w:szCs w:val="15"/>
                </w:rPr>
                <w:delText>0.597-</w:delText>
              </w:r>
            </w:del>
            <w:ins w:id="2975" w:author="home" w:date="2025-12-08T16:40:00Z">
              <w:del w:id="2976" w:author="1001210222 Choi" w:date="2025-12-15T18:18:00Z" w16du:dateUtc="2025-12-15T10:18:00Z">
                <w:r w:rsidR="0043515D" w:rsidDel="003730A7">
                  <w:rPr>
                    <w:rFonts w:ascii="Times New Roman" w:eastAsia="宋体" w:hAnsi="Times New Roman"/>
                    <w:sz w:val="15"/>
                    <w:szCs w:val="15"/>
                  </w:rPr>
                  <w:delText>~</w:delText>
                </w:r>
              </w:del>
            </w:ins>
            <w:del w:id="2977" w:author="1001210222 Choi" w:date="2025-12-15T18:18:00Z" w16du:dateUtc="2025-12-15T10:18:00Z">
              <w:r w:rsidRPr="002F690E" w:rsidDel="003730A7">
                <w:rPr>
                  <w:rFonts w:ascii="Times New Roman" w:eastAsia="宋体" w:hAnsi="Times New Roman"/>
                  <w:sz w:val="15"/>
                  <w:szCs w:val="15"/>
                </w:rPr>
                <w:delText>0.655 g/cm</w:delText>
              </w:r>
              <w:r w:rsidRPr="002F690E" w:rsidDel="003730A7">
                <w:rPr>
                  <w:rFonts w:ascii="Times New Roman" w:eastAsia="宋体" w:hAnsi="Times New Roman"/>
                  <w:sz w:val="15"/>
                  <w:szCs w:val="15"/>
                  <w:vertAlign w:val="superscript"/>
                </w:rPr>
                <w:delText>3</w:delText>
              </w:r>
              <w:r w:rsidR="00A070D0" w:rsidRPr="002F690E" w:rsidDel="003730A7">
                <w:rPr>
                  <w:rFonts w:ascii="Times New Roman" w:eastAsia="宋体" w:hAnsi="Times New Roman" w:hint="eastAsia"/>
                  <w:sz w:val="15"/>
                  <w:szCs w:val="15"/>
                </w:rPr>
                <w:delText>），变质热液为主</w:delText>
              </w:r>
            </w:del>
          </w:p>
        </w:tc>
        <w:tc>
          <w:tcPr>
            <w:tcW w:w="2631" w:type="dxa"/>
            <w:vAlign w:val="center"/>
          </w:tcPr>
          <w:p w14:paraId="663C3A1B" w14:textId="6970D797" w:rsidR="00114282" w:rsidRPr="002F690E" w:rsidDel="003730A7" w:rsidRDefault="00654D5F" w:rsidP="00CF04F1">
            <w:pPr>
              <w:spacing w:line="276" w:lineRule="auto"/>
              <w:jc w:val="center"/>
              <w:rPr>
                <w:del w:id="2978" w:author="1001210222 Choi" w:date="2025-12-15T18:18:00Z" w16du:dateUtc="2025-12-15T10:18:00Z"/>
                <w:rFonts w:ascii="Times New Roman" w:eastAsia="宋体" w:hAnsi="Times New Roman" w:cs="Times New Roman"/>
                <w:sz w:val="15"/>
                <w:szCs w:val="15"/>
              </w:rPr>
            </w:pPr>
            <w:del w:id="2979" w:author="1001210222 Choi" w:date="2025-12-15T18:18:00Z" w16du:dateUtc="2025-12-15T10:18:00Z">
              <w:r w:rsidRPr="002F690E" w:rsidDel="003730A7">
                <w:rPr>
                  <w:rFonts w:ascii="Times New Roman" w:eastAsia="宋体" w:hAnsi="Times New Roman" w:hint="eastAsia"/>
                  <w:sz w:val="15"/>
                  <w:szCs w:val="15"/>
                </w:rPr>
                <w:delText>中低温（</w:delText>
              </w:r>
              <w:r w:rsidRPr="002F690E" w:rsidDel="003730A7">
                <w:rPr>
                  <w:rFonts w:ascii="Times New Roman" w:eastAsia="宋体" w:hAnsi="Times New Roman"/>
                  <w:sz w:val="15"/>
                  <w:szCs w:val="15"/>
                </w:rPr>
                <w:delText>200-</w:delText>
              </w:r>
            </w:del>
            <w:ins w:id="2980" w:author="home" w:date="2025-12-08T16:41:00Z">
              <w:del w:id="2981" w:author="1001210222 Choi" w:date="2025-12-15T18:18:00Z" w16du:dateUtc="2025-12-15T10:18:00Z">
                <w:r w:rsidR="00CF04F1" w:rsidDel="003730A7">
                  <w:rPr>
                    <w:rFonts w:ascii="Times New Roman" w:eastAsia="宋体" w:hAnsi="Times New Roman"/>
                    <w:sz w:val="15"/>
                    <w:szCs w:val="15"/>
                  </w:rPr>
                  <w:delText>~</w:delText>
                </w:r>
              </w:del>
            </w:ins>
            <w:del w:id="2982" w:author="1001210222 Choi" w:date="2025-12-15T18:18:00Z" w16du:dateUtc="2025-12-15T10:18:00Z">
              <w:r w:rsidRPr="002F690E" w:rsidDel="003730A7">
                <w:rPr>
                  <w:rFonts w:ascii="Times New Roman" w:eastAsia="宋体" w:hAnsi="Times New Roman"/>
                  <w:sz w:val="15"/>
                  <w:szCs w:val="15"/>
                </w:rPr>
                <w:delText xml:space="preserve">400 </w:delText>
              </w:r>
              <w:r w:rsidRPr="002F690E" w:rsidDel="003730A7">
                <w:rPr>
                  <w:rFonts w:ascii="Times New Roman" w:eastAsia="宋体" w:hAnsi="Times New Roman" w:cs="Times New Roman" w:hint="eastAsia"/>
                  <w:sz w:val="15"/>
                  <w:szCs w:val="15"/>
                </w:rPr>
                <w:delText>℃</w:delText>
              </w:r>
              <w:r w:rsidRPr="002F690E" w:rsidDel="003730A7">
                <w:rPr>
                  <w:rFonts w:ascii="Times New Roman" w:eastAsia="宋体" w:hAnsi="Times New Roman" w:hint="eastAsia"/>
                  <w:sz w:val="15"/>
                  <w:szCs w:val="15"/>
                </w:rPr>
                <w:delText>），低盐度</w:delText>
              </w:r>
            </w:del>
            <w:ins w:id="2983" w:author="home" w:date="2025-12-08T16:41:00Z">
              <w:del w:id="2984" w:author="1001210222 Choi" w:date="2025-12-15T18:18:00Z" w16du:dateUtc="2025-12-15T10:18:00Z">
                <w:r w:rsidR="00CF04F1" w:rsidDel="003730A7">
                  <w:rPr>
                    <w:rFonts w:ascii="Times New Roman" w:eastAsia="宋体" w:hAnsi="Times New Roman" w:hint="eastAsia"/>
                    <w:i/>
                    <w:sz w:val="15"/>
                    <w:szCs w:val="15"/>
                  </w:rPr>
                  <w:delText>w</w:delText>
                </w:r>
                <w:r w:rsidR="00CF04F1" w:rsidRPr="00CE4143" w:rsidDel="003730A7">
                  <w:rPr>
                    <w:rFonts w:ascii="Times New Roman" w:eastAsia="宋体" w:hAnsi="Times New Roman"/>
                    <w:sz w:val="15"/>
                    <w:szCs w:val="15"/>
                  </w:rPr>
                  <w:delText>(</w:delText>
                </w:r>
                <w:r w:rsidR="00CF04F1" w:rsidDel="003730A7">
                  <w:rPr>
                    <w:rFonts w:ascii="Times New Roman" w:eastAsia="宋体" w:hAnsi="Times New Roman"/>
                    <w:sz w:val="15"/>
                    <w:szCs w:val="15"/>
                  </w:rPr>
                  <w:delText>NaCl</w:delText>
                </w:r>
                <w:r w:rsidR="00CF04F1" w:rsidRPr="00CE4143" w:rsidDel="003730A7">
                  <w:rPr>
                    <w:rFonts w:ascii="Times New Roman" w:eastAsia="宋体" w:hAnsi="Times New Roman"/>
                    <w:sz w:val="15"/>
                    <w:szCs w:val="15"/>
                    <w:vertAlign w:val="subscript"/>
                  </w:rPr>
                  <w:delText>eq</w:delText>
                </w:r>
                <w:r w:rsidR="00CF04F1" w:rsidRPr="00CE4143" w:rsidDel="003730A7">
                  <w:rPr>
                    <w:rFonts w:ascii="Times New Roman" w:eastAsia="宋体" w:hAnsi="Times New Roman"/>
                    <w:sz w:val="15"/>
                    <w:szCs w:val="15"/>
                  </w:rPr>
                  <w:delText>)</w:delText>
                </w:r>
              </w:del>
            </w:ins>
            <w:del w:id="2985" w:author="1001210222 Choi" w:date="2025-12-15T18:18:00Z" w16du:dateUtc="2025-12-15T10:18:00Z">
              <w:r w:rsidRPr="002F690E" w:rsidDel="003730A7">
                <w:rPr>
                  <w:rFonts w:ascii="Times New Roman" w:eastAsia="宋体" w:hAnsi="Times New Roman" w:hint="eastAsia"/>
                  <w:sz w:val="15"/>
                  <w:szCs w:val="15"/>
                </w:rPr>
                <w:delText>（</w:delText>
              </w:r>
              <w:r w:rsidRPr="002F690E" w:rsidDel="003730A7">
                <w:rPr>
                  <w:rFonts w:ascii="Times New Roman" w:eastAsia="宋体" w:hAnsi="Times New Roman"/>
                  <w:sz w:val="15"/>
                  <w:szCs w:val="15"/>
                </w:rPr>
                <w:delText>&lt;6</w:delText>
              </w:r>
              <w:r w:rsidR="00270ED8" w:rsidRPr="002F690E" w:rsidDel="003730A7">
                <w:rPr>
                  <w:rFonts w:ascii="Times New Roman" w:eastAsia="宋体" w:hAnsi="Times New Roman"/>
                  <w:sz w:val="15"/>
                  <w:szCs w:val="15"/>
                </w:rPr>
                <w:delText>%</w:delText>
              </w:r>
              <w:r w:rsidRPr="002F690E" w:rsidDel="003730A7">
                <w:rPr>
                  <w:rFonts w:ascii="Times New Roman" w:eastAsia="宋体" w:hAnsi="Times New Roman"/>
                  <w:sz w:val="15"/>
                  <w:szCs w:val="15"/>
                </w:rPr>
                <w:delText xml:space="preserve"> NaCl eq.</w:delText>
              </w:r>
              <w:r w:rsidRPr="002F690E" w:rsidDel="003730A7">
                <w:rPr>
                  <w:rFonts w:ascii="Times New Roman" w:eastAsia="宋体" w:hAnsi="Times New Roman" w:hint="eastAsia"/>
                  <w:sz w:val="15"/>
                  <w:szCs w:val="15"/>
                </w:rPr>
                <w:delText>），低密度（</w:delText>
              </w:r>
              <w:r w:rsidRPr="002F690E" w:rsidDel="003730A7">
                <w:rPr>
                  <w:rFonts w:ascii="Times New Roman" w:eastAsia="宋体" w:hAnsi="Times New Roman"/>
                  <w:sz w:val="15"/>
                  <w:szCs w:val="15"/>
                </w:rPr>
                <w:delText>0.6-</w:delText>
              </w:r>
            </w:del>
            <w:ins w:id="2986" w:author="home" w:date="2025-12-08T16:41:00Z">
              <w:del w:id="2987" w:author="1001210222 Choi" w:date="2025-12-15T18:18:00Z" w16du:dateUtc="2025-12-15T10:18:00Z">
                <w:r w:rsidR="00CF04F1" w:rsidDel="003730A7">
                  <w:rPr>
                    <w:rFonts w:ascii="Times New Roman" w:eastAsia="宋体" w:hAnsi="Times New Roman"/>
                    <w:sz w:val="15"/>
                    <w:szCs w:val="15"/>
                  </w:rPr>
                  <w:delText>~</w:delText>
                </w:r>
              </w:del>
            </w:ins>
            <w:del w:id="2988" w:author="1001210222 Choi" w:date="2025-12-15T18:18:00Z" w16du:dateUtc="2025-12-15T10:18:00Z">
              <w:r w:rsidRPr="002F690E" w:rsidDel="003730A7">
                <w:rPr>
                  <w:rFonts w:ascii="Times New Roman" w:eastAsia="宋体" w:hAnsi="Times New Roman"/>
                  <w:sz w:val="15"/>
                  <w:szCs w:val="15"/>
                </w:rPr>
                <w:delText>1.0 g/cm</w:delText>
              </w:r>
              <w:r w:rsidRPr="002F690E" w:rsidDel="003730A7">
                <w:rPr>
                  <w:rFonts w:ascii="Times New Roman" w:eastAsia="宋体" w:hAnsi="Times New Roman"/>
                  <w:sz w:val="15"/>
                  <w:szCs w:val="15"/>
                  <w:vertAlign w:val="superscript"/>
                </w:rPr>
                <w:delText>3</w:delText>
              </w:r>
              <w:r w:rsidR="00A070D0" w:rsidRPr="002F690E" w:rsidDel="003730A7">
                <w:rPr>
                  <w:rFonts w:ascii="Times New Roman" w:eastAsia="宋体" w:hAnsi="Times New Roman" w:hint="eastAsia"/>
                  <w:sz w:val="15"/>
                  <w:szCs w:val="15"/>
                </w:rPr>
                <w:delText>），变质热液</w:delText>
              </w:r>
            </w:del>
          </w:p>
        </w:tc>
        <w:tc>
          <w:tcPr>
            <w:tcW w:w="2549" w:type="dxa"/>
            <w:vAlign w:val="center"/>
          </w:tcPr>
          <w:p w14:paraId="2F8DFDB8" w14:textId="5ADFF9CE" w:rsidR="00114282" w:rsidRPr="002F690E" w:rsidDel="003730A7" w:rsidRDefault="00654D5F" w:rsidP="002F690E">
            <w:pPr>
              <w:spacing w:line="276" w:lineRule="auto"/>
              <w:jc w:val="center"/>
              <w:rPr>
                <w:del w:id="2989" w:author="1001210222 Choi" w:date="2025-12-15T18:18:00Z" w16du:dateUtc="2025-12-15T10:18:00Z"/>
                <w:rFonts w:ascii="Times New Roman" w:eastAsia="宋体" w:hAnsi="Times New Roman" w:cs="Times New Roman"/>
                <w:sz w:val="15"/>
                <w:szCs w:val="15"/>
              </w:rPr>
            </w:pPr>
            <w:del w:id="2990"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noProof/>
                  <w:sz w:val="15"/>
                  <w:szCs w:val="15"/>
                  <w:highlight w:val="yellow"/>
                </w:rPr>
                <w:delText>[12,24,31,48,72,82,182-186,196-201,209-212,244]</w:delText>
              </w:r>
            </w:del>
          </w:p>
        </w:tc>
      </w:tr>
      <w:tr w:rsidR="006B33B9" w:rsidDel="003730A7" w14:paraId="134E8461" w14:textId="7294062A" w:rsidTr="005673D2">
        <w:trPr>
          <w:trHeight w:val="278"/>
          <w:jc w:val="center"/>
          <w:del w:id="2991" w:author="1001210222 Choi" w:date="2025-12-15T18:18:00Z" w16du:dateUtc="2025-12-15T10:18:00Z"/>
        </w:trPr>
        <w:tc>
          <w:tcPr>
            <w:tcW w:w="1370" w:type="dxa"/>
            <w:vAlign w:val="center"/>
          </w:tcPr>
          <w:p w14:paraId="63430D5A" w14:textId="35FB6885" w:rsidR="00114282" w:rsidRPr="002F690E" w:rsidDel="003730A7" w:rsidRDefault="00654D5F" w:rsidP="008868EF">
            <w:pPr>
              <w:spacing w:line="276" w:lineRule="auto"/>
              <w:jc w:val="center"/>
              <w:rPr>
                <w:del w:id="2992" w:author="1001210222 Choi" w:date="2025-12-15T18:18:00Z" w16du:dateUtc="2025-12-15T10:18:00Z"/>
                <w:rFonts w:ascii="Times New Roman" w:eastAsia="宋体" w:hAnsi="Times New Roman" w:cs="Times New Roman"/>
                <w:sz w:val="15"/>
                <w:szCs w:val="15"/>
              </w:rPr>
            </w:pPr>
            <w:del w:id="2993" w:author="1001210222 Choi" w:date="2025-12-15T18:18:00Z" w16du:dateUtc="2025-12-15T10:18:00Z">
              <w:r w:rsidRPr="002F690E" w:rsidDel="003730A7">
                <w:rPr>
                  <w:rFonts w:ascii="Times New Roman" w:eastAsia="宋体" w:hAnsi="Times New Roman" w:cs="Times New Roman" w:hint="eastAsia"/>
                  <w:sz w:val="15"/>
                  <w:szCs w:val="15"/>
                </w:rPr>
                <w:delText>成矿物质来源</w:delText>
              </w:r>
            </w:del>
          </w:p>
        </w:tc>
        <w:tc>
          <w:tcPr>
            <w:tcW w:w="2523" w:type="dxa"/>
            <w:vAlign w:val="center"/>
          </w:tcPr>
          <w:p w14:paraId="1E64226B" w14:textId="5A27616E" w:rsidR="00114282" w:rsidRPr="002F690E" w:rsidDel="003730A7" w:rsidRDefault="00654D5F" w:rsidP="008868EF">
            <w:pPr>
              <w:spacing w:line="276" w:lineRule="auto"/>
              <w:jc w:val="center"/>
              <w:rPr>
                <w:del w:id="2994" w:author="1001210222 Choi" w:date="2025-12-15T18:18:00Z" w16du:dateUtc="2025-12-15T10:18:00Z"/>
                <w:rFonts w:ascii="Times New Roman" w:eastAsia="宋体" w:hAnsi="Times New Roman" w:cs="Times New Roman"/>
                <w:sz w:val="15"/>
                <w:szCs w:val="15"/>
              </w:rPr>
            </w:pPr>
            <w:del w:id="2995" w:author="1001210222 Choi" w:date="2025-12-15T18:18:00Z" w16du:dateUtc="2025-12-15T10:18:00Z">
              <w:r w:rsidRPr="002F690E" w:rsidDel="003730A7">
                <w:rPr>
                  <w:rFonts w:ascii="Times New Roman" w:eastAsia="宋体" w:hAnsi="Times New Roman" w:cs="Times New Roman" w:hint="eastAsia"/>
                  <w:sz w:val="15"/>
                  <w:szCs w:val="15"/>
                </w:rPr>
                <w:delText>可能</w:delText>
              </w:r>
              <w:r w:rsidR="00F209CD" w:rsidDel="003730A7">
                <w:rPr>
                  <w:rFonts w:ascii="Times New Roman" w:eastAsia="宋体" w:hAnsi="Times New Roman" w:cs="Times New Roman" w:hint="eastAsia"/>
                  <w:sz w:val="15"/>
                  <w:szCs w:val="15"/>
                </w:rPr>
                <w:delText>来自</w:delText>
              </w:r>
              <w:r w:rsidRPr="002F690E" w:rsidDel="003730A7">
                <w:rPr>
                  <w:rFonts w:ascii="Times New Roman" w:eastAsia="宋体" w:hAnsi="Times New Roman" w:cs="Times New Roman" w:hint="eastAsia"/>
                  <w:sz w:val="15"/>
                  <w:szCs w:val="15"/>
                </w:rPr>
                <w:delText>地层，含少量岩浆来源</w:delText>
              </w:r>
            </w:del>
          </w:p>
        </w:tc>
        <w:tc>
          <w:tcPr>
            <w:tcW w:w="2631" w:type="dxa"/>
            <w:vAlign w:val="center"/>
          </w:tcPr>
          <w:p w14:paraId="02892BDB" w14:textId="0D5DAD17" w:rsidR="00114282" w:rsidRPr="002F690E" w:rsidDel="003730A7" w:rsidRDefault="00654D5F" w:rsidP="008868EF">
            <w:pPr>
              <w:spacing w:line="276" w:lineRule="auto"/>
              <w:jc w:val="center"/>
              <w:rPr>
                <w:del w:id="2996" w:author="1001210222 Choi" w:date="2025-12-15T18:18:00Z" w16du:dateUtc="2025-12-15T10:18:00Z"/>
                <w:rFonts w:ascii="Times New Roman" w:eastAsia="宋体" w:hAnsi="Times New Roman" w:cs="Times New Roman"/>
                <w:sz w:val="15"/>
                <w:szCs w:val="15"/>
              </w:rPr>
            </w:pPr>
            <w:del w:id="2997" w:author="1001210222 Choi" w:date="2025-12-15T18:18:00Z" w16du:dateUtc="2025-12-15T10:18:00Z">
              <w:r w:rsidRPr="002F690E" w:rsidDel="003730A7">
                <w:rPr>
                  <w:rFonts w:ascii="Times New Roman" w:eastAsia="宋体" w:hAnsi="Times New Roman" w:cs="Times New Roman" w:hint="eastAsia"/>
                  <w:sz w:val="15"/>
                  <w:szCs w:val="15"/>
                </w:rPr>
                <w:delText>可能来自被俯冲交代的岩石圈地幔</w:delText>
              </w:r>
            </w:del>
          </w:p>
        </w:tc>
        <w:tc>
          <w:tcPr>
            <w:tcW w:w="2549" w:type="dxa"/>
            <w:vAlign w:val="center"/>
          </w:tcPr>
          <w:p w14:paraId="636420E3" w14:textId="0E6C7A14" w:rsidR="00114282" w:rsidRPr="002F690E" w:rsidDel="003730A7" w:rsidRDefault="00654D5F" w:rsidP="004329E8">
            <w:pPr>
              <w:spacing w:line="276" w:lineRule="auto"/>
              <w:jc w:val="center"/>
              <w:rPr>
                <w:del w:id="2998" w:author="1001210222 Choi" w:date="2025-12-15T18:18:00Z" w16du:dateUtc="2025-12-15T10:18:00Z"/>
                <w:rFonts w:ascii="Times New Roman" w:eastAsia="宋体" w:hAnsi="Times New Roman" w:cs="Times New Roman"/>
                <w:sz w:val="15"/>
                <w:szCs w:val="15"/>
              </w:rPr>
            </w:pPr>
            <w:del w:id="2999"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cs="Times New Roman"/>
                  <w:noProof/>
                  <w:sz w:val="15"/>
                  <w:szCs w:val="15"/>
                  <w:highlight w:val="yellow"/>
                </w:rPr>
                <w:delText>[46,48,79,197,199,212,216,218,225,227-230,245,</w:delText>
              </w:r>
            </w:del>
            <w:ins w:id="3000" w:author="home" w:date="2025-12-08T16:43:00Z">
              <w:del w:id="3001" w:author="1001210222 Choi" w:date="2025-12-15T18:18:00Z" w16du:dateUtc="2025-12-15T10:18:00Z">
                <w:r w:rsidR="004329E8" w:rsidDel="003730A7">
                  <w:rPr>
                    <w:rFonts w:ascii="Times New Roman" w:eastAsia="宋体" w:hAnsi="Times New Roman" w:cs="Times New Roman"/>
                    <w:noProof/>
                    <w:sz w:val="15"/>
                    <w:szCs w:val="15"/>
                    <w:highlight w:val="yellow"/>
                  </w:rPr>
                  <w:delText>-</w:delText>
                </w:r>
              </w:del>
            </w:ins>
            <w:del w:id="3002" w:author="1001210222 Choi" w:date="2025-12-15T18:18:00Z" w16du:dateUtc="2025-12-15T10:18:00Z">
              <w:r w:rsidR="00B83096" w:rsidRPr="00654D5F" w:rsidDel="003730A7">
                <w:rPr>
                  <w:rFonts w:ascii="Times New Roman" w:eastAsia="宋体" w:hAnsi="Times New Roman" w:cs="Times New Roman"/>
                  <w:noProof/>
                  <w:sz w:val="15"/>
                  <w:szCs w:val="15"/>
                  <w:highlight w:val="yellow"/>
                </w:rPr>
                <w:delText>246]</w:delText>
              </w:r>
            </w:del>
          </w:p>
        </w:tc>
      </w:tr>
      <w:tr w:rsidR="006B33B9" w:rsidDel="003730A7" w14:paraId="64099CEB" w14:textId="60D4BBC2" w:rsidTr="005673D2">
        <w:trPr>
          <w:trHeight w:val="278"/>
          <w:jc w:val="center"/>
          <w:del w:id="3003" w:author="1001210222 Choi" w:date="2025-12-15T18:18:00Z" w16du:dateUtc="2025-12-15T10:18:00Z"/>
        </w:trPr>
        <w:tc>
          <w:tcPr>
            <w:tcW w:w="1370" w:type="dxa"/>
            <w:vAlign w:val="center"/>
          </w:tcPr>
          <w:p w14:paraId="46393489" w14:textId="0288680E" w:rsidR="00114282" w:rsidRPr="002F690E" w:rsidDel="003730A7" w:rsidRDefault="00654D5F" w:rsidP="008868EF">
            <w:pPr>
              <w:spacing w:line="276" w:lineRule="auto"/>
              <w:jc w:val="center"/>
              <w:rPr>
                <w:del w:id="3004" w:author="1001210222 Choi" w:date="2025-12-15T18:18:00Z" w16du:dateUtc="2025-12-15T10:18:00Z"/>
                <w:rFonts w:ascii="Times New Roman" w:eastAsia="宋体" w:hAnsi="Times New Roman" w:cs="Times New Roman"/>
                <w:sz w:val="15"/>
                <w:szCs w:val="15"/>
              </w:rPr>
            </w:pPr>
            <w:del w:id="3005" w:author="1001210222 Choi" w:date="2025-12-15T18:18:00Z" w16du:dateUtc="2025-12-15T10:18:00Z">
              <w:r w:rsidRPr="002F690E" w:rsidDel="003730A7">
                <w:rPr>
                  <w:rFonts w:ascii="Times New Roman" w:eastAsia="宋体" w:hAnsi="Times New Roman" w:cs="Times New Roman" w:hint="eastAsia"/>
                  <w:sz w:val="15"/>
                  <w:szCs w:val="15"/>
                </w:rPr>
                <w:delText>赋矿围岩</w:delText>
              </w:r>
            </w:del>
          </w:p>
        </w:tc>
        <w:tc>
          <w:tcPr>
            <w:tcW w:w="2523" w:type="dxa"/>
            <w:vAlign w:val="center"/>
          </w:tcPr>
          <w:p w14:paraId="1BA1478F" w14:textId="2B75717A" w:rsidR="00114282" w:rsidRPr="002F690E" w:rsidDel="003730A7" w:rsidRDefault="00EF6DCC" w:rsidP="008868EF">
            <w:pPr>
              <w:spacing w:line="276" w:lineRule="auto"/>
              <w:jc w:val="center"/>
              <w:rPr>
                <w:del w:id="3006" w:author="1001210222 Choi" w:date="2025-12-15T18:18:00Z" w16du:dateUtc="2025-12-15T10:18:00Z"/>
                <w:rFonts w:ascii="Times New Roman" w:eastAsia="宋体" w:hAnsi="Times New Roman" w:cs="Times New Roman"/>
                <w:sz w:val="15"/>
                <w:szCs w:val="15"/>
              </w:rPr>
            </w:pPr>
            <w:ins w:id="3007" w:author="home" w:date="2025-12-08T16:43:00Z">
              <w:del w:id="3008" w:author="1001210222 Choi" w:date="2025-12-15T18:18:00Z" w16du:dateUtc="2025-12-15T10:18:00Z">
                <w:r w:rsidDel="003730A7">
                  <w:rPr>
                    <w:rFonts w:ascii="Times New Roman" w:eastAsia="宋体" w:hAnsi="Times New Roman" w:cs="Times New Roman" w:hint="eastAsia"/>
                    <w:sz w:val="15"/>
                    <w:szCs w:val="15"/>
                  </w:rPr>
                  <w:delText>夕</w:delText>
                </w:r>
              </w:del>
            </w:ins>
            <w:del w:id="3009" w:author="1001210222 Choi" w:date="2025-12-15T18:18:00Z" w16du:dateUtc="2025-12-15T10:18:00Z">
              <w:r w:rsidR="00654D5F" w:rsidRPr="002F690E" w:rsidDel="003730A7">
                <w:rPr>
                  <w:rFonts w:ascii="Times New Roman" w:eastAsia="宋体" w:hAnsi="Times New Roman" w:cs="Times New Roman" w:hint="eastAsia"/>
                  <w:sz w:val="15"/>
                  <w:szCs w:val="15"/>
                </w:rPr>
                <w:delText>矽线黑云片岩（盖县组；二道沟采区，三道沟采区）、白云质大理岩（大石桥组；荒甸子采区）</w:delText>
              </w:r>
            </w:del>
          </w:p>
        </w:tc>
        <w:tc>
          <w:tcPr>
            <w:tcW w:w="2631" w:type="dxa"/>
            <w:vAlign w:val="center"/>
          </w:tcPr>
          <w:p w14:paraId="1542FFFC" w14:textId="35F7563E" w:rsidR="00114282" w:rsidRPr="002F690E" w:rsidDel="003730A7" w:rsidRDefault="00654D5F" w:rsidP="008868EF">
            <w:pPr>
              <w:spacing w:line="276" w:lineRule="auto"/>
              <w:jc w:val="center"/>
              <w:rPr>
                <w:del w:id="3010" w:author="1001210222 Choi" w:date="2025-12-15T18:18:00Z" w16du:dateUtc="2025-12-15T10:18:00Z"/>
                <w:rFonts w:ascii="Times New Roman" w:eastAsia="宋体" w:hAnsi="Times New Roman" w:cs="Times New Roman"/>
                <w:sz w:val="15"/>
                <w:szCs w:val="15"/>
              </w:rPr>
            </w:pPr>
            <w:del w:id="3011" w:author="1001210222 Choi" w:date="2025-12-15T18:18:00Z" w16du:dateUtc="2025-12-15T10:18:00Z">
              <w:r w:rsidRPr="002F690E" w:rsidDel="003730A7">
                <w:rPr>
                  <w:rFonts w:ascii="Times New Roman" w:eastAsia="宋体" w:hAnsi="Times New Roman" w:cs="Times New Roman" w:hint="eastAsia"/>
                  <w:sz w:val="15"/>
                  <w:szCs w:val="15"/>
                </w:rPr>
                <w:delText>钙碱性花岗岩（晚侏罗世；玲珑）、高钾钙碱性花岗岩（早白垩世；郭家岭）、变质沉积岩（新太古代，古元古代）、底砾岩（下白垩统莱阳群；蓬家夼）</w:delText>
              </w:r>
            </w:del>
          </w:p>
        </w:tc>
        <w:tc>
          <w:tcPr>
            <w:tcW w:w="2549" w:type="dxa"/>
            <w:vAlign w:val="center"/>
          </w:tcPr>
          <w:p w14:paraId="46632184" w14:textId="545520B6" w:rsidR="00114282" w:rsidRPr="002F690E" w:rsidDel="003730A7" w:rsidRDefault="00654D5F" w:rsidP="0084353A">
            <w:pPr>
              <w:spacing w:line="276" w:lineRule="auto"/>
              <w:jc w:val="center"/>
              <w:rPr>
                <w:del w:id="3012" w:author="1001210222 Choi" w:date="2025-12-15T18:18:00Z" w16du:dateUtc="2025-12-15T10:18:00Z"/>
                <w:rFonts w:ascii="Times New Roman" w:eastAsia="宋体" w:hAnsi="Times New Roman" w:cs="Times New Roman"/>
                <w:sz w:val="15"/>
                <w:szCs w:val="15"/>
              </w:rPr>
            </w:pPr>
            <w:del w:id="3013"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cs="Times New Roman"/>
                  <w:noProof/>
                  <w:sz w:val="15"/>
                  <w:szCs w:val="15"/>
                  <w:highlight w:val="yellow"/>
                </w:rPr>
                <w:delText>[72-74,78,</w:delText>
              </w:r>
            </w:del>
            <w:ins w:id="3014" w:author="home" w:date="2025-12-08T16:44:00Z">
              <w:del w:id="3015" w:author="1001210222 Choi" w:date="2025-12-15T18:18:00Z" w16du:dateUtc="2025-12-15T10:18:00Z">
                <w:r w:rsidR="0084353A" w:rsidDel="003730A7">
                  <w:rPr>
                    <w:rFonts w:ascii="Times New Roman" w:eastAsia="宋体" w:hAnsi="Times New Roman" w:cs="Times New Roman"/>
                    <w:noProof/>
                    <w:sz w:val="15"/>
                    <w:szCs w:val="15"/>
                    <w:highlight w:val="yellow"/>
                  </w:rPr>
                  <w:delText>-</w:delText>
                </w:r>
              </w:del>
            </w:ins>
            <w:del w:id="3016" w:author="1001210222 Choi" w:date="2025-12-15T18:18:00Z" w16du:dateUtc="2025-12-15T10:18:00Z">
              <w:r w:rsidR="00B83096" w:rsidRPr="00654D5F" w:rsidDel="003730A7">
                <w:rPr>
                  <w:rFonts w:ascii="Times New Roman" w:eastAsia="宋体" w:hAnsi="Times New Roman" w:cs="Times New Roman"/>
                  <w:noProof/>
                  <w:sz w:val="15"/>
                  <w:szCs w:val="15"/>
                  <w:highlight w:val="yellow"/>
                </w:rPr>
                <w:delText>79,239,247]</w:delText>
              </w:r>
            </w:del>
          </w:p>
        </w:tc>
      </w:tr>
      <w:tr w:rsidR="006B33B9" w:rsidDel="003730A7" w14:paraId="4C3D9734" w14:textId="68A8F0D3" w:rsidTr="005673D2">
        <w:trPr>
          <w:trHeight w:val="278"/>
          <w:jc w:val="center"/>
          <w:del w:id="3017" w:author="1001210222 Choi" w:date="2025-12-15T18:18:00Z" w16du:dateUtc="2025-12-15T10:18:00Z"/>
        </w:trPr>
        <w:tc>
          <w:tcPr>
            <w:tcW w:w="1370" w:type="dxa"/>
            <w:vAlign w:val="center"/>
          </w:tcPr>
          <w:p w14:paraId="5FD5C6A6" w14:textId="4FFAFB5C" w:rsidR="00114282" w:rsidRPr="002F690E" w:rsidDel="003730A7" w:rsidRDefault="00654D5F" w:rsidP="008868EF">
            <w:pPr>
              <w:spacing w:line="276" w:lineRule="auto"/>
              <w:jc w:val="center"/>
              <w:rPr>
                <w:del w:id="3018" w:author="1001210222 Choi" w:date="2025-12-15T18:18:00Z" w16du:dateUtc="2025-12-15T10:18:00Z"/>
                <w:rFonts w:ascii="Times New Roman" w:eastAsia="宋体" w:hAnsi="Times New Roman" w:cs="Times New Roman"/>
                <w:sz w:val="15"/>
                <w:szCs w:val="15"/>
              </w:rPr>
            </w:pPr>
            <w:del w:id="3019" w:author="1001210222 Choi" w:date="2025-12-15T18:18:00Z" w16du:dateUtc="2025-12-15T10:18:00Z">
              <w:r w:rsidRPr="002F690E" w:rsidDel="003730A7">
                <w:rPr>
                  <w:rFonts w:ascii="Times New Roman" w:eastAsia="宋体" w:hAnsi="Times New Roman" w:cs="Times New Roman" w:hint="eastAsia"/>
                  <w:sz w:val="15"/>
                  <w:szCs w:val="15"/>
                </w:rPr>
                <w:delText>蚀变类型</w:delText>
              </w:r>
            </w:del>
          </w:p>
        </w:tc>
        <w:tc>
          <w:tcPr>
            <w:tcW w:w="5154" w:type="dxa"/>
            <w:gridSpan w:val="2"/>
            <w:vAlign w:val="center"/>
          </w:tcPr>
          <w:p w14:paraId="2732C1FF" w14:textId="45317C0E" w:rsidR="00114282" w:rsidRPr="002F690E" w:rsidDel="003730A7" w:rsidRDefault="00654D5F" w:rsidP="008868EF">
            <w:pPr>
              <w:spacing w:line="276" w:lineRule="auto"/>
              <w:jc w:val="center"/>
              <w:rPr>
                <w:del w:id="3020" w:author="1001210222 Choi" w:date="2025-12-15T18:18:00Z" w16du:dateUtc="2025-12-15T10:18:00Z"/>
                <w:rFonts w:ascii="Times New Roman" w:eastAsia="宋体" w:hAnsi="Times New Roman" w:cs="Times New Roman"/>
                <w:sz w:val="15"/>
                <w:szCs w:val="15"/>
              </w:rPr>
            </w:pPr>
            <w:del w:id="3021" w:author="1001210222 Choi" w:date="2025-12-15T18:18:00Z" w16du:dateUtc="2025-12-15T10:18:00Z">
              <w:r w:rsidRPr="002F690E" w:rsidDel="003730A7">
                <w:rPr>
                  <w:rFonts w:ascii="Times New Roman" w:eastAsia="宋体" w:hAnsi="Times New Roman" w:cs="Times New Roman" w:hint="eastAsia"/>
                  <w:sz w:val="15"/>
                  <w:szCs w:val="15"/>
                </w:rPr>
                <w:delText>黄铁绢英岩化、黄铁矿化、绢云母化、硅化、碳酸盐化、绿泥石化等</w:delText>
              </w:r>
            </w:del>
          </w:p>
        </w:tc>
        <w:tc>
          <w:tcPr>
            <w:tcW w:w="2549" w:type="dxa"/>
            <w:vAlign w:val="center"/>
          </w:tcPr>
          <w:p w14:paraId="6149187E" w14:textId="3EB2B3CF" w:rsidR="00114282" w:rsidRPr="002F690E" w:rsidDel="003730A7" w:rsidRDefault="00654D5F" w:rsidP="002F690E">
            <w:pPr>
              <w:spacing w:line="276" w:lineRule="auto"/>
              <w:jc w:val="center"/>
              <w:rPr>
                <w:del w:id="3022" w:author="1001210222 Choi" w:date="2025-12-15T18:18:00Z" w16du:dateUtc="2025-12-15T10:18:00Z"/>
                <w:rFonts w:ascii="Times New Roman" w:eastAsia="宋体" w:hAnsi="Times New Roman" w:cs="Times New Roman"/>
                <w:sz w:val="15"/>
                <w:szCs w:val="15"/>
              </w:rPr>
            </w:pPr>
            <w:del w:id="3023"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B83096" w:rsidRPr="00654D5F" w:rsidDel="003730A7">
                <w:rPr>
                  <w:rFonts w:ascii="Times New Roman" w:eastAsia="宋体" w:hAnsi="Times New Roman" w:cs="Times New Roman"/>
                  <w:noProof/>
                  <w:sz w:val="15"/>
                  <w:szCs w:val="15"/>
                  <w:highlight w:val="yellow"/>
                </w:rPr>
                <w:delText>[26,31,34,44,72,75,79,159,248]</w:delText>
              </w:r>
            </w:del>
          </w:p>
        </w:tc>
      </w:tr>
      <w:tr w:rsidR="006B33B9" w:rsidDel="003730A7" w14:paraId="5A9B7C4C" w14:textId="2B0FBDC7" w:rsidTr="005673D2">
        <w:trPr>
          <w:trHeight w:val="278"/>
          <w:jc w:val="center"/>
          <w:del w:id="3024" w:author="1001210222 Choi" w:date="2025-12-15T18:18:00Z" w16du:dateUtc="2025-12-15T10:18:00Z"/>
        </w:trPr>
        <w:tc>
          <w:tcPr>
            <w:tcW w:w="1370" w:type="dxa"/>
            <w:tcBorders>
              <w:bottom w:val="single" w:sz="12" w:space="0" w:color="auto"/>
            </w:tcBorders>
            <w:vAlign w:val="center"/>
          </w:tcPr>
          <w:p w14:paraId="71DE8246" w14:textId="0F581CFC" w:rsidR="00114282" w:rsidRPr="002F690E" w:rsidDel="003730A7" w:rsidRDefault="00654D5F" w:rsidP="008868EF">
            <w:pPr>
              <w:spacing w:line="276" w:lineRule="auto"/>
              <w:jc w:val="center"/>
              <w:rPr>
                <w:del w:id="3025" w:author="1001210222 Choi" w:date="2025-12-15T18:18:00Z" w16du:dateUtc="2025-12-15T10:18:00Z"/>
                <w:rFonts w:ascii="Times New Roman" w:eastAsia="宋体" w:hAnsi="Times New Roman" w:cs="Times New Roman"/>
                <w:sz w:val="15"/>
                <w:szCs w:val="15"/>
              </w:rPr>
            </w:pPr>
            <w:del w:id="3026" w:author="1001210222 Choi" w:date="2025-12-15T18:18:00Z" w16du:dateUtc="2025-12-15T10:18:00Z">
              <w:r w:rsidRPr="002F690E" w:rsidDel="003730A7">
                <w:rPr>
                  <w:rFonts w:ascii="Times New Roman" w:eastAsia="宋体" w:hAnsi="Times New Roman" w:cs="Times New Roman" w:hint="eastAsia"/>
                  <w:sz w:val="15"/>
                  <w:szCs w:val="15"/>
                </w:rPr>
                <w:delText>矿化样式</w:delText>
              </w:r>
            </w:del>
          </w:p>
        </w:tc>
        <w:tc>
          <w:tcPr>
            <w:tcW w:w="2523" w:type="dxa"/>
            <w:tcBorders>
              <w:bottom w:val="single" w:sz="12" w:space="0" w:color="auto"/>
            </w:tcBorders>
            <w:vAlign w:val="center"/>
          </w:tcPr>
          <w:p w14:paraId="0038B636" w14:textId="777F47FF" w:rsidR="00114282" w:rsidRPr="002F690E" w:rsidDel="003730A7" w:rsidRDefault="00654D5F" w:rsidP="008868EF">
            <w:pPr>
              <w:spacing w:line="276" w:lineRule="auto"/>
              <w:jc w:val="center"/>
              <w:rPr>
                <w:del w:id="3027" w:author="1001210222 Choi" w:date="2025-12-15T18:18:00Z" w16du:dateUtc="2025-12-15T10:18:00Z"/>
                <w:rFonts w:ascii="Times New Roman" w:eastAsia="宋体" w:hAnsi="Times New Roman" w:cs="Times New Roman"/>
                <w:sz w:val="15"/>
                <w:szCs w:val="15"/>
              </w:rPr>
            </w:pPr>
            <w:del w:id="3028" w:author="1001210222 Choi" w:date="2025-12-15T18:18:00Z" w16du:dateUtc="2025-12-15T10:18:00Z">
              <w:r w:rsidRPr="002F690E" w:rsidDel="003730A7">
                <w:rPr>
                  <w:rFonts w:ascii="Times New Roman" w:eastAsia="宋体" w:hAnsi="Times New Roman" w:cs="Times New Roman" w:hint="eastAsia"/>
                  <w:sz w:val="15"/>
                  <w:szCs w:val="15"/>
                </w:rPr>
                <w:delText>蚀变岩型（二道沟采区，三道沟采区）、石英脉型（荒甸子采区）</w:delText>
              </w:r>
            </w:del>
          </w:p>
        </w:tc>
        <w:tc>
          <w:tcPr>
            <w:tcW w:w="2631" w:type="dxa"/>
            <w:tcBorders>
              <w:bottom w:val="single" w:sz="12" w:space="0" w:color="auto"/>
            </w:tcBorders>
            <w:vAlign w:val="center"/>
          </w:tcPr>
          <w:p w14:paraId="1AB2F5FC" w14:textId="7258E28F" w:rsidR="00114282" w:rsidRPr="00B0069C" w:rsidDel="003730A7" w:rsidRDefault="00654D5F" w:rsidP="008868EF">
            <w:pPr>
              <w:spacing w:line="276" w:lineRule="auto"/>
              <w:jc w:val="center"/>
              <w:rPr>
                <w:del w:id="3029" w:author="1001210222 Choi" w:date="2025-12-15T18:18:00Z" w16du:dateUtc="2025-12-15T10:18:00Z"/>
                <w:rFonts w:ascii="Times New Roman" w:eastAsia="宋体" w:hAnsi="Times New Roman" w:cs="Times New Roman"/>
                <w:sz w:val="15"/>
                <w:szCs w:val="15"/>
              </w:rPr>
            </w:pPr>
            <w:del w:id="3030" w:author="1001210222 Choi" w:date="2025-12-15T18:18:00Z" w16du:dateUtc="2025-12-15T10:18:00Z">
              <w:r w:rsidRPr="0084353A" w:rsidDel="003730A7">
                <w:rPr>
                  <w:rFonts w:ascii="Times New Roman" w:eastAsia="宋体" w:hAnsi="Times New Roman" w:cs="Times New Roman" w:hint="eastAsia"/>
                  <w:sz w:val="15"/>
                  <w:szCs w:val="15"/>
                </w:rPr>
                <w:delText>破碎带蚀变岩型（焦家式）、石英脉型（玲珑式）、</w:delText>
              </w:r>
              <w:r w:rsidRPr="0084353A" w:rsidDel="003730A7">
                <w:rPr>
                  <w:rFonts w:ascii="Times New Roman" w:eastAsia="宋体" w:hAnsi="Times New Roman" w:cs="Times New Roman"/>
                  <w:sz w:val="15"/>
                  <w:szCs w:val="15"/>
                </w:rPr>
                <w:delText xml:space="preserve"> </w:delText>
              </w:r>
              <w:r w:rsidRPr="0084353A" w:rsidDel="003730A7">
                <w:rPr>
                  <w:rFonts w:ascii="Times New Roman" w:eastAsia="宋体" w:hAnsi="Times New Roman" w:cs="Times New Roman" w:hint="eastAsia"/>
                  <w:sz w:val="15"/>
                  <w:szCs w:val="15"/>
                </w:rPr>
                <w:delText>蚀变砾岩（蓬家夼式，角砾岩型）、黄铁矿</w:delText>
              </w:r>
              <w:r w:rsidRPr="0084353A" w:rsidDel="003730A7">
                <w:rPr>
                  <w:rFonts w:ascii="Times New Roman" w:eastAsia="宋体" w:hAnsi="Times New Roman" w:cs="Times New Roman"/>
                  <w:sz w:val="15"/>
                  <w:szCs w:val="15"/>
                </w:rPr>
                <w:delText>-</w:delText>
              </w:r>
              <w:r w:rsidRPr="0084353A" w:rsidDel="003730A7">
                <w:rPr>
                  <w:rFonts w:ascii="Times New Roman" w:eastAsia="宋体" w:hAnsi="Times New Roman" w:cs="Times New Roman" w:hint="eastAsia"/>
                  <w:sz w:val="15"/>
                  <w:szCs w:val="15"/>
                </w:rPr>
                <w:delText>碳酸盐脉（辽上式）</w:delText>
              </w:r>
            </w:del>
          </w:p>
        </w:tc>
        <w:tc>
          <w:tcPr>
            <w:tcW w:w="2549" w:type="dxa"/>
            <w:tcBorders>
              <w:bottom w:val="single" w:sz="12" w:space="0" w:color="auto"/>
            </w:tcBorders>
            <w:vAlign w:val="center"/>
          </w:tcPr>
          <w:p w14:paraId="5E937925" w14:textId="5CFE83B6" w:rsidR="00114282" w:rsidRPr="002F690E" w:rsidDel="003730A7" w:rsidRDefault="00654D5F" w:rsidP="002F690E">
            <w:pPr>
              <w:spacing w:line="276" w:lineRule="auto"/>
              <w:jc w:val="center"/>
              <w:rPr>
                <w:del w:id="3031" w:author="1001210222 Choi" w:date="2025-12-15T18:18:00Z" w16du:dateUtc="2025-12-15T10:18:00Z"/>
                <w:rFonts w:ascii="Times New Roman" w:eastAsia="宋体" w:hAnsi="Times New Roman" w:cs="Times New Roman"/>
                <w:sz w:val="15"/>
                <w:szCs w:val="15"/>
              </w:rPr>
            </w:pPr>
            <w:del w:id="3032" w:author="1001210222 Choi" w:date="2025-12-15T18:18:00Z" w16du:dateUtc="2025-12-15T10:18:00Z">
              <w:r w:rsidRPr="002F690E" w:rsidDel="003730A7">
                <w:rPr>
                  <w:rFonts w:ascii="Times New Roman" w:eastAsia="宋体" w:hAnsi="Times New Roman" w:cs="Times New Roman" w:hint="eastAsia"/>
                  <w:sz w:val="15"/>
                  <w:szCs w:val="15"/>
                </w:rPr>
                <w:delText>文献</w:delText>
              </w:r>
              <w:r w:rsidR="00CD0D40" w:rsidRPr="00654D5F" w:rsidDel="003730A7">
                <w:rPr>
                  <w:rFonts w:ascii="Times New Roman" w:eastAsia="宋体" w:hAnsi="Times New Roman" w:cs="Times New Roman"/>
                  <w:noProof/>
                  <w:sz w:val="15"/>
                  <w:szCs w:val="15"/>
                  <w:highlight w:val="yellow"/>
                </w:rPr>
                <w:delText>[48,72,75-77]</w:delText>
              </w:r>
              <w:bookmarkEnd w:id="2930"/>
            </w:del>
          </w:p>
        </w:tc>
      </w:tr>
    </w:tbl>
    <w:p w14:paraId="2D24CC02" w14:textId="3E9897B3" w:rsidR="00B804E8" w:rsidRPr="00B804E8" w:rsidDel="003730A7" w:rsidRDefault="00654D5F" w:rsidP="008868EF">
      <w:pPr>
        <w:spacing w:beforeLines="50" w:before="156" w:afterLines="50" w:after="156" w:line="276" w:lineRule="auto"/>
        <w:jc w:val="both"/>
        <w:outlineLvl w:val="3"/>
        <w:rPr>
          <w:del w:id="3033" w:author="1001210222 Choi" w:date="2025-12-15T18:18:00Z" w16du:dateUtc="2025-12-15T10:18:00Z"/>
          <w:rFonts w:ascii="黑体" w:eastAsia="黑体" w:hAnsi="黑体" w:hint="eastAsia"/>
          <w:b/>
          <w:bCs/>
          <w:sz w:val="21"/>
          <w:szCs w:val="21"/>
        </w:rPr>
      </w:pPr>
      <w:bookmarkStart w:id="3034" w:name="三级标题序号_24"/>
      <w:bookmarkStart w:id="3035" w:name="三级标题_10"/>
      <w:del w:id="3036" w:author="1001210222 Choi" w:date="2025-12-15T18:18:00Z" w16du:dateUtc="2025-12-15T10:18:00Z">
        <w:r w:rsidRPr="002F690E" w:rsidDel="003730A7">
          <w:rPr>
            <w:rFonts w:ascii="黑体" w:eastAsia="黑体" w:hAnsi="黑体"/>
            <w:b/>
            <w:bCs/>
            <w:sz w:val="21"/>
            <w:szCs w:val="21"/>
            <w:highlight w:val="white"/>
          </w:rPr>
          <w:delText>6.2.2</w:delText>
        </w:r>
        <w:bookmarkEnd w:id="3034"/>
        <w:r w:rsidRPr="002F690E" w:rsidDel="003730A7">
          <w:rPr>
            <w:rFonts w:ascii="黑体" w:eastAsia="黑体" w:hAnsi="黑体" w:hint="eastAsia"/>
            <w:b/>
            <w:bCs/>
            <w:sz w:val="21"/>
            <w:szCs w:val="21"/>
            <w:highlight w:val="white"/>
          </w:rPr>
          <w:delText>成矿流体</w:delText>
        </w:r>
        <w:bookmarkEnd w:id="3035"/>
      </w:del>
    </w:p>
    <w:p w14:paraId="305E8542" w14:textId="1C1806CB" w:rsidR="00B804E8" w:rsidRPr="00B804E8" w:rsidDel="003730A7" w:rsidRDefault="00654D5F" w:rsidP="008868EF">
      <w:pPr>
        <w:spacing w:after="0" w:line="276" w:lineRule="auto"/>
        <w:ind w:firstLine="420"/>
        <w:jc w:val="both"/>
        <w:rPr>
          <w:del w:id="3037" w:author="1001210222 Choi" w:date="2025-12-15T18:18:00Z" w16du:dateUtc="2025-12-15T10:18:00Z"/>
          <w:rFonts w:ascii="Times New Roman" w:eastAsia="宋体" w:hAnsi="Times New Roman" w:cs="Times New Roman"/>
          <w:sz w:val="21"/>
          <w:szCs w:val="21"/>
        </w:rPr>
      </w:pPr>
      <w:bookmarkStart w:id="3038" w:name="正文段落_113"/>
      <w:del w:id="3039" w:author="1001210222 Choi" w:date="2025-12-15T18:18:00Z" w16du:dateUtc="2025-12-15T10:18:00Z">
        <w:r w:rsidRPr="002F690E" w:rsidDel="003730A7">
          <w:rPr>
            <w:rFonts w:ascii="Times New Roman" w:eastAsia="宋体" w:hAnsi="Times New Roman" w:cs="Times New Roman" w:hint="eastAsia"/>
            <w:sz w:val="21"/>
            <w:szCs w:val="21"/>
            <w:highlight w:val="white"/>
          </w:rPr>
          <w:delText>流体包裹体与同位素数据显示，白云金矿床与典型胶东型金矿床的成矿流体主要特征具有高度一致性。二者均属于中低温、低盐度至中低盐度、低密度的</w:delText>
        </w:r>
        <w:r w:rsidRPr="002F690E" w:rsidDel="003730A7">
          <w:rPr>
            <w:rFonts w:ascii="Times New Roman" w:eastAsia="宋体" w:hAnsi="Times New Roman" w:cs="Times New Roman"/>
            <w:sz w:val="21"/>
            <w:szCs w:val="21"/>
            <w:highlight w:val="white"/>
          </w:rPr>
          <w:delText>H</w:delText>
        </w:r>
        <w:r w:rsidRPr="002F690E" w:rsidDel="003730A7">
          <w:rPr>
            <w:rFonts w:ascii="Times New Roman" w:eastAsia="宋体" w:hAnsi="Times New Roman" w:cs="Times New Roman"/>
            <w:sz w:val="21"/>
            <w:szCs w:val="21"/>
            <w:highlight w:val="white"/>
            <w:vertAlign w:val="subscript"/>
          </w:rPr>
          <w:delText>2</w:delText>
        </w:r>
        <w:r w:rsidRPr="002F690E" w:rsidDel="003730A7">
          <w:rPr>
            <w:rFonts w:ascii="Times New Roman" w:eastAsia="宋体" w:hAnsi="Times New Roman" w:cs="Times New Roman"/>
            <w:sz w:val="21"/>
            <w:szCs w:val="21"/>
            <w:highlight w:val="white"/>
          </w:rPr>
          <w:delText>O-CO</w:delText>
        </w:r>
        <w:r w:rsidRPr="002F690E" w:rsidDel="003730A7">
          <w:rPr>
            <w:rFonts w:ascii="Times New Roman" w:eastAsia="宋体" w:hAnsi="Times New Roman" w:cs="Times New Roman"/>
            <w:sz w:val="21"/>
            <w:szCs w:val="21"/>
            <w:highlight w:val="white"/>
            <w:vertAlign w:val="subscript"/>
          </w:rPr>
          <w:delText>2</w:delText>
        </w:r>
        <w:r w:rsidRPr="002F690E" w:rsidDel="003730A7">
          <w:rPr>
            <w:rFonts w:ascii="Times New Roman" w:eastAsia="宋体" w:hAnsi="Times New Roman" w:cs="Times New Roman"/>
            <w:sz w:val="21"/>
            <w:szCs w:val="21"/>
            <w:highlight w:val="white"/>
          </w:rPr>
          <w:delText>-NaCl</w:delText>
        </w:r>
        <w:r w:rsidRPr="002F690E" w:rsidDel="003730A7">
          <w:rPr>
            <w:rFonts w:ascii="Times New Roman" w:eastAsia="宋体" w:hAnsi="Times New Roman" w:cs="Times New Roman" w:hint="eastAsia"/>
            <w:sz w:val="21"/>
            <w:szCs w:val="21"/>
            <w:highlight w:val="white"/>
          </w:rPr>
          <w:delText>体系。其中，白云金矿床成矿流体均一温度范围为</w:delText>
        </w:r>
        <w:r w:rsidRPr="002F690E" w:rsidDel="003730A7">
          <w:rPr>
            <w:rFonts w:ascii="Times New Roman" w:eastAsia="宋体" w:hAnsi="Times New Roman" w:cs="Times New Roman"/>
            <w:sz w:val="21"/>
            <w:szCs w:val="21"/>
            <w:highlight w:val="white"/>
          </w:rPr>
          <w:delText>125.42-</w:delText>
        </w:r>
      </w:del>
      <w:ins w:id="3040" w:author="home" w:date="2025-12-08T16:52:00Z">
        <w:del w:id="3041" w:author="1001210222 Choi" w:date="2025-12-15T18:18:00Z" w16du:dateUtc="2025-12-15T10:18:00Z">
          <w:r w:rsidR="001F1626" w:rsidDel="003730A7">
            <w:rPr>
              <w:rFonts w:ascii="Times New Roman" w:eastAsia="宋体" w:hAnsi="Times New Roman" w:cs="Times New Roman"/>
              <w:sz w:val="21"/>
              <w:szCs w:val="21"/>
              <w:highlight w:val="white"/>
            </w:rPr>
            <w:delText>~</w:delText>
          </w:r>
        </w:del>
      </w:ins>
      <w:del w:id="3042" w:author="1001210222 Choi" w:date="2025-12-15T18:18:00Z" w16du:dateUtc="2025-12-15T10:18:00Z">
        <w:r w:rsidRPr="002F690E" w:rsidDel="003730A7">
          <w:rPr>
            <w:rFonts w:ascii="Times New Roman" w:eastAsia="宋体" w:hAnsi="Times New Roman" w:cs="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cs="Times New Roman" w:hint="eastAsia"/>
            <w:sz w:val="21"/>
            <w:szCs w:val="21"/>
            <w:highlight w:val="white"/>
          </w:rPr>
          <w:delText>（主阶段</w:delText>
        </w:r>
      </w:del>
      <w:ins w:id="3043" w:author="home" w:date="2025-12-08T16:52:00Z">
        <w:del w:id="3044" w:author="1001210222 Choi" w:date="2025-12-15T18:18:00Z" w16du:dateUtc="2025-12-15T10:18:00Z">
          <w:r w:rsidR="001F1626" w:rsidRPr="002F690E" w:rsidDel="003730A7">
            <w:rPr>
              <w:rFonts w:ascii="Times New Roman" w:eastAsia="宋体" w:hAnsi="Times New Roman" w:cs="Times New Roman" w:hint="eastAsia"/>
              <w:sz w:val="21"/>
              <w:szCs w:val="21"/>
              <w:highlight w:val="white"/>
            </w:rPr>
            <w:delText>均一温度为</w:delText>
          </w:r>
        </w:del>
      </w:ins>
      <w:del w:id="3045" w:author="1001210222 Choi" w:date="2025-12-15T18:18:00Z" w16du:dateUtc="2025-12-15T10:18:00Z">
        <w:r w:rsidRPr="002F690E" w:rsidDel="003730A7">
          <w:rPr>
            <w:rFonts w:ascii="Times New Roman" w:eastAsia="宋体" w:hAnsi="Times New Roman" w:cs="Times New Roman"/>
            <w:sz w:val="21"/>
            <w:szCs w:val="21"/>
            <w:highlight w:val="white"/>
          </w:rPr>
          <w:delText>178.06-</w:delText>
        </w:r>
      </w:del>
      <w:ins w:id="3046" w:author="home" w:date="2025-12-08T16:52:00Z">
        <w:del w:id="3047" w:author="1001210222 Choi" w:date="2025-12-15T18:18:00Z" w16du:dateUtc="2025-12-15T10:18:00Z">
          <w:r w:rsidR="001F1626" w:rsidDel="003730A7">
            <w:rPr>
              <w:rFonts w:ascii="Times New Roman" w:eastAsia="宋体" w:hAnsi="Times New Roman" w:cs="Times New Roman"/>
              <w:sz w:val="21"/>
              <w:szCs w:val="21"/>
              <w:highlight w:val="white"/>
            </w:rPr>
            <w:delText>~</w:delText>
          </w:r>
        </w:del>
      </w:ins>
      <w:del w:id="3048" w:author="1001210222 Choi" w:date="2025-12-15T18:18:00Z" w16du:dateUtc="2025-12-15T10:18:00Z">
        <w:r w:rsidRPr="002F690E" w:rsidDel="003730A7">
          <w:rPr>
            <w:rFonts w:ascii="Times New Roman" w:eastAsia="宋体" w:hAnsi="Times New Roman" w:cs="Times New Roman"/>
            <w:sz w:val="21"/>
            <w:szCs w:val="21"/>
            <w:highlight w:val="white"/>
          </w:rPr>
          <w:delText>325.65</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00680173" w:rsidRPr="002F690E" w:rsidDel="003730A7">
          <w:rPr>
            <w:rFonts w:ascii="Times New Roman" w:eastAsia="宋体" w:hAnsi="Times New Roman" w:cs="Times New Roman" w:hint="eastAsia"/>
            <w:sz w:val="21"/>
            <w:szCs w:val="21"/>
            <w:highlight w:val="white"/>
          </w:rPr>
          <w:delText>；图</w:delText>
        </w:r>
        <w:r w:rsidR="00680173" w:rsidRPr="002F690E" w:rsidDel="003730A7">
          <w:rPr>
            <w:rFonts w:ascii="Times New Roman" w:eastAsia="宋体" w:hAnsi="Times New Roman" w:cs="Times New Roman"/>
            <w:sz w:val="21"/>
            <w:szCs w:val="21"/>
            <w:highlight w:val="white"/>
          </w:rPr>
          <w:delText>8</w:delText>
        </w:r>
      </w:del>
      <w:ins w:id="3049" w:author="home" w:date="2025-12-08T14:45:00Z">
        <w:del w:id="3050" w:author="1001210222 Choi" w:date="2025-12-15T18:18:00Z" w16du:dateUtc="2025-12-15T10:18:00Z">
          <w:r w:rsidR="00165DB1" w:rsidRPr="00342473" w:rsidDel="003730A7">
            <w:rPr>
              <w:rFonts w:ascii="Times New Roman" w:eastAsia="仿宋" w:hAnsi="Times New Roman"/>
              <w:noProof/>
              <w:sz w:val="18"/>
              <w:szCs w:val="18"/>
              <w:highlight w:val="yellow"/>
              <w:vertAlign w:val="superscript"/>
            </w:rPr>
            <w:delText>[15,24,31,178</w:delText>
          </w:r>
          <w:r w:rsidR="00165DB1" w:rsidDel="003730A7">
            <w:rPr>
              <w:rFonts w:ascii="Times New Roman" w:eastAsia="仿宋" w:hAnsi="Times New Roman"/>
              <w:noProof/>
              <w:sz w:val="18"/>
              <w:szCs w:val="18"/>
              <w:highlight w:val="yellow"/>
              <w:vertAlign w:val="superscript"/>
            </w:rPr>
            <w:delText>-</w:delText>
          </w:r>
          <w:r w:rsidR="00165DB1" w:rsidRPr="00342473" w:rsidDel="003730A7">
            <w:rPr>
              <w:rFonts w:ascii="Times New Roman" w:eastAsia="仿宋" w:hAnsi="Times New Roman"/>
              <w:noProof/>
              <w:sz w:val="18"/>
              <w:szCs w:val="18"/>
              <w:highlight w:val="yellow"/>
              <w:vertAlign w:val="superscript"/>
            </w:rPr>
            <w:delText>179]</w:delText>
          </w:r>
        </w:del>
      </w:ins>
      <w:del w:id="3051" w:author="1001210222 Choi" w:date="2025-12-15T18:18:00Z" w16du:dateUtc="2025-12-15T10:18:00Z">
        <w:r w:rsidRPr="002F690E" w:rsidDel="003730A7">
          <w:rPr>
            <w:rFonts w:ascii="Times New Roman" w:eastAsia="宋体" w:hAnsi="Times New Roman" w:cs="Times New Roman" w:hint="eastAsia"/>
            <w:sz w:val="21"/>
            <w:szCs w:val="21"/>
            <w:highlight w:val="white"/>
          </w:rPr>
          <w:delText>），盐度</w:delText>
        </w:r>
      </w:del>
      <w:ins w:id="3052" w:author="home" w:date="2025-12-08T16:53:00Z">
        <w:del w:id="3053" w:author="1001210222 Choi" w:date="2025-12-15T18:18:00Z" w16du:dateUtc="2025-12-15T10:18:00Z">
          <w:r w:rsidR="002C6A8C" w:rsidRPr="00725EF0" w:rsidDel="003730A7">
            <w:rPr>
              <w:rFonts w:ascii="Times New Roman" w:eastAsia="楷体" w:hAnsi="Times New Roman" w:hint="eastAsia"/>
              <w:i/>
              <w:sz w:val="21"/>
              <w:szCs w:val="21"/>
              <w:highlight w:val="white"/>
            </w:rPr>
            <w:delText>w</w:delText>
          </w:r>
          <w:r w:rsidR="002C6A8C" w:rsidRPr="00725EF0" w:rsidDel="003730A7">
            <w:rPr>
              <w:rFonts w:ascii="Times New Roman" w:eastAsia="楷体" w:hAnsi="Times New Roman"/>
              <w:sz w:val="21"/>
              <w:szCs w:val="21"/>
              <w:highlight w:val="white"/>
            </w:rPr>
            <w:delText>(NaCl</w:delText>
          </w:r>
          <w:r w:rsidR="002C6A8C" w:rsidRPr="00725EF0" w:rsidDel="003730A7">
            <w:rPr>
              <w:rFonts w:ascii="Times New Roman" w:eastAsia="楷体" w:hAnsi="Times New Roman"/>
              <w:sz w:val="21"/>
              <w:szCs w:val="21"/>
              <w:highlight w:val="white"/>
              <w:vertAlign w:val="subscript"/>
            </w:rPr>
            <w:delText>eq</w:delText>
          </w:r>
          <w:r w:rsidR="002C6A8C" w:rsidRPr="00725EF0" w:rsidDel="003730A7">
            <w:rPr>
              <w:rFonts w:ascii="Times New Roman" w:eastAsia="楷体" w:hAnsi="Times New Roman"/>
              <w:sz w:val="21"/>
              <w:szCs w:val="21"/>
              <w:highlight w:val="white"/>
            </w:rPr>
            <w:delText>)</w:delText>
          </w:r>
          <w:r w:rsidR="002C6A8C" w:rsidDel="003730A7">
            <w:rPr>
              <w:rFonts w:ascii="Times New Roman" w:eastAsia="楷体" w:hAnsi="Times New Roman" w:hint="eastAsia"/>
              <w:sz w:val="21"/>
              <w:szCs w:val="21"/>
              <w:highlight w:val="white"/>
            </w:rPr>
            <w:delText>为</w:delText>
          </w:r>
        </w:del>
      </w:ins>
      <w:del w:id="3054" w:author="1001210222 Choi" w:date="2025-12-15T18:18:00Z" w16du:dateUtc="2025-12-15T10:18:00Z">
        <w:r w:rsidRPr="002F690E" w:rsidDel="003730A7">
          <w:rPr>
            <w:rFonts w:ascii="Times New Roman" w:eastAsia="宋体" w:hAnsi="Times New Roman" w:cs="Times New Roman"/>
            <w:sz w:val="21"/>
            <w:szCs w:val="21"/>
            <w:highlight w:val="white"/>
          </w:rPr>
          <w:delText>0.12</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imes New Roman"/>
            <w:sz w:val="21"/>
            <w:szCs w:val="21"/>
            <w:highlight w:val="white"/>
          </w:rPr>
          <w:delText>-</w:delText>
        </w:r>
      </w:del>
      <w:ins w:id="3055" w:author="home" w:date="2025-12-08T16:53:00Z">
        <w:del w:id="3056" w:author="1001210222 Choi" w:date="2025-12-15T18:18:00Z" w16du:dateUtc="2025-12-15T10:18:00Z">
          <w:r w:rsidR="002C6A8C" w:rsidDel="003730A7">
            <w:rPr>
              <w:rFonts w:ascii="Times New Roman" w:eastAsia="宋体" w:hAnsi="Times New Roman" w:cs="Times New Roman"/>
              <w:sz w:val="21"/>
              <w:szCs w:val="21"/>
              <w:highlight w:val="white"/>
            </w:rPr>
            <w:delText>~</w:delText>
          </w:r>
        </w:del>
      </w:ins>
      <w:del w:id="3057" w:author="1001210222 Choi" w:date="2025-12-15T18:18:00Z" w16du:dateUtc="2025-12-15T10:18:00Z">
        <w:r w:rsidRPr="002F690E" w:rsidDel="003730A7">
          <w:rPr>
            <w:rFonts w:ascii="Times New Roman" w:eastAsia="宋体" w:hAnsi="Times New Roman" w:cs="Times New Roman"/>
            <w:sz w:val="21"/>
            <w:szCs w:val="21"/>
            <w:highlight w:val="white"/>
          </w:rPr>
          <w:delText>15.90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imes New Roman"/>
            <w:sz w:val="21"/>
            <w:szCs w:val="21"/>
            <w:highlight w:val="white"/>
          </w:rPr>
          <w:delText xml:space="preserve"> NaCl eq.</w:delText>
        </w:r>
        <w:r w:rsidRPr="002F690E" w:rsidDel="003730A7">
          <w:rPr>
            <w:rFonts w:ascii="Times New Roman" w:eastAsia="宋体" w:hAnsi="Times New Roman" w:cs="Times New Roman" w:hint="eastAsia"/>
            <w:sz w:val="21"/>
            <w:szCs w:val="21"/>
            <w:highlight w:val="white"/>
          </w:rPr>
          <w:delText>（主阶段</w:delText>
        </w:r>
      </w:del>
      <w:ins w:id="3058" w:author="home" w:date="2025-12-08T16:53:00Z">
        <w:del w:id="3059" w:author="1001210222 Choi" w:date="2025-12-15T18:18:00Z" w16du:dateUtc="2025-12-15T10:18:00Z">
          <w:r w:rsidR="002C6A8C" w:rsidDel="003730A7">
            <w:rPr>
              <w:rFonts w:ascii="Times New Roman" w:eastAsia="宋体" w:hAnsi="Times New Roman" w:cs="Times New Roman" w:hint="eastAsia"/>
              <w:sz w:val="21"/>
              <w:szCs w:val="21"/>
              <w:highlight w:val="white"/>
            </w:rPr>
            <w:delText>盐度</w:delText>
          </w:r>
          <w:r w:rsidR="002C6A8C" w:rsidRPr="00725EF0" w:rsidDel="003730A7">
            <w:rPr>
              <w:rFonts w:ascii="Times New Roman" w:eastAsia="楷体" w:hAnsi="Times New Roman" w:hint="eastAsia"/>
              <w:i/>
              <w:sz w:val="21"/>
              <w:szCs w:val="21"/>
              <w:highlight w:val="white"/>
            </w:rPr>
            <w:delText>w</w:delText>
          </w:r>
          <w:r w:rsidR="002C6A8C" w:rsidRPr="00725EF0" w:rsidDel="003730A7">
            <w:rPr>
              <w:rFonts w:ascii="Times New Roman" w:eastAsia="楷体" w:hAnsi="Times New Roman"/>
              <w:sz w:val="21"/>
              <w:szCs w:val="21"/>
              <w:highlight w:val="white"/>
            </w:rPr>
            <w:delText>(NaCl</w:delText>
          </w:r>
          <w:r w:rsidR="002C6A8C" w:rsidRPr="00725EF0" w:rsidDel="003730A7">
            <w:rPr>
              <w:rFonts w:ascii="Times New Roman" w:eastAsia="楷体" w:hAnsi="Times New Roman"/>
              <w:sz w:val="21"/>
              <w:szCs w:val="21"/>
              <w:highlight w:val="white"/>
              <w:vertAlign w:val="subscript"/>
            </w:rPr>
            <w:delText>eq</w:delText>
          </w:r>
          <w:r w:rsidR="002C6A8C" w:rsidRPr="00725EF0" w:rsidDel="003730A7">
            <w:rPr>
              <w:rFonts w:ascii="Times New Roman" w:eastAsia="楷体" w:hAnsi="Times New Roman"/>
              <w:sz w:val="21"/>
              <w:szCs w:val="21"/>
              <w:highlight w:val="white"/>
            </w:rPr>
            <w:delText>)</w:delText>
          </w:r>
          <w:r w:rsidR="002C6A8C" w:rsidDel="003730A7">
            <w:rPr>
              <w:rFonts w:ascii="Times New Roman" w:eastAsia="楷体" w:hAnsi="Times New Roman" w:hint="eastAsia"/>
              <w:sz w:val="21"/>
              <w:szCs w:val="21"/>
              <w:highlight w:val="white"/>
            </w:rPr>
            <w:delText>为</w:delText>
          </w:r>
        </w:del>
      </w:ins>
      <w:del w:id="3060" w:author="1001210222 Choi" w:date="2025-12-15T18:18:00Z" w16du:dateUtc="2025-12-15T10:18:00Z">
        <w:r w:rsidRPr="002F690E" w:rsidDel="003730A7">
          <w:rPr>
            <w:rFonts w:ascii="Times New Roman" w:eastAsia="宋体" w:hAnsi="Times New Roman" w:cs="Times New Roman"/>
            <w:sz w:val="21"/>
            <w:szCs w:val="21"/>
            <w:highlight w:val="white"/>
          </w:rPr>
          <w:delText>1.58</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imes New Roman"/>
            <w:sz w:val="21"/>
            <w:szCs w:val="21"/>
            <w:highlight w:val="white"/>
          </w:rPr>
          <w:delText>-</w:delText>
        </w:r>
      </w:del>
      <w:ins w:id="3061" w:author="home" w:date="2025-12-08T16:53:00Z">
        <w:del w:id="3062" w:author="1001210222 Choi" w:date="2025-12-15T18:18:00Z" w16du:dateUtc="2025-12-15T10:18:00Z">
          <w:r w:rsidR="002C6A8C" w:rsidDel="003730A7">
            <w:rPr>
              <w:rFonts w:ascii="Times New Roman" w:eastAsia="宋体" w:hAnsi="Times New Roman" w:cs="Times New Roman"/>
              <w:sz w:val="21"/>
              <w:szCs w:val="21"/>
              <w:highlight w:val="white"/>
            </w:rPr>
            <w:delText>~</w:delText>
          </w:r>
        </w:del>
      </w:ins>
      <w:del w:id="3063" w:author="1001210222 Choi" w:date="2025-12-15T18:18:00Z" w16du:dateUtc="2025-12-15T10:18:00Z">
        <w:r w:rsidRPr="002F690E" w:rsidDel="003730A7">
          <w:rPr>
            <w:rFonts w:ascii="Times New Roman" w:eastAsia="宋体" w:hAnsi="Times New Roman" w:cs="Times New Roman"/>
            <w:sz w:val="21"/>
            <w:szCs w:val="21"/>
            <w:highlight w:val="white"/>
          </w:rPr>
          <w:delText>13.70</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imes New Roman"/>
            <w:sz w:val="21"/>
            <w:szCs w:val="21"/>
            <w:highlight w:val="white"/>
          </w:rPr>
          <w:delText xml:space="preserve"> NaCl eq.</w:delText>
        </w:r>
        <w:r w:rsidR="00680173" w:rsidRPr="002F690E" w:rsidDel="003730A7">
          <w:rPr>
            <w:rFonts w:ascii="Times New Roman" w:eastAsia="宋体" w:hAnsi="Times New Roman" w:cs="Times New Roman" w:hint="eastAsia"/>
            <w:sz w:val="21"/>
            <w:szCs w:val="21"/>
            <w:highlight w:val="white"/>
          </w:rPr>
          <w:delText>；图</w:delText>
        </w:r>
        <w:r w:rsidR="00680173" w:rsidRPr="002F690E" w:rsidDel="003730A7">
          <w:rPr>
            <w:rFonts w:ascii="Times New Roman" w:eastAsia="宋体" w:hAnsi="Times New Roman" w:cs="Times New Roman"/>
            <w:sz w:val="21"/>
            <w:szCs w:val="21"/>
            <w:highlight w:val="white"/>
          </w:rPr>
          <w:delText>8</w:delText>
        </w:r>
      </w:del>
      <w:ins w:id="3064" w:author="home" w:date="2025-12-08T14:45:00Z">
        <w:del w:id="3065" w:author="1001210222 Choi" w:date="2025-12-15T18:18:00Z" w16du:dateUtc="2025-12-15T10:18:00Z">
          <w:r w:rsidR="00165DB1" w:rsidRPr="00342473" w:rsidDel="003730A7">
            <w:rPr>
              <w:rFonts w:ascii="Times New Roman" w:eastAsia="仿宋" w:hAnsi="Times New Roman"/>
              <w:noProof/>
              <w:sz w:val="18"/>
              <w:szCs w:val="18"/>
              <w:highlight w:val="yellow"/>
              <w:vertAlign w:val="superscript"/>
            </w:rPr>
            <w:delText>[15,24,31,178</w:delText>
          </w:r>
          <w:r w:rsidR="00165DB1" w:rsidDel="003730A7">
            <w:rPr>
              <w:rFonts w:ascii="Times New Roman" w:eastAsia="仿宋" w:hAnsi="Times New Roman"/>
              <w:noProof/>
              <w:sz w:val="18"/>
              <w:szCs w:val="18"/>
              <w:highlight w:val="yellow"/>
              <w:vertAlign w:val="superscript"/>
            </w:rPr>
            <w:delText>-</w:delText>
          </w:r>
          <w:r w:rsidR="00165DB1" w:rsidRPr="00342473" w:rsidDel="003730A7">
            <w:rPr>
              <w:rFonts w:ascii="Times New Roman" w:eastAsia="仿宋" w:hAnsi="Times New Roman"/>
              <w:noProof/>
              <w:sz w:val="18"/>
              <w:szCs w:val="18"/>
              <w:highlight w:val="yellow"/>
              <w:vertAlign w:val="superscript"/>
            </w:rPr>
            <w:delText>179]</w:delText>
          </w:r>
        </w:del>
      </w:ins>
      <w:del w:id="3066" w:author="1001210222 Choi" w:date="2025-12-15T18:18:00Z" w16du:dateUtc="2025-12-15T10:18:00Z">
        <w:r w:rsidRPr="002F690E" w:rsidDel="003730A7">
          <w:rPr>
            <w:rFonts w:ascii="Times New Roman" w:eastAsia="宋体" w:hAnsi="Times New Roman" w:cs="Times New Roman" w:hint="eastAsia"/>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。而胶东型金矿床的成矿流体温度为</w:delText>
        </w:r>
        <w:r w:rsidRPr="008868EF" w:rsidDel="003730A7">
          <w:rPr>
            <w:highlight w:val="white"/>
          </w:rPr>
          <w:delText xml:space="preserve"> </w:delText>
        </w:r>
        <w:r w:rsidR="009670D8" w:rsidRPr="002F690E" w:rsidDel="003730A7">
          <w:rPr>
            <w:rFonts w:ascii="Times New Roman" w:eastAsia="宋体" w:hAnsi="Times New Roman" w:cs="Times New Roman"/>
            <w:sz w:val="21"/>
            <w:szCs w:val="21"/>
            <w:highlight w:val="white"/>
          </w:rPr>
          <w:delText>200-</w:delText>
        </w:r>
      </w:del>
      <w:ins w:id="3067" w:author="home" w:date="2025-12-08T16:53:00Z">
        <w:del w:id="3068" w:author="1001210222 Choi" w:date="2025-12-15T18:18:00Z" w16du:dateUtc="2025-12-15T10:18:00Z">
          <w:r w:rsidR="002C6A8C" w:rsidDel="003730A7">
            <w:rPr>
              <w:rFonts w:ascii="Times New Roman" w:eastAsia="宋体" w:hAnsi="Times New Roman" w:cs="Times New Roman"/>
              <w:sz w:val="21"/>
              <w:szCs w:val="21"/>
              <w:highlight w:val="white"/>
            </w:rPr>
            <w:delText>~</w:delText>
          </w:r>
        </w:del>
      </w:ins>
      <w:del w:id="3069" w:author="1001210222 Choi" w:date="2025-12-15T18:18:00Z" w16du:dateUtc="2025-12-15T10:18:00Z">
        <w:r w:rsidR="009670D8" w:rsidRPr="002F690E" w:rsidDel="003730A7">
          <w:rPr>
            <w:rFonts w:ascii="Times New Roman" w:eastAsia="宋体" w:hAnsi="Times New Roman" w:cs="Times New Roman"/>
            <w:sz w:val="21"/>
            <w:szCs w:val="21"/>
            <w:highlight w:val="white"/>
          </w:rPr>
          <w:delText>400</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，盐度</w:delText>
        </w:r>
      </w:del>
      <w:ins w:id="3070" w:author="home" w:date="2025-12-08T16:53:00Z">
        <w:del w:id="3071" w:author="1001210222 Choi" w:date="2025-12-15T18:18:00Z" w16du:dateUtc="2025-12-15T10:18:00Z">
          <w:r w:rsidR="002C6A8C" w:rsidRPr="00725EF0" w:rsidDel="003730A7">
            <w:rPr>
              <w:rFonts w:ascii="Times New Roman" w:eastAsia="楷体" w:hAnsi="Times New Roman" w:hint="eastAsia"/>
              <w:i/>
              <w:sz w:val="21"/>
              <w:szCs w:val="21"/>
              <w:highlight w:val="white"/>
            </w:rPr>
            <w:delText>w</w:delText>
          </w:r>
          <w:r w:rsidR="002C6A8C" w:rsidRPr="00725EF0" w:rsidDel="003730A7">
            <w:rPr>
              <w:rFonts w:ascii="Times New Roman" w:eastAsia="楷体" w:hAnsi="Times New Roman"/>
              <w:sz w:val="21"/>
              <w:szCs w:val="21"/>
              <w:highlight w:val="white"/>
            </w:rPr>
            <w:delText>(NaCl</w:delText>
          </w:r>
          <w:r w:rsidR="002C6A8C" w:rsidRPr="00725EF0" w:rsidDel="003730A7">
            <w:rPr>
              <w:rFonts w:ascii="Times New Roman" w:eastAsia="楷体" w:hAnsi="Times New Roman"/>
              <w:sz w:val="21"/>
              <w:szCs w:val="21"/>
              <w:highlight w:val="white"/>
              <w:vertAlign w:val="subscript"/>
            </w:rPr>
            <w:delText>eq</w:delText>
          </w:r>
          <w:r w:rsidR="002C6A8C" w:rsidRPr="00725EF0" w:rsidDel="003730A7">
            <w:rPr>
              <w:rFonts w:ascii="Times New Roman" w:eastAsia="楷体" w:hAnsi="Times New Roman"/>
              <w:sz w:val="21"/>
              <w:szCs w:val="21"/>
              <w:highlight w:val="white"/>
            </w:rPr>
            <w:delText>)</w:delText>
          </w:r>
        </w:del>
      </w:ins>
      <w:del w:id="3072" w:author="1001210222 Choi" w:date="2025-12-15T18:18:00Z" w16du:dateUtc="2025-12-15T10:18:00Z">
        <w:r w:rsidR="00556C1E" w:rsidRPr="002F690E" w:rsidDel="003730A7">
          <w:rPr>
            <w:rFonts w:ascii="Times New Roman" w:hAnsi="Times New Roman" w:cs="Times New Roman"/>
            <w:sz w:val="21"/>
            <w:szCs w:val="21"/>
            <w:highlight w:val="white"/>
          </w:rPr>
          <w:delText>&lt;</w:delText>
        </w:r>
        <w:r w:rsidR="009670D8" w:rsidRPr="002F690E" w:rsidDel="003730A7">
          <w:rPr>
            <w:rFonts w:ascii="Times New Roman" w:eastAsia="宋体" w:hAnsi="Times New Roman" w:cs="Times New Roman"/>
            <w:sz w:val="21"/>
            <w:szCs w:val="21"/>
            <w:highlight w:val="white"/>
          </w:rPr>
          <w:delText>6</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sz w:val="21"/>
            <w:szCs w:val="21"/>
            <w:highlight w:val="white"/>
          </w:rPr>
          <w:delText xml:space="preserve"> NaCl eq.</w:delText>
        </w:r>
      </w:del>
      <w:ins w:id="3073" w:author="home" w:date="2025-12-08T16:48:00Z">
        <w:del w:id="3074" w:author="1001210222 Choi" w:date="2025-12-15T18:18:00Z" w16du:dateUtc="2025-12-15T10:18:00Z">
          <w:r w:rsidR="00532D0D" w:rsidRPr="00532D0D" w:rsidDel="003730A7">
            <w:rPr>
              <w:rFonts w:ascii="Times New Roman" w:eastAsia="宋体" w:hAnsi="Times New Roman"/>
              <w:noProof/>
              <w:sz w:val="21"/>
              <w:szCs w:val="21"/>
              <w:highlight w:val="yellow"/>
              <w:vertAlign w:val="superscript"/>
            </w:rPr>
            <w:delText xml:space="preserve"> </w:delText>
          </w:r>
          <w:r w:rsidR="00532D0D" w:rsidRPr="00654D5F" w:rsidDel="003730A7">
            <w:rPr>
              <w:rFonts w:ascii="Times New Roman" w:eastAsia="宋体" w:hAnsi="Times New Roman"/>
              <w:noProof/>
              <w:sz w:val="21"/>
              <w:szCs w:val="21"/>
              <w:highlight w:val="yellow"/>
              <w:vertAlign w:val="superscript"/>
            </w:rPr>
            <w:delText>[182-186]</w:delText>
          </w:r>
        </w:del>
      </w:ins>
      <w:del w:id="3075" w:author="1001210222 Choi" w:date="2025-12-15T18:18:00Z" w16du:dateUtc="2025-12-15T10:18:00Z">
        <w:r w:rsidR="00014D00" w:rsidRPr="002F690E" w:rsidDel="003730A7">
          <w:rPr>
            <w:rFonts w:ascii="Times New Roman" w:eastAsia="宋体" w:hAnsi="Times New Roman" w:cs="Times New Roman" w:hint="eastAsia"/>
            <w:sz w:val="21"/>
            <w:szCs w:val="21"/>
            <w:highlight w:val="white"/>
          </w:rPr>
          <w:delText>（</w:delText>
        </w:r>
      </w:del>
      <w:del w:id="3076" w:author="1001210222 Choi" w:date="2025-12-11T10:06:00Z" w16du:dateUtc="2025-12-11T02:06:00Z">
        <w:r w:rsidR="00014D00" w:rsidRPr="002F690E" w:rsidDel="006159C4">
          <w:rPr>
            <w:rFonts w:ascii="Times New Roman" w:eastAsia="宋体" w:hAnsi="Times New Roman" w:cs="Times New Roman" w:hint="eastAsia"/>
            <w:sz w:val="21"/>
            <w:szCs w:val="21"/>
            <w:highlight w:val="white"/>
          </w:rPr>
          <w:delText>表</w:delText>
        </w:r>
        <w:r w:rsidR="00014D00" w:rsidRPr="002F690E" w:rsidDel="006159C4">
          <w:rPr>
            <w:rFonts w:ascii="Times New Roman" w:eastAsia="宋体" w:hAnsi="Times New Roman" w:cs="Times New Roman"/>
            <w:sz w:val="21"/>
            <w:szCs w:val="21"/>
            <w:highlight w:val="white"/>
          </w:rPr>
          <w:delText>1</w:delText>
        </w:r>
      </w:del>
      <w:ins w:id="3077" w:author="home" w:date="2025-12-08T16:48:00Z">
        <w:del w:id="3078" w:author="1001210222 Choi" w:date="2025-12-11T10:06:00Z" w16du:dateUtc="2025-12-11T02:06:00Z">
          <w:r w:rsidR="00532D0D" w:rsidRPr="0084353A" w:rsidDel="006159C4">
            <w:rPr>
              <w:rFonts w:ascii="Times New Roman" w:eastAsia="宋体" w:hAnsi="Times New Roman" w:cs="Times New Roman"/>
              <w:sz w:val="21"/>
              <w:szCs w:val="21"/>
              <w:highlight w:val="yellow"/>
              <w:vertAlign w:val="superscript"/>
            </w:rPr>
            <w:delText>[6</w:delText>
          </w:r>
        </w:del>
      </w:ins>
      <w:ins w:id="3079" w:author="home" w:date="2025-12-08T16:52:00Z">
        <w:del w:id="3080" w:author="1001210222 Choi" w:date="2025-12-11T10:06:00Z" w16du:dateUtc="2025-12-11T02:06:00Z">
          <w:r w:rsidR="006F6387" w:rsidDel="006159C4">
            <w:rPr>
              <w:rFonts w:ascii="Times New Roman" w:eastAsia="宋体" w:hAnsi="Times New Roman" w:cs="Times New Roman"/>
              <w:sz w:val="21"/>
              <w:szCs w:val="21"/>
              <w:highlight w:val="yellow"/>
              <w:vertAlign w:val="superscript"/>
            </w:rPr>
            <w:delText>-</w:delText>
          </w:r>
        </w:del>
      </w:ins>
      <w:ins w:id="3081" w:author="home" w:date="2025-12-08T16:48:00Z">
        <w:del w:id="3082" w:author="1001210222 Choi" w:date="2025-12-11T10:06:00Z" w16du:dateUtc="2025-12-11T02:06:00Z">
          <w:r w:rsidR="00532D0D" w:rsidRPr="0084353A" w:rsidDel="006159C4">
            <w:rPr>
              <w:rFonts w:ascii="Times New Roman" w:eastAsia="宋体" w:hAnsi="Times New Roman" w:cs="Times New Roman"/>
              <w:sz w:val="21"/>
              <w:szCs w:val="21"/>
              <w:highlight w:val="yellow"/>
              <w:vertAlign w:val="superscript"/>
            </w:rPr>
            <w:delText>7,12,24, 26, 31, 34, 44, 46, 48, 72-79, 82, 108, 159, 182-186, 196-201, 209-213, 216, 218, 225, 227-230, 239-240,</w:delText>
          </w:r>
          <w:r w:rsidR="00532D0D" w:rsidDel="006159C4">
            <w:rPr>
              <w:rFonts w:ascii="Times New Roman" w:eastAsia="宋体" w:hAnsi="Times New Roman" w:cs="Times New Roman"/>
              <w:sz w:val="21"/>
              <w:szCs w:val="21"/>
              <w:highlight w:val="yellow"/>
              <w:vertAlign w:val="superscript"/>
            </w:rPr>
            <w:delText xml:space="preserve"> </w:delText>
          </w:r>
          <w:r w:rsidR="00532D0D" w:rsidRPr="0084353A" w:rsidDel="006159C4">
            <w:rPr>
              <w:rFonts w:ascii="Times New Roman" w:eastAsia="宋体" w:hAnsi="Times New Roman" w:cs="Times New Roman"/>
              <w:sz w:val="21"/>
              <w:szCs w:val="21"/>
              <w:highlight w:val="yellow"/>
              <w:vertAlign w:val="superscript"/>
            </w:rPr>
            <w:delText>243-248]</w:delText>
          </w:r>
        </w:del>
      </w:ins>
      <w:del w:id="3083" w:author="1001210222 Choi" w:date="2025-12-15T18:18:00Z" w16du:dateUtc="2025-12-15T10:18:00Z">
        <w:r w:rsidR="00014D00" w:rsidRPr="002F690E" w:rsidDel="003730A7">
          <w:rPr>
            <w:rFonts w:ascii="Times New Roman" w:eastAsia="宋体" w:hAnsi="Times New Roman" w:cs="Times New Roman" w:hint="eastAsia"/>
            <w:sz w:val="21"/>
            <w:szCs w:val="21"/>
            <w:highlight w:val="white"/>
          </w:rPr>
          <w:delText>）</w:delText>
        </w:r>
        <w:r w:rsidR="00F57588" w:rsidRPr="00654D5F" w:rsidDel="003730A7">
          <w:rPr>
            <w:rFonts w:ascii="Times New Roman" w:eastAsia="宋体" w:hAnsi="Times New Roman"/>
            <w:noProof/>
            <w:sz w:val="21"/>
            <w:szCs w:val="21"/>
            <w:highlight w:val="yellow"/>
            <w:vertAlign w:val="superscript"/>
          </w:rPr>
          <w:delText>[182-186]</w:delText>
        </w:r>
        <w:r w:rsidR="00881CD4" w:rsidRPr="002F690E" w:rsidDel="003730A7">
          <w:rPr>
            <w:rFonts w:ascii="Times New Roman" w:eastAsia="宋体" w:hAnsi="Times New Roman" w:cs="Times New Roman" w:hint="eastAsia"/>
            <w:sz w:val="21"/>
            <w:szCs w:val="21"/>
            <w:highlight w:val="white"/>
          </w:rPr>
          <w:delText>。二者的成矿流体在温度、盐度区间高度吻合，且白云主阶段温度范围与胶东基本重合，表明白云与典型胶东型金矿床的成矿流体属性具有一致性。在流体来源方面，</w:delText>
        </w:r>
        <w:r w:rsidR="009670D8" w:rsidRPr="002F690E" w:rsidDel="003730A7">
          <w:rPr>
            <w:rFonts w:ascii="Times New Roman" w:eastAsia="宋体" w:hAnsi="Times New Roman" w:cs="Times New Roman" w:hint="eastAsia"/>
            <w:sz w:val="21"/>
            <w:szCs w:val="21"/>
            <w:highlight w:val="white"/>
          </w:rPr>
          <w:delText>白云金矿床黄铁矿流体包裹体的</w:delText>
        </w:r>
        <w:r w:rsidR="009670D8" w:rsidRPr="002F690E" w:rsidDel="003730A7">
          <w:rPr>
            <w:rFonts w:ascii="Times New Roman" w:eastAsia="宋体" w:hAnsi="Times New Roman" w:cs="Times New Roman"/>
            <w:sz w:val="21"/>
            <w:szCs w:val="21"/>
            <w:highlight w:val="white"/>
          </w:rPr>
          <w:delText>⁴He</w:delText>
        </w:r>
        <w:r w:rsidR="009670D8" w:rsidRPr="002F690E" w:rsidDel="003730A7">
          <w:rPr>
            <w:rFonts w:ascii="Times New Roman" w:eastAsia="宋体" w:hAnsi="Times New Roman" w:cs="Times New Roman" w:hint="eastAsia"/>
            <w:sz w:val="21"/>
            <w:szCs w:val="21"/>
            <w:highlight w:val="white"/>
          </w:rPr>
          <w:delText>幔源比例为</w:delText>
        </w:r>
        <w:r w:rsidR="009670D8" w:rsidRPr="002F690E" w:rsidDel="003730A7">
          <w:rPr>
            <w:rFonts w:ascii="Times New Roman" w:eastAsia="宋体" w:hAnsi="Times New Roman" w:cs="Times New Roman"/>
            <w:sz w:val="21"/>
            <w:szCs w:val="21"/>
            <w:highlight w:val="white"/>
          </w:rPr>
          <w:delText>4.64</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sz w:val="21"/>
            <w:szCs w:val="21"/>
            <w:highlight w:val="white"/>
          </w:rPr>
          <w:delText>-</w:delText>
        </w:r>
      </w:del>
      <w:ins w:id="3084" w:author="home" w:date="2025-12-08T16:55:00Z">
        <w:del w:id="3085" w:author="1001210222 Choi" w:date="2025-12-15T18:18:00Z" w16du:dateUtc="2025-12-15T10:18:00Z">
          <w:r w:rsidR="0070181B" w:rsidRPr="002F690E" w:rsidDel="003730A7">
            <w:rPr>
              <w:rFonts w:ascii="Times New Roman" w:eastAsia="宋体" w:hAnsi="Times New Roman" w:cs="Times New Roman"/>
              <w:sz w:val="21"/>
              <w:szCs w:val="21"/>
              <w:highlight w:val="white"/>
            </w:rPr>
            <w:delText>%</w:delText>
          </w:r>
          <w:r w:rsidR="0070181B" w:rsidDel="003730A7">
            <w:rPr>
              <w:rFonts w:ascii="Times New Roman" w:eastAsia="宋体" w:hAnsi="Times New Roman" w:cs="Times New Roman"/>
              <w:sz w:val="21"/>
              <w:szCs w:val="21"/>
              <w:highlight w:val="white"/>
            </w:rPr>
            <w:delText>~</w:delText>
          </w:r>
        </w:del>
      </w:ins>
      <w:del w:id="3086" w:author="1001210222 Choi" w:date="2025-12-15T18:18:00Z" w16du:dateUtc="2025-12-15T10:18:00Z">
        <w:r w:rsidR="009670D8" w:rsidRPr="002F690E" w:rsidDel="003730A7">
          <w:rPr>
            <w:rFonts w:ascii="Times New Roman" w:eastAsia="宋体" w:hAnsi="Times New Roman" w:cs="Times New Roman"/>
            <w:sz w:val="21"/>
            <w:szCs w:val="21"/>
            <w:highlight w:val="white"/>
          </w:rPr>
          <w:delText>5.63</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（平均</w:delText>
        </w:r>
      </w:del>
      <w:ins w:id="3087" w:author="home" w:date="2025-12-08T16:55:00Z">
        <w:del w:id="3088" w:author="1001210222 Choi" w:date="2025-12-15T18:18:00Z" w16du:dateUtc="2025-12-15T10:18:00Z">
          <w:r w:rsidR="0070181B" w:rsidDel="003730A7">
            <w:rPr>
              <w:rFonts w:ascii="Times New Roman" w:eastAsia="宋体" w:hAnsi="Times New Roman" w:cs="Times New Roman" w:hint="eastAsia"/>
              <w:sz w:val="21"/>
              <w:szCs w:val="21"/>
              <w:highlight w:val="white"/>
            </w:rPr>
            <w:delText>为</w:delText>
          </w:r>
        </w:del>
      </w:ins>
      <w:del w:id="3089" w:author="1001210222 Choi" w:date="2025-12-15T18:18:00Z" w16du:dateUtc="2025-12-15T10:18:00Z">
        <w:r w:rsidR="009670D8" w:rsidRPr="002F690E" w:rsidDel="003730A7">
          <w:rPr>
            <w:rFonts w:ascii="Times New Roman" w:eastAsia="宋体" w:hAnsi="Times New Roman" w:cs="Times New Roman"/>
            <w:sz w:val="21"/>
            <w:szCs w:val="21"/>
            <w:highlight w:val="white"/>
          </w:rPr>
          <w:delText>5.15</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w:delText>
        </w:r>
        <w:r w:rsidR="009670D8" w:rsidRPr="002F690E" w:rsidDel="003730A7">
          <w:rPr>
            <w:rFonts w:ascii="Times New Roman" w:eastAsia="宋体" w:hAnsi="Times New Roman" w:cs="Times New Roman"/>
            <w:sz w:val="21"/>
            <w:szCs w:val="21"/>
            <w:highlight w:val="white"/>
            <w:vertAlign w:val="superscript"/>
          </w:rPr>
          <w:delText>40</w:delText>
        </w:r>
        <w:r w:rsidR="009670D8" w:rsidRPr="002F690E" w:rsidDel="003730A7">
          <w:rPr>
            <w:rFonts w:ascii="Times New Roman" w:eastAsia="宋体" w:hAnsi="Times New Roman" w:cs="Times New Roman"/>
            <w:sz w:val="21"/>
            <w:szCs w:val="21"/>
            <w:highlight w:val="white"/>
          </w:rPr>
          <w:delText>Ar/</w:delText>
        </w:r>
        <w:r w:rsidR="009670D8" w:rsidRPr="002F690E" w:rsidDel="003730A7">
          <w:rPr>
            <w:rFonts w:ascii="Times New Roman" w:eastAsia="宋体" w:hAnsi="Times New Roman" w:cs="Times New Roman"/>
            <w:sz w:val="21"/>
            <w:szCs w:val="21"/>
            <w:highlight w:val="white"/>
            <w:vertAlign w:val="superscript"/>
          </w:rPr>
          <w:delText>36</w:delText>
        </w:r>
        <w:r w:rsidR="009670D8" w:rsidRPr="002F690E" w:rsidDel="003730A7">
          <w:rPr>
            <w:rFonts w:ascii="Times New Roman" w:eastAsia="宋体" w:hAnsi="Times New Roman" w:cs="Times New Roman"/>
            <w:sz w:val="21"/>
            <w:szCs w:val="21"/>
            <w:highlight w:val="white"/>
          </w:rPr>
          <w:delText xml:space="preserve">Ar </w:delText>
        </w:r>
        <w:r w:rsidR="009670D8" w:rsidRPr="002F690E" w:rsidDel="003730A7">
          <w:rPr>
            <w:rFonts w:ascii="Times New Roman" w:eastAsia="宋体" w:hAnsi="Times New Roman" w:cs="Times New Roman" w:hint="eastAsia"/>
            <w:sz w:val="21"/>
            <w:szCs w:val="21"/>
            <w:highlight w:val="white"/>
          </w:rPr>
          <w:delText>比值落于地壳</w:delText>
        </w:r>
        <w:r w:rsidR="009670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地幔过渡</w:delText>
        </w:r>
        <w:r w:rsidR="00881CD4" w:rsidRPr="002F690E" w:rsidDel="003730A7">
          <w:rPr>
            <w:rFonts w:ascii="Times New Roman" w:eastAsia="宋体" w:hAnsi="Times New Roman" w:cs="Times New Roman" w:hint="eastAsia"/>
            <w:sz w:val="21"/>
            <w:szCs w:val="21"/>
            <w:highlight w:val="white"/>
          </w:rPr>
          <w:delText>区域，指示其成矿流体为壳幔混合来源，</w:delText>
        </w:r>
        <w:r w:rsidR="009670D8" w:rsidRPr="002F690E" w:rsidDel="003730A7">
          <w:rPr>
            <w:rFonts w:ascii="Times New Roman" w:eastAsia="宋体" w:hAnsi="Times New Roman" w:cs="Times New Roman" w:hint="eastAsia"/>
            <w:sz w:val="21"/>
            <w:szCs w:val="21"/>
            <w:highlight w:val="white"/>
          </w:rPr>
          <w:delText>胶东型金矿床幔源</w:delText>
        </w:r>
        <w:r w:rsidR="009670D8" w:rsidRPr="002F690E" w:rsidDel="003730A7">
          <w:rPr>
            <w:rFonts w:ascii="Times New Roman" w:eastAsia="宋体" w:hAnsi="Times New Roman" w:cs="Times New Roman"/>
            <w:sz w:val="21"/>
            <w:szCs w:val="21"/>
            <w:highlight w:val="white"/>
          </w:rPr>
          <w:delText>⁴He</w:delText>
        </w:r>
      </w:del>
      <w:ins w:id="3090" w:author="home" w:date="2025-12-08T17:13:00Z">
        <w:del w:id="3091" w:author="1001210222 Choi" w:date="2025-12-15T18:18:00Z" w16du:dateUtc="2025-12-15T10:18:00Z">
          <w:r w:rsidR="00E238B1" w:rsidRPr="002F690E" w:rsidDel="003730A7">
            <w:rPr>
              <w:rFonts w:ascii="Times New Roman" w:eastAsia="宋体" w:hAnsi="Times New Roman" w:cs="Times New Roman" w:hint="eastAsia"/>
              <w:sz w:val="21"/>
              <w:szCs w:val="21"/>
              <w:highlight w:val="white"/>
            </w:rPr>
            <w:delText>幔源</w:delText>
          </w:r>
        </w:del>
      </w:ins>
      <w:del w:id="3092" w:author="1001210222 Choi" w:date="2025-12-15T18:18:00Z" w16du:dateUtc="2025-12-15T10:18:00Z">
        <w:r w:rsidR="009670D8" w:rsidRPr="002F690E" w:rsidDel="003730A7">
          <w:rPr>
            <w:rFonts w:ascii="Times New Roman" w:eastAsia="宋体" w:hAnsi="Times New Roman" w:cs="Times New Roman" w:hint="eastAsia"/>
            <w:sz w:val="21"/>
            <w:szCs w:val="21"/>
            <w:highlight w:val="white"/>
          </w:rPr>
          <w:delText>比例</w:delText>
        </w:r>
        <w:r w:rsidR="00881CD4" w:rsidRPr="002F690E" w:rsidDel="003730A7">
          <w:rPr>
            <w:rFonts w:ascii="Times New Roman" w:eastAsia="宋体" w:hAnsi="Times New Roman" w:cs="Times New Roman" w:hint="eastAsia"/>
            <w:sz w:val="21"/>
            <w:szCs w:val="21"/>
            <w:highlight w:val="white"/>
          </w:rPr>
          <w:delText>较</w:delText>
        </w:r>
        <w:r w:rsidR="009670D8" w:rsidRPr="002F690E" w:rsidDel="003730A7">
          <w:rPr>
            <w:rFonts w:ascii="Times New Roman" w:eastAsia="宋体" w:hAnsi="Times New Roman" w:cs="Times New Roman" w:hint="eastAsia"/>
            <w:sz w:val="21"/>
            <w:szCs w:val="21"/>
            <w:highlight w:val="white"/>
          </w:rPr>
          <w:delText>高</w:delText>
        </w:r>
        <w:r w:rsidR="00881CD4" w:rsidRPr="002F690E" w:rsidDel="003730A7">
          <w:rPr>
            <w:rFonts w:ascii="Times New Roman" w:eastAsia="宋体" w:hAnsi="Times New Roman" w:cs="Times New Roman" w:hint="eastAsia"/>
            <w:sz w:val="21"/>
            <w:szCs w:val="21"/>
            <w:highlight w:val="white"/>
          </w:rPr>
          <w:delText>，介于</w:delText>
        </w:r>
      </w:del>
      <w:ins w:id="3093" w:author="home" w:date="2025-12-08T16:55:00Z">
        <w:del w:id="3094" w:author="1001210222 Choi" w:date="2025-12-15T18:18:00Z" w16du:dateUtc="2025-12-15T10:18:00Z">
          <w:r w:rsidR="00B404F5" w:rsidDel="003730A7">
            <w:rPr>
              <w:rFonts w:ascii="Times New Roman" w:eastAsia="宋体" w:hAnsi="Times New Roman" w:cs="Times New Roman" w:hint="eastAsia"/>
              <w:sz w:val="21"/>
              <w:szCs w:val="21"/>
              <w:highlight w:val="white"/>
            </w:rPr>
            <w:delText>为</w:delText>
          </w:r>
        </w:del>
      </w:ins>
      <w:del w:id="3095" w:author="1001210222 Choi" w:date="2025-12-15T18:18:00Z" w16du:dateUtc="2025-12-15T10:18:00Z">
        <w:r w:rsidR="009670D8" w:rsidRPr="002F690E" w:rsidDel="003730A7">
          <w:rPr>
            <w:rFonts w:ascii="Times New Roman" w:eastAsia="宋体" w:hAnsi="Times New Roman" w:cs="Times New Roman"/>
            <w:sz w:val="21"/>
            <w:szCs w:val="21"/>
            <w:highlight w:val="white"/>
          </w:rPr>
          <w:delText>0.3</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sz w:val="21"/>
            <w:szCs w:val="21"/>
            <w:highlight w:val="white"/>
          </w:rPr>
          <w:delText>-</w:delText>
        </w:r>
      </w:del>
      <w:ins w:id="3096" w:author="home" w:date="2025-12-08T16:55:00Z">
        <w:del w:id="3097" w:author="1001210222 Choi" w:date="2025-12-15T18:18:00Z" w16du:dateUtc="2025-12-15T10:18:00Z">
          <w:r w:rsidR="00B404F5" w:rsidDel="003730A7">
            <w:rPr>
              <w:rFonts w:ascii="Times New Roman" w:eastAsia="宋体" w:hAnsi="Times New Roman" w:cs="Times New Roman" w:hint="eastAsia"/>
              <w:sz w:val="21"/>
              <w:szCs w:val="21"/>
              <w:highlight w:val="white"/>
            </w:rPr>
            <w:delText>为</w:delText>
          </w:r>
        </w:del>
      </w:ins>
      <w:del w:id="3098" w:author="1001210222 Choi" w:date="2025-12-15T18:18:00Z" w16du:dateUtc="2025-12-15T10:18:00Z">
        <w:r w:rsidR="009670D8" w:rsidRPr="002F690E" w:rsidDel="003730A7">
          <w:rPr>
            <w:rFonts w:ascii="Times New Roman" w:eastAsia="宋体" w:hAnsi="Times New Roman" w:cs="Times New Roman"/>
            <w:sz w:val="21"/>
            <w:szCs w:val="21"/>
            <w:highlight w:val="white"/>
          </w:rPr>
          <w:delText>32.59</w:delText>
        </w:r>
        <w:r w:rsidR="00270ED8" w:rsidRPr="002F690E" w:rsidDel="003730A7">
          <w:rPr>
            <w:rFonts w:ascii="Times New Roman" w:eastAsia="宋体" w:hAnsi="Times New Roman" w:cs="Times New Roman"/>
            <w:sz w:val="21"/>
            <w:szCs w:val="21"/>
            <w:highlight w:val="white"/>
          </w:rPr>
          <w:delText>%</w:delText>
        </w:r>
        <w:r w:rsidR="009670D8" w:rsidRPr="002F690E" w:rsidDel="003730A7">
          <w:rPr>
            <w:rFonts w:ascii="Times New Roman" w:eastAsia="宋体" w:hAnsi="Times New Roman" w:cs="Times New Roman" w:hint="eastAsia"/>
            <w:sz w:val="21"/>
            <w:szCs w:val="21"/>
            <w:highlight w:val="white"/>
          </w:rPr>
          <w:delText>，平均</w:delText>
        </w:r>
        <w:r w:rsidR="009670D8" w:rsidRPr="002F690E" w:rsidDel="003730A7">
          <w:rPr>
            <w:rFonts w:ascii="Times New Roman" w:eastAsia="宋体" w:hAnsi="Times New Roman" w:cs="Times New Roman" w:hint="eastAsia"/>
            <w:sz w:val="21"/>
            <w:szCs w:val="21"/>
            <w:highlight w:val="white"/>
          </w:rPr>
          <w:delText xml:space="preserve"> </w:delText>
        </w:r>
      </w:del>
      <w:ins w:id="3099" w:author="home" w:date="2025-12-08T16:55:00Z">
        <w:del w:id="3100" w:author="1001210222 Choi" w:date="2025-12-15T18:18:00Z" w16du:dateUtc="2025-12-15T10:18:00Z">
          <w:r w:rsidR="00B404F5" w:rsidDel="003730A7">
            <w:rPr>
              <w:rFonts w:ascii="Times New Roman" w:eastAsia="宋体" w:hAnsi="Times New Roman" w:cs="Times New Roman" w:hint="eastAsia"/>
              <w:sz w:val="21"/>
              <w:szCs w:val="21"/>
              <w:highlight w:val="white"/>
            </w:rPr>
            <w:delText>为</w:delText>
          </w:r>
        </w:del>
      </w:ins>
      <w:del w:id="3101" w:author="1001210222 Choi" w:date="2025-12-15T18:18:00Z" w16du:dateUtc="2025-12-15T10:18:00Z">
        <w:r w:rsidR="009670D8" w:rsidRPr="002F690E" w:rsidDel="003730A7">
          <w:rPr>
            <w:rFonts w:ascii="Times New Roman" w:eastAsia="宋体" w:hAnsi="Times New Roman" w:cs="Times New Roman"/>
            <w:sz w:val="21"/>
            <w:szCs w:val="21"/>
            <w:highlight w:val="white"/>
          </w:rPr>
          <w:delText>12.6</w:delText>
        </w:r>
        <w:r w:rsidR="00270ED8" w:rsidRPr="002F690E" w:rsidDel="003730A7">
          <w:rPr>
            <w:rFonts w:ascii="Times New Roman" w:eastAsia="宋体" w:hAnsi="Times New Roman"/>
            <w:sz w:val="21"/>
            <w:szCs w:val="21"/>
            <w:highlight w:val="white"/>
          </w:rPr>
          <w:delText>%</w:delText>
        </w:r>
        <w:r w:rsidR="00B83096" w:rsidRPr="00654D5F" w:rsidDel="003730A7">
          <w:rPr>
            <w:rFonts w:ascii="Times New Roman" w:eastAsia="宋体" w:hAnsi="Times New Roman" w:cs="Times New Roman"/>
            <w:noProof/>
            <w:sz w:val="21"/>
            <w:szCs w:val="21"/>
            <w:highlight w:val="yellow"/>
            <w:vertAlign w:val="superscript"/>
          </w:rPr>
          <w:delText>[209-212]</w:delText>
        </w:r>
        <w:r w:rsidR="009670D8" w:rsidRPr="002F690E" w:rsidDel="003730A7">
          <w:rPr>
            <w:rFonts w:ascii="Times New Roman" w:eastAsia="宋体" w:hAnsi="Times New Roman" w:cs="Times New Roman" w:hint="eastAsia"/>
            <w:sz w:val="21"/>
            <w:szCs w:val="21"/>
            <w:highlight w:val="white"/>
          </w:rPr>
          <w:delText>，但</w:delText>
        </w:r>
        <w:r w:rsidR="00881CD4" w:rsidRPr="002F690E" w:rsidDel="003730A7">
          <w:rPr>
            <w:rFonts w:ascii="Times New Roman" w:eastAsia="宋体" w:hAnsi="Times New Roman" w:cs="Times New Roman" w:hint="eastAsia"/>
            <w:sz w:val="21"/>
            <w:szCs w:val="21"/>
            <w:highlight w:val="white"/>
          </w:rPr>
          <w:delText>同样表现为</w:delText>
        </w:r>
        <w:r w:rsidR="00680173" w:rsidRPr="002F690E" w:rsidDel="003730A7">
          <w:rPr>
            <w:rFonts w:ascii="Times New Roman" w:eastAsia="宋体" w:hAnsi="Times New Roman" w:cs="Times New Roman" w:hint="eastAsia"/>
            <w:sz w:val="21"/>
            <w:szCs w:val="21"/>
            <w:highlight w:val="white"/>
          </w:rPr>
          <w:delText>壳幔混合特征（图</w:delText>
        </w:r>
        <w:r w:rsidR="00680173" w:rsidRPr="002F690E" w:rsidDel="003730A7">
          <w:rPr>
            <w:rFonts w:ascii="Times New Roman" w:eastAsia="宋体" w:hAnsi="Times New Roman" w:cs="Times New Roman"/>
            <w:sz w:val="21"/>
            <w:szCs w:val="21"/>
            <w:highlight w:val="white"/>
          </w:rPr>
          <w:delText>12</w:delText>
        </w:r>
      </w:del>
      <w:ins w:id="3102" w:author="home" w:date="2025-12-08T16:48:00Z">
        <w:del w:id="3103" w:author="1001210222 Choi" w:date="2025-12-15T18:18:00Z" w16du:dateUtc="2025-12-15T10:18:00Z">
          <w:r w:rsidR="00532D0D" w:rsidRPr="006C07A8" w:rsidDel="003730A7">
            <w:rPr>
              <w:rFonts w:ascii="Times New Roman" w:eastAsia="仿宋" w:hAnsi="Times New Roman"/>
              <w:noProof/>
              <w:sz w:val="18"/>
              <w:szCs w:val="18"/>
              <w:highlight w:val="yellow"/>
              <w:vertAlign w:val="superscript"/>
            </w:rPr>
            <w:delText>[82,178-</w:delText>
          </w:r>
          <w:r w:rsidR="00532D0D" w:rsidDel="003730A7">
            <w:rPr>
              <w:rFonts w:ascii="Times New Roman" w:eastAsia="仿宋" w:hAnsi="Times New Roman"/>
              <w:noProof/>
              <w:sz w:val="18"/>
              <w:szCs w:val="18"/>
              <w:highlight w:val="yellow"/>
              <w:vertAlign w:val="superscript"/>
            </w:rPr>
            <w:delText>179,197,206</w:delText>
          </w:r>
          <w:r w:rsidR="00532D0D" w:rsidRPr="006C07A8" w:rsidDel="003730A7">
            <w:rPr>
              <w:rFonts w:ascii="Times New Roman" w:eastAsia="仿宋" w:hAnsi="Times New Roman"/>
              <w:noProof/>
              <w:sz w:val="18"/>
              <w:szCs w:val="18"/>
              <w:highlight w:val="yellow"/>
              <w:vertAlign w:val="superscript"/>
            </w:rPr>
            <w:delText>-212]</w:delText>
          </w:r>
        </w:del>
      </w:ins>
      <w:del w:id="3104" w:author="1001210222 Choi" w:date="2025-12-15T18:18:00Z" w16du:dateUtc="2025-12-15T10:18:00Z">
        <w:r w:rsidR="00881CD4" w:rsidRPr="002F690E" w:rsidDel="003730A7">
          <w:rPr>
            <w:rFonts w:ascii="Times New Roman" w:eastAsia="宋体" w:hAnsi="Times New Roman" w:cs="Times New Roman" w:hint="eastAsia"/>
            <w:sz w:val="21"/>
            <w:szCs w:val="21"/>
            <w:highlight w:val="white"/>
          </w:rPr>
          <w:delText>），说明二者成矿流体来源具有共同的深部壳</w:delText>
        </w:r>
        <w:r w:rsidR="00881CD4" w:rsidRPr="002F690E" w:rsidDel="003730A7">
          <w:rPr>
            <w:rFonts w:ascii="Times New Roman" w:eastAsia="宋体" w:hAnsi="Times New Roman" w:cs="Times New Roman"/>
            <w:sz w:val="21"/>
            <w:szCs w:val="21"/>
            <w:highlight w:val="white"/>
          </w:rPr>
          <w:delText>-</w:delText>
        </w:r>
        <w:r w:rsidR="00881CD4" w:rsidRPr="002F690E" w:rsidDel="003730A7">
          <w:rPr>
            <w:rFonts w:ascii="Times New Roman" w:eastAsia="宋体" w:hAnsi="Times New Roman" w:cs="Times New Roman" w:hint="eastAsia"/>
            <w:sz w:val="21"/>
            <w:szCs w:val="21"/>
            <w:highlight w:val="white"/>
          </w:rPr>
          <w:delText>幔相互作用背景。</w:delText>
        </w:r>
        <w:bookmarkEnd w:id="3038"/>
      </w:del>
    </w:p>
    <w:p w14:paraId="4DF5CFD7" w14:textId="0EDFE500" w:rsidR="00B804E8" w:rsidRPr="00B804E8" w:rsidDel="003730A7" w:rsidRDefault="00654D5F" w:rsidP="008868EF">
      <w:pPr>
        <w:spacing w:beforeLines="50" w:before="156" w:afterLines="50" w:after="156" w:line="276" w:lineRule="auto"/>
        <w:jc w:val="both"/>
        <w:outlineLvl w:val="3"/>
        <w:rPr>
          <w:del w:id="3105" w:author="1001210222 Choi" w:date="2025-12-15T18:18:00Z" w16du:dateUtc="2025-12-15T10:18:00Z"/>
          <w:rFonts w:ascii="黑体" w:eastAsia="黑体" w:hAnsi="黑体" w:hint="eastAsia"/>
          <w:b/>
          <w:bCs/>
          <w:sz w:val="21"/>
          <w:szCs w:val="21"/>
        </w:rPr>
      </w:pPr>
      <w:bookmarkStart w:id="3106" w:name="三级标题序号_25"/>
      <w:bookmarkStart w:id="3107" w:name="三级标题_12"/>
      <w:del w:id="3108" w:author="1001210222 Choi" w:date="2025-12-15T18:18:00Z" w16du:dateUtc="2025-12-15T10:18:00Z">
        <w:r w:rsidRPr="002F690E" w:rsidDel="003730A7">
          <w:rPr>
            <w:rFonts w:ascii="黑体" w:eastAsia="黑体" w:hAnsi="黑体"/>
            <w:b/>
            <w:bCs/>
            <w:sz w:val="21"/>
            <w:szCs w:val="21"/>
            <w:highlight w:val="white"/>
          </w:rPr>
          <w:delText>6.2.3</w:delText>
        </w:r>
        <w:bookmarkEnd w:id="3106"/>
        <w:r w:rsidRPr="002F690E" w:rsidDel="003730A7">
          <w:rPr>
            <w:rFonts w:ascii="黑体" w:eastAsia="黑体" w:hAnsi="黑体" w:hint="eastAsia"/>
            <w:b/>
            <w:bCs/>
            <w:sz w:val="21"/>
            <w:szCs w:val="21"/>
            <w:highlight w:val="white"/>
          </w:rPr>
          <w:delText>成矿物质</w:delText>
        </w:r>
        <w:bookmarkEnd w:id="3107"/>
      </w:del>
    </w:p>
    <w:p w14:paraId="4E94EACE" w14:textId="1EEA3C02" w:rsidR="00B804E8" w:rsidRPr="00B804E8" w:rsidDel="003730A7" w:rsidRDefault="00654D5F" w:rsidP="008868EF">
      <w:pPr>
        <w:spacing w:after="0" w:line="276" w:lineRule="auto"/>
        <w:ind w:firstLine="420"/>
        <w:jc w:val="both"/>
        <w:rPr>
          <w:del w:id="3109" w:author="1001210222 Choi" w:date="2025-12-15T18:18:00Z" w16du:dateUtc="2025-12-15T10:18:00Z"/>
          <w:rFonts w:ascii="Times New Roman" w:eastAsia="宋体" w:hAnsi="Times New Roman" w:cs="Times New Roman"/>
          <w:sz w:val="21"/>
          <w:szCs w:val="21"/>
        </w:rPr>
      </w:pPr>
      <w:bookmarkStart w:id="3110" w:name="正文段落_115"/>
      <w:del w:id="3111" w:author="1001210222 Choi" w:date="2025-12-15T18:18:00Z" w16du:dateUtc="2025-12-15T10:18:00Z">
        <w:r w:rsidRPr="002F690E" w:rsidDel="003730A7">
          <w:rPr>
            <w:rFonts w:ascii="Times New Roman" w:eastAsia="宋体" w:hAnsi="Times New Roman" w:cs="Times New Roman" w:hint="eastAsia"/>
            <w:sz w:val="21"/>
            <w:szCs w:val="21"/>
            <w:highlight w:val="white"/>
          </w:rPr>
          <w:delText>在</w:delText>
        </w:r>
        <w:r w:rsidR="00964105" w:rsidRPr="002F690E" w:rsidDel="003730A7">
          <w:rPr>
            <w:rFonts w:ascii="Times New Roman" w:eastAsia="宋体" w:hAnsi="Times New Roman" w:cs="Times New Roman" w:hint="eastAsia"/>
            <w:sz w:val="21"/>
            <w:szCs w:val="21"/>
            <w:highlight w:val="white"/>
          </w:rPr>
          <w:delText>成矿物质来源</w:delText>
        </w:r>
        <w:r w:rsidRPr="002F690E" w:rsidDel="003730A7">
          <w:rPr>
            <w:rFonts w:ascii="Times New Roman" w:eastAsia="宋体" w:hAnsi="Times New Roman" w:cs="Times New Roman" w:hint="eastAsia"/>
            <w:sz w:val="21"/>
            <w:szCs w:val="21"/>
            <w:highlight w:val="white"/>
          </w:rPr>
          <w:delText>方面</w:delText>
        </w:r>
        <w:r w:rsidR="00964105" w:rsidRPr="002F690E" w:rsidDel="003730A7">
          <w:rPr>
            <w:rFonts w:ascii="Times New Roman" w:eastAsia="宋体" w:hAnsi="Times New Roman" w:cs="Times New Roman" w:hint="eastAsia"/>
            <w:sz w:val="21"/>
            <w:szCs w:val="21"/>
            <w:highlight w:val="white"/>
          </w:rPr>
          <w:delText>，</w:delText>
        </w:r>
        <w:r w:rsidRPr="002F690E" w:rsidDel="003730A7">
          <w:rPr>
            <w:rFonts w:ascii="Times New Roman" w:eastAsia="宋体" w:hAnsi="Times New Roman" w:cs="Times New Roman" w:hint="eastAsia"/>
            <w:sz w:val="21"/>
            <w:szCs w:val="21"/>
            <w:highlight w:val="white"/>
          </w:rPr>
          <w:delText>白云金矿床与典型的胶东型金矿床</w:delText>
        </w:r>
        <w:r w:rsidR="00964105" w:rsidRPr="002F690E" w:rsidDel="003730A7">
          <w:rPr>
            <w:rFonts w:ascii="Times New Roman" w:eastAsia="宋体" w:hAnsi="Times New Roman" w:cs="Times New Roman" w:hint="eastAsia"/>
            <w:sz w:val="21"/>
            <w:szCs w:val="21"/>
            <w:highlight w:val="white"/>
          </w:rPr>
          <w:delText>均</w:delText>
        </w:r>
        <w:r w:rsidRPr="002F690E" w:rsidDel="003730A7">
          <w:rPr>
            <w:rFonts w:ascii="Times New Roman" w:eastAsia="宋体" w:hAnsi="Times New Roman" w:cs="Times New Roman" w:hint="eastAsia"/>
            <w:sz w:val="21"/>
            <w:szCs w:val="21"/>
            <w:highlight w:val="white"/>
          </w:rPr>
          <w:delText>显示壳源特征，且均含深部物质。</w:delText>
        </w:r>
        <w:r w:rsidR="00964105" w:rsidRPr="002F690E" w:rsidDel="003730A7">
          <w:rPr>
            <w:rFonts w:ascii="Times New Roman" w:eastAsia="宋体" w:hAnsi="Times New Roman" w:cs="Times New Roman" w:hint="eastAsia"/>
            <w:sz w:val="21"/>
            <w:szCs w:val="21"/>
            <w:highlight w:val="white"/>
          </w:rPr>
          <w:delText>白云金矿床载金黄铁矿</w:delText>
        </w:r>
        <w:r w:rsidR="00964105" w:rsidRPr="002F690E" w:rsidDel="003730A7">
          <w:rPr>
            <w:rFonts w:ascii="Times New Roman" w:eastAsia="宋体" w:hAnsi="Times New Roman" w:cs="Times New Roman"/>
            <w:sz w:val="21"/>
            <w:szCs w:val="21"/>
            <w:highlight w:val="white"/>
          </w:rPr>
          <w:delText>δ</w:delText>
        </w:r>
        <w:r w:rsidR="00964105" w:rsidRPr="002F690E" w:rsidDel="003730A7">
          <w:rPr>
            <w:rFonts w:ascii="Times New Roman" w:eastAsia="宋体" w:hAnsi="Times New Roman" w:cs="Times New Roman"/>
            <w:sz w:val="21"/>
            <w:szCs w:val="21"/>
            <w:highlight w:val="white"/>
            <w:vertAlign w:val="superscript"/>
          </w:rPr>
          <w:delText>34</w:delText>
        </w:r>
        <w:r w:rsidR="00964105" w:rsidRPr="002F690E" w:rsidDel="003730A7">
          <w:rPr>
            <w:rFonts w:ascii="Times New Roman" w:eastAsia="宋体" w:hAnsi="Times New Roman" w:cs="Times New Roman"/>
            <w:sz w:val="21"/>
            <w:szCs w:val="21"/>
            <w:highlight w:val="white"/>
          </w:rPr>
          <w:delText>S</w:delText>
        </w:r>
        <w:r w:rsidR="00964105" w:rsidRPr="002F690E" w:rsidDel="003730A7">
          <w:rPr>
            <w:rFonts w:ascii="Times New Roman" w:eastAsia="宋体" w:hAnsi="Times New Roman" w:cs="Times New Roman" w:hint="eastAsia"/>
            <w:sz w:val="21"/>
            <w:szCs w:val="21"/>
            <w:highlight w:val="white"/>
          </w:rPr>
          <w:delText>值</w:delText>
        </w:r>
        <w:r w:rsidRPr="002F690E" w:rsidDel="003730A7">
          <w:rPr>
            <w:rFonts w:ascii="Times New Roman" w:eastAsia="宋体" w:hAnsi="Times New Roman" w:cs="Times New Roman" w:hint="eastAsia"/>
            <w:sz w:val="21"/>
            <w:szCs w:val="21"/>
            <w:highlight w:val="white"/>
          </w:rPr>
          <w:delText>的</w:delText>
        </w:r>
        <w:r w:rsidR="00964105" w:rsidRPr="002F690E" w:rsidDel="003730A7">
          <w:rPr>
            <w:rFonts w:ascii="Times New Roman" w:eastAsia="宋体" w:hAnsi="Times New Roman" w:cs="Times New Roman" w:hint="eastAsia"/>
            <w:sz w:val="21"/>
            <w:szCs w:val="21"/>
            <w:highlight w:val="white"/>
          </w:rPr>
          <w:delText>高值端（</w:delText>
        </w:r>
        <w:r w:rsidR="00964105" w:rsidRPr="002F690E" w:rsidDel="003730A7">
          <w:rPr>
            <w:rFonts w:ascii="Times New Roman" w:eastAsia="宋体" w:hAnsi="Times New Roman" w:cs="Times New Roman"/>
            <w:sz w:val="21"/>
            <w:szCs w:val="21"/>
            <w:highlight w:val="white"/>
          </w:rPr>
          <w:delText>11.1</w:delText>
        </w:r>
        <w:r w:rsidR="00270ED8" w:rsidRPr="002F690E" w:rsidDel="003730A7">
          <w:rPr>
            <w:rFonts w:ascii="Times New Roman" w:eastAsia="宋体" w:hAnsi="Times New Roman" w:cs="Times New Roman"/>
            <w:sz w:val="21"/>
            <w:szCs w:val="21"/>
            <w:highlight w:val="white"/>
          </w:rPr>
          <w:delText>‰</w:delText>
        </w:r>
        <w:r w:rsidR="00964105" w:rsidRPr="002F690E" w:rsidDel="003730A7">
          <w:rPr>
            <w:rFonts w:ascii="Times New Roman" w:eastAsia="宋体" w:hAnsi="Times New Roman" w:cs="Times New Roman"/>
            <w:sz w:val="21"/>
            <w:szCs w:val="21"/>
            <w:highlight w:val="white"/>
          </w:rPr>
          <w:delText>-</w:delText>
        </w:r>
      </w:del>
      <w:ins w:id="3112" w:author="home" w:date="2025-12-08T17:08:00Z">
        <w:del w:id="3113" w:author="1001210222 Choi" w:date="2025-12-15T18:18:00Z" w16du:dateUtc="2025-12-15T10:18:00Z">
          <w:r w:rsidR="002C2DAD" w:rsidDel="003730A7">
            <w:rPr>
              <w:rFonts w:ascii="Times New Roman" w:eastAsia="宋体" w:hAnsi="Times New Roman" w:cs="Times New Roman"/>
              <w:sz w:val="21"/>
              <w:szCs w:val="21"/>
              <w:highlight w:val="white"/>
            </w:rPr>
            <w:delText>~</w:delText>
          </w:r>
        </w:del>
      </w:ins>
      <w:del w:id="3114" w:author="1001210222 Choi" w:date="2025-12-15T18:18:00Z" w16du:dateUtc="2025-12-15T10:18:00Z">
        <w:r w:rsidR="00964105" w:rsidRPr="002F690E" w:rsidDel="003730A7">
          <w:rPr>
            <w:rFonts w:ascii="Times New Roman" w:eastAsia="宋体" w:hAnsi="Times New Roman" w:cs="Times New Roman"/>
            <w:sz w:val="21"/>
            <w:szCs w:val="21"/>
            <w:highlight w:val="white"/>
          </w:rPr>
          <w:delText>17.5</w:delText>
        </w:r>
        <w:r w:rsidR="00270ED8" w:rsidRPr="002F690E" w:rsidDel="003730A7">
          <w:rPr>
            <w:rFonts w:ascii="Times New Roman" w:eastAsia="宋体" w:hAnsi="Times New Roman" w:cs="Times New Roman"/>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w:delText>
        </w:r>
        <w:r w:rsidR="006511DB" w:rsidRPr="002F690E" w:rsidDel="003730A7">
          <w:rPr>
            <w:rFonts w:ascii="Times New Roman" w:eastAsia="宋体" w:hAnsi="Times New Roman" w:cs="Times New Roman" w:hint="eastAsia"/>
            <w:sz w:val="21"/>
            <w:szCs w:val="21"/>
            <w:highlight w:val="white"/>
          </w:rPr>
          <w:delText>指示其来自古元古界</w:delText>
        </w:r>
        <w:r w:rsidR="00F405A2" w:rsidRPr="002F690E" w:rsidDel="003730A7">
          <w:rPr>
            <w:rFonts w:ascii="Times New Roman" w:eastAsia="宋体" w:hAnsi="Times New Roman" w:cs="Times New Roman" w:hint="eastAsia"/>
            <w:sz w:val="21"/>
            <w:szCs w:val="21"/>
            <w:highlight w:val="white"/>
          </w:rPr>
          <w:delText>辽河群（</w:delText>
        </w:r>
      </w:del>
      <w:ins w:id="3115" w:author="home" w:date="2025-12-08T17:08:00Z">
        <w:del w:id="3116" w:author="1001210222 Choi" w:date="2025-12-15T18:18:00Z" w16du:dateUtc="2025-12-15T10:18:00Z">
          <w:r w:rsidR="00AE3394" w:rsidRPr="002F690E" w:rsidDel="003730A7">
            <w:rPr>
              <w:rFonts w:ascii="Times New Roman" w:eastAsia="宋体" w:hAnsi="Times New Roman" w:cs="Times New Roman"/>
              <w:sz w:val="21"/>
              <w:szCs w:val="21"/>
              <w:highlight w:val="white"/>
            </w:rPr>
            <w:delText>δ³⁴S</w:delText>
          </w:r>
          <w:r w:rsidR="00AE3394" w:rsidRPr="002F690E" w:rsidDel="003730A7">
            <w:rPr>
              <w:rFonts w:ascii="Times New Roman" w:eastAsia="宋体" w:hAnsi="Times New Roman" w:cs="Times New Roman" w:hint="eastAsia"/>
              <w:sz w:val="21"/>
              <w:szCs w:val="21"/>
              <w:highlight w:val="white"/>
            </w:rPr>
            <w:delText>值</w:delText>
          </w:r>
          <w:r w:rsidR="00AE3394" w:rsidDel="003730A7">
            <w:rPr>
              <w:rFonts w:ascii="Times New Roman" w:eastAsia="宋体" w:hAnsi="Times New Roman" w:cs="Times New Roman" w:hint="eastAsia"/>
              <w:sz w:val="21"/>
              <w:szCs w:val="21"/>
              <w:highlight w:val="white"/>
            </w:rPr>
            <w:delText>为</w:delText>
          </w:r>
        </w:del>
      </w:ins>
      <w:del w:id="3117" w:author="1001210222 Choi" w:date="2025-12-15T18:18:00Z" w16du:dateUtc="2025-12-15T10:18:00Z">
        <w:r w:rsidR="00F405A2" w:rsidRPr="002F690E" w:rsidDel="003730A7">
          <w:rPr>
            <w:rFonts w:ascii="Times New Roman" w:eastAsia="宋体" w:hAnsi="Times New Roman" w:cs="Times New Roman"/>
            <w:sz w:val="21"/>
            <w:szCs w:val="21"/>
            <w:highlight w:val="white"/>
          </w:rPr>
          <w:delText>10</w:delText>
        </w:r>
        <w:r w:rsidR="00270ED8" w:rsidRPr="002F690E" w:rsidDel="003730A7">
          <w:rPr>
            <w:rFonts w:ascii="Times New Roman" w:eastAsia="宋体" w:hAnsi="Times New Roman" w:cs="Times New Roman"/>
            <w:sz w:val="21"/>
            <w:szCs w:val="21"/>
            <w:highlight w:val="white"/>
          </w:rPr>
          <w:delText>‰</w:delText>
        </w:r>
        <w:r w:rsidR="00F405A2" w:rsidRPr="002F690E" w:rsidDel="003730A7">
          <w:rPr>
            <w:rFonts w:ascii="Times New Roman" w:eastAsia="宋体" w:hAnsi="Times New Roman" w:cs="Times New Roman"/>
            <w:sz w:val="21"/>
            <w:szCs w:val="21"/>
            <w:highlight w:val="white"/>
          </w:rPr>
          <w:delText>-</w:delText>
        </w:r>
      </w:del>
      <w:ins w:id="3118" w:author="home" w:date="2025-12-08T17:08:00Z">
        <w:del w:id="3119" w:author="1001210222 Choi" w:date="2025-12-15T18:18:00Z" w16du:dateUtc="2025-12-15T10:18:00Z">
          <w:r w:rsidR="002B37AC" w:rsidDel="003730A7">
            <w:rPr>
              <w:rFonts w:ascii="Times New Roman" w:eastAsia="宋体" w:hAnsi="Times New Roman" w:cs="Times New Roman"/>
              <w:sz w:val="21"/>
              <w:szCs w:val="21"/>
              <w:highlight w:val="white"/>
            </w:rPr>
            <w:delText>~</w:delText>
          </w:r>
        </w:del>
      </w:ins>
      <w:del w:id="3120" w:author="1001210222 Choi" w:date="2025-12-15T18:18:00Z" w16du:dateUtc="2025-12-15T10:18:00Z">
        <w:r w:rsidR="00F405A2" w:rsidRPr="002F690E" w:rsidDel="003730A7">
          <w:rPr>
            <w:rFonts w:ascii="Times New Roman" w:eastAsia="宋体" w:hAnsi="Times New Roman" w:cs="Times New Roman"/>
            <w:sz w:val="21"/>
            <w:szCs w:val="21"/>
            <w:highlight w:val="white"/>
          </w:rPr>
          <w:delText>17</w:delText>
        </w:r>
        <w:r w:rsidR="00270ED8" w:rsidRPr="002F690E" w:rsidDel="003730A7">
          <w:rPr>
            <w:rFonts w:ascii="Times New Roman" w:eastAsia="宋体" w:hAnsi="Times New Roman" w:cs="Times New Roman"/>
            <w:sz w:val="21"/>
            <w:szCs w:val="21"/>
            <w:highlight w:val="white"/>
          </w:rPr>
          <w:delText>‰</w:delText>
        </w:r>
        <w:r w:rsidR="00F405A2" w:rsidRPr="002F690E" w:rsidDel="003730A7">
          <w:rPr>
            <w:rFonts w:ascii="Times New Roman" w:eastAsia="宋体" w:hAnsi="Times New Roman" w:cs="Times New Roman" w:hint="eastAsia"/>
            <w:sz w:val="21"/>
            <w:szCs w:val="21"/>
            <w:highlight w:val="white"/>
          </w:rPr>
          <w:delText>，平均</w:delText>
        </w:r>
      </w:del>
      <w:ins w:id="3121" w:author="home" w:date="2025-12-08T17:08:00Z">
        <w:del w:id="3122" w:author="1001210222 Choi" w:date="2025-12-15T18:18:00Z" w16du:dateUtc="2025-12-15T10:18:00Z">
          <w:r w:rsidR="002B37AC" w:rsidDel="003730A7">
            <w:rPr>
              <w:rFonts w:ascii="Times New Roman" w:eastAsia="宋体" w:hAnsi="Times New Roman" w:cs="Times New Roman" w:hint="eastAsia"/>
              <w:sz w:val="21"/>
              <w:szCs w:val="21"/>
              <w:highlight w:val="white"/>
            </w:rPr>
            <w:delText>为</w:delText>
          </w:r>
        </w:del>
      </w:ins>
      <w:del w:id="3123" w:author="1001210222 Choi" w:date="2025-12-15T18:18:00Z" w16du:dateUtc="2025-12-15T10:18:00Z">
        <w:r w:rsidR="00F405A2" w:rsidRPr="002F690E" w:rsidDel="003730A7">
          <w:rPr>
            <w:rFonts w:ascii="Times New Roman" w:eastAsia="宋体" w:hAnsi="Times New Roman" w:cs="Times New Roman"/>
            <w:sz w:val="21"/>
            <w:szCs w:val="21"/>
            <w:highlight w:val="white"/>
          </w:rPr>
          <w:delText>14.57</w:delText>
        </w:r>
        <w:r w:rsidR="00270ED8" w:rsidRPr="002F690E" w:rsidDel="003730A7">
          <w:rPr>
            <w:rFonts w:ascii="Times New Roman" w:eastAsia="宋体" w:hAnsi="Times New Roman" w:cs="Times New Roman"/>
            <w:sz w:val="21"/>
            <w:szCs w:val="21"/>
            <w:highlight w:val="white"/>
          </w:rPr>
          <w:delText>‰</w:delText>
        </w:r>
        <w:r w:rsidRPr="002F690E" w:rsidDel="003730A7">
          <w:rPr>
            <w:rFonts w:ascii="Times New Roman" w:eastAsia="宋体" w:hAnsi="Times New Roman" w:cs="Times New Roman" w:hint="eastAsia"/>
            <w:sz w:val="21"/>
            <w:szCs w:val="21"/>
            <w:highlight w:val="white"/>
          </w:rPr>
          <w:delText>；</w:delText>
        </w:r>
        <w:r w:rsidR="006D4EF4" w:rsidRPr="002F690E" w:rsidDel="003730A7">
          <w:rPr>
            <w:rFonts w:ascii="Times New Roman" w:eastAsia="宋体" w:hAnsi="Times New Roman" w:cs="Times New Roman" w:hint="eastAsia"/>
            <w:sz w:val="21"/>
            <w:szCs w:val="21"/>
            <w:highlight w:val="white"/>
          </w:rPr>
          <w:delText>图</w:delText>
        </w:r>
        <w:r w:rsidR="006D4EF4" w:rsidRPr="002F690E" w:rsidDel="003730A7">
          <w:rPr>
            <w:rFonts w:ascii="Times New Roman" w:eastAsia="宋体" w:hAnsi="Times New Roman" w:cs="Times New Roman"/>
            <w:sz w:val="21"/>
            <w:szCs w:val="21"/>
            <w:highlight w:val="white"/>
          </w:rPr>
          <w:delText>13</w:delText>
        </w:r>
      </w:del>
      <w:ins w:id="3124" w:author="home" w:date="2025-12-08T16:49:00Z">
        <w:del w:id="3125" w:author="1001210222 Choi" w:date="2025-12-15T18:18:00Z" w16du:dateUtc="2025-12-15T10:18:00Z">
          <w:r w:rsidR="00DC7D40" w:rsidRPr="005564A8" w:rsidDel="003730A7">
            <w:rPr>
              <w:rFonts w:ascii="Times New Roman" w:eastAsia="仿宋" w:hAnsi="Times New Roman"/>
              <w:noProof/>
              <w:sz w:val="18"/>
              <w:szCs w:val="18"/>
              <w:highlight w:val="yellow"/>
              <w:vertAlign w:val="superscript"/>
            </w:rPr>
            <w:delText>[15,46,48,79,178-179,192-193,199,207,212-213,215-217,219-230]</w:delText>
          </w:r>
        </w:del>
      </w:ins>
      <w:del w:id="3126" w:author="1001210222 Choi" w:date="2025-12-15T18:18:00Z" w16du:dateUtc="2025-12-15T10:18:00Z">
        <w:r w:rsidR="006D4EF4" w:rsidRPr="002F690E" w:rsidDel="003730A7">
          <w:rPr>
            <w:rFonts w:ascii="Times New Roman" w:eastAsia="宋体" w:hAnsi="Times New Roman" w:cs="Times New Roman" w:hint="eastAsia"/>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，铅同位素投点</w:delText>
        </w:r>
        <w:r w:rsidRPr="002F690E" w:rsidDel="003730A7">
          <w:rPr>
            <w:rFonts w:ascii="Times New Roman" w:eastAsia="宋体" w:hAnsi="Times New Roman" w:cs="Times New Roman" w:hint="eastAsia"/>
            <w:sz w:val="21"/>
            <w:szCs w:val="21"/>
            <w:highlight w:val="white"/>
          </w:rPr>
          <w:delText>主要</w:delText>
        </w:r>
        <w:r w:rsidR="00964105" w:rsidRPr="002F690E" w:rsidDel="003730A7">
          <w:rPr>
            <w:rFonts w:ascii="Times New Roman" w:eastAsia="宋体" w:hAnsi="Times New Roman" w:cs="Times New Roman" w:hint="eastAsia"/>
            <w:sz w:val="21"/>
            <w:szCs w:val="21"/>
            <w:highlight w:val="white"/>
          </w:rPr>
          <w:delText>落于古元古代地层范围</w:delText>
        </w:r>
        <w:r w:rsidR="003D4DCF" w:rsidRPr="002F690E" w:rsidDel="003730A7">
          <w:rPr>
            <w:rFonts w:ascii="Times New Roman" w:eastAsia="宋体" w:hAnsi="Times New Roman" w:cs="Times New Roman" w:hint="eastAsia"/>
            <w:sz w:val="21"/>
            <w:szCs w:val="21"/>
            <w:highlight w:val="white"/>
          </w:rPr>
          <w:delText>（图</w:delText>
        </w:r>
        <w:r w:rsidR="003D4DCF" w:rsidRPr="002F690E" w:rsidDel="003730A7">
          <w:rPr>
            <w:rFonts w:ascii="Times New Roman" w:eastAsia="宋体" w:hAnsi="Times New Roman" w:cs="Times New Roman"/>
            <w:sz w:val="21"/>
            <w:szCs w:val="21"/>
            <w:highlight w:val="white"/>
          </w:rPr>
          <w:delText>14</w:delText>
        </w:r>
      </w:del>
      <w:ins w:id="3127" w:author="home" w:date="2025-12-08T16:49:00Z">
        <w:del w:id="3128" w:author="1001210222 Choi" w:date="2025-12-15T18:18:00Z" w16du:dateUtc="2025-12-15T10:18:00Z">
          <w:r w:rsidR="00DC7D40" w:rsidRPr="00052638" w:rsidDel="003730A7">
            <w:rPr>
              <w:rFonts w:ascii="Times New Roman" w:eastAsia="仿宋" w:hAnsi="Times New Roman"/>
              <w:noProof/>
              <w:sz w:val="18"/>
              <w:szCs w:val="18"/>
              <w:highlight w:val="yellow"/>
              <w:vertAlign w:val="superscript"/>
            </w:rPr>
            <w:delText>[13,15,79, 156</w:delText>
          </w:r>
          <w:r w:rsidR="00DC7D40" w:rsidRPr="00052638" w:rsidDel="003730A7">
            <w:rPr>
              <w:rFonts w:ascii="Times New Roman" w:eastAsia="仿宋" w:hAnsi="Times New Roman" w:hint="eastAsia"/>
              <w:noProof/>
              <w:sz w:val="18"/>
              <w:szCs w:val="18"/>
              <w:highlight w:val="yellow"/>
              <w:vertAlign w:val="superscript"/>
            </w:rPr>
            <w:delText>,</w:delText>
          </w:r>
          <w:r w:rsidR="00DC7D40"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3129" w:author="1001210222 Choi" w:date="2025-12-15T18:18:00Z" w16du:dateUtc="2025-12-15T10:18:00Z">
        <w:r w:rsidR="003D4DCF" w:rsidRPr="002F690E" w:rsidDel="003730A7">
          <w:rPr>
            <w:rFonts w:ascii="Times New Roman" w:eastAsia="宋体" w:hAnsi="Times New Roman" w:cs="Times New Roman" w:hint="eastAsia"/>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指示地层为</w:delText>
        </w:r>
        <w:r w:rsidRPr="002F690E" w:rsidDel="003730A7">
          <w:rPr>
            <w:rFonts w:ascii="Times New Roman" w:eastAsia="宋体" w:hAnsi="Times New Roman" w:cs="Times New Roman" w:hint="eastAsia"/>
            <w:sz w:val="21"/>
            <w:szCs w:val="21"/>
            <w:highlight w:val="white"/>
          </w:rPr>
          <w:delText>重要的</w:delText>
        </w:r>
        <w:r w:rsidR="00964105" w:rsidRPr="002F690E" w:rsidDel="003730A7">
          <w:rPr>
            <w:rFonts w:ascii="Times New Roman" w:eastAsia="宋体" w:hAnsi="Times New Roman" w:cs="Times New Roman" w:hint="eastAsia"/>
            <w:sz w:val="21"/>
            <w:szCs w:val="21"/>
            <w:highlight w:val="white"/>
          </w:rPr>
          <w:delText>物质源区</w:delText>
        </w:r>
        <w:r w:rsidRPr="002F690E" w:rsidDel="003730A7">
          <w:rPr>
            <w:rFonts w:ascii="Times New Roman" w:eastAsia="宋体" w:hAnsi="Times New Roman" w:cs="Times New Roman" w:hint="eastAsia"/>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胶东型金矿床</w:delText>
        </w:r>
        <w:r w:rsidR="00964105" w:rsidRPr="002F690E" w:rsidDel="003730A7">
          <w:rPr>
            <w:rFonts w:ascii="Times New Roman" w:eastAsia="宋体" w:hAnsi="Times New Roman" w:cs="Times New Roman"/>
            <w:sz w:val="21"/>
            <w:szCs w:val="21"/>
            <w:highlight w:val="white"/>
          </w:rPr>
          <w:delText xml:space="preserve"> δ³⁴S </w:delText>
        </w:r>
        <w:r w:rsidR="00964105" w:rsidRPr="002F690E" w:rsidDel="003730A7">
          <w:rPr>
            <w:rFonts w:ascii="Times New Roman" w:eastAsia="宋体" w:hAnsi="Times New Roman" w:cs="Times New Roman" w:hint="eastAsia"/>
            <w:sz w:val="21"/>
            <w:szCs w:val="21"/>
            <w:highlight w:val="white"/>
          </w:rPr>
          <w:delText>值</w:delText>
        </w:r>
        <w:r w:rsidRPr="002F690E" w:rsidDel="003730A7">
          <w:rPr>
            <w:rFonts w:ascii="Times New Roman" w:eastAsia="宋体" w:hAnsi="Times New Roman" w:cs="Times New Roman" w:hint="eastAsia"/>
            <w:sz w:val="21"/>
            <w:szCs w:val="21"/>
            <w:highlight w:val="white"/>
          </w:rPr>
          <w:delText>主要范围</w:delText>
        </w:r>
      </w:del>
      <w:ins w:id="3130" w:author="home" w:date="2025-12-08T17:08:00Z">
        <w:del w:id="3131" w:author="1001210222 Choi" w:date="2025-12-15T18:18:00Z" w16du:dateUtc="2025-12-15T10:18:00Z">
          <w:r w:rsidR="00AE3394" w:rsidDel="003730A7">
            <w:rPr>
              <w:rFonts w:ascii="Times New Roman" w:eastAsia="宋体" w:hAnsi="Times New Roman" w:cs="Times New Roman" w:hint="eastAsia"/>
              <w:sz w:val="21"/>
              <w:szCs w:val="21"/>
              <w:highlight w:val="white"/>
            </w:rPr>
            <w:delText>为</w:delText>
          </w:r>
        </w:del>
      </w:ins>
      <w:del w:id="3132" w:author="1001210222 Choi" w:date="2025-12-15T18:18:00Z" w16du:dateUtc="2025-12-15T10:18:00Z">
        <w:r w:rsidR="00F405A2" w:rsidRPr="002F690E" w:rsidDel="003730A7">
          <w:rPr>
            <w:rFonts w:ascii="Times New Roman" w:eastAsia="宋体" w:hAnsi="Times New Roman" w:cs="Times New Roman"/>
            <w:sz w:val="21"/>
            <w:szCs w:val="21"/>
            <w:highlight w:val="white"/>
          </w:rPr>
          <w:delText>3.0</w:delText>
        </w:r>
        <w:r w:rsidR="00270ED8" w:rsidRPr="002F690E" w:rsidDel="003730A7">
          <w:rPr>
            <w:rFonts w:ascii="Times New Roman" w:eastAsia="宋体" w:hAnsi="Times New Roman" w:cs="Times New Roman"/>
            <w:sz w:val="21"/>
            <w:szCs w:val="21"/>
            <w:highlight w:val="white"/>
          </w:rPr>
          <w:delText>‰</w:delText>
        </w:r>
        <w:r w:rsidR="00F405A2" w:rsidRPr="002F690E" w:rsidDel="003730A7">
          <w:rPr>
            <w:rFonts w:ascii="Times New Roman" w:eastAsia="宋体" w:hAnsi="Times New Roman" w:cs="Times New Roman"/>
            <w:sz w:val="21"/>
            <w:szCs w:val="21"/>
            <w:highlight w:val="white"/>
          </w:rPr>
          <w:delText>-</w:delText>
        </w:r>
      </w:del>
      <w:ins w:id="3133" w:author="home" w:date="2025-12-08T17:09:00Z">
        <w:del w:id="3134" w:author="1001210222 Choi" w:date="2025-12-15T18:18:00Z" w16du:dateUtc="2025-12-15T10:18:00Z">
          <w:r w:rsidR="00F35F04" w:rsidDel="003730A7">
            <w:rPr>
              <w:rFonts w:ascii="Times New Roman" w:eastAsia="宋体" w:hAnsi="Times New Roman" w:cs="Times New Roman"/>
              <w:sz w:val="21"/>
              <w:szCs w:val="21"/>
              <w:highlight w:val="white"/>
            </w:rPr>
            <w:delText>~</w:delText>
          </w:r>
        </w:del>
      </w:ins>
      <w:del w:id="3135" w:author="1001210222 Choi" w:date="2025-12-15T18:18:00Z" w16du:dateUtc="2025-12-15T10:18:00Z">
        <w:r w:rsidR="00F405A2" w:rsidRPr="002F690E" w:rsidDel="003730A7">
          <w:rPr>
            <w:rFonts w:ascii="Times New Roman" w:eastAsia="宋体" w:hAnsi="Times New Roman" w:cs="Times New Roman"/>
            <w:sz w:val="21"/>
            <w:szCs w:val="21"/>
            <w:highlight w:val="white"/>
          </w:rPr>
          <w:delText>13.6</w:delText>
        </w:r>
        <w:r w:rsidR="00270ED8" w:rsidRPr="002F690E" w:rsidDel="003730A7">
          <w:rPr>
            <w:rFonts w:ascii="Times New Roman" w:eastAsia="宋体" w:hAnsi="Times New Roman" w:cs="Times New Roman"/>
            <w:sz w:val="21"/>
            <w:szCs w:val="21"/>
            <w:highlight w:val="white"/>
          </w:rPr>
          <w:delText>‰</w:delText>
        </w:r>
        <w:r w:rsidR="003D4DCF" w:rsidRPr="002F690E" w:rsidDel="003730A7">
          <w:rPr>
            <w:rFonts w:ascii="宋体" w:eastAsia="宋体" w:hAnsi="宋体" w:cs="Times New Roman" w:hint="eastAsia"/>
            <w:sz w:val="21"/>
            <w:szCs w:val="21"/>
            <w:highlight w:val="white"/>
          </w:rPr>
          <w:delText>（图</w:delText>
        </w:r>
        <w:r w:rsidR="003D4DCF" w:rsidRPr="002F690E" w:rsidDel="003730A7">
          <w:rPr>
            <w:rFonts w:ascii="宋体" w:eastAsia="宋体" w:hAnsi="宋体" w:cs="Times New Roman"/>
            <w:sz w:val="21"/>
            <w:szCs w:val="21"/>
            <w:highlight w:val="white"/>
          </w:rPr>
          <w:delText>13</w:delText>
        </w:r>
      </w:del>
      <w:ins w:id="3136" w:author="home" w:date="2025-12-08T16:49:00Z">
        <w:del w:id="3137" w:author="1001210222 Choi" w:date="2025-12-15T18:18:00Z" w16du:dateUtc="2025-12-15T10:18:00Z">
          <w:r w:rsidR="00DC7D40" w:rsidRPr="005564A8" w:rsidDel="003730A7">
            <w:rPr>
              <w:rFonts w:ascii="Times New Roman" w:eastAsia="仿宋" w:hAnsi="Times New Roman"/>
              <w:noProof/>
              <w:sz w:val="18"/>
              <w:szCs w:val="18"/>
              <w:highlight w:val="yellow"/>
              <w:vertAlign w:val="superscript"/>
            </w:rPr>
            <w:delText>[15,46,48,79,178-179,192-193,199,207,212-213,215-217,219-230]</w:delText>
          </w:r>
        </w:del>
      </w:ins>
      <w:del w:id="3138" w:author="1001210222 Choi" w:date="2025-12-15T18:18:00Z" w16du:dateUtc="2025-12-15T10:18:00Z">
        <w:r w:rsidR="003D4DCF" w:rsidRPr="002F690E" w:rsidDel="003730A7">
          <w:rPr>
            <w:rFonts w:ascii="宋体" w:eastAsia="宋体" w:hAnsi="宋体" w:cs="Times New Roman" w:hint="eastAsia"/>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，铅同位素跨越上地壳</w:delText>
        </w:r>
        <w:r w:rsidR="00964105" w:rsidRPr="002F690E" w:rsidDel="003730A7">
          <w:rPr>
            <w:rFonts w:ascii="Times New Roman" w:eastAsia="宋体" w:hAnsi="Times New Roman" w:cs="Times New Roman"/>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下地壳范围</w:delText>
        </w:r>
        <w:r w:rsidR="003D4DCF" w:rsidRPr="002F690E" w:rsidDel="003730A7">
          <w:rPr>
            <w:rFonts w:ascii="Times New Roman" w:eastAsia="宋体" w:hAnsi="Times New Roman" w:cs="Times New Roman" w:hint="eastAsia"/>
            <w:sz w:val="21"/>
            <w:szCs w:val="21"/>
            <w:highlight w:val="white"/>
          </w:rPr>
          <w:delText>（图</w:delText>
        </w:r>
        <w:r w:rsidR="003D4DCF" w:rsidRPr="002F690E" w:rsidDel="003730A7">
          <w:rPr>
            <w:rFonts w:ascii="Times New Roman" w:eastAsia="宋体" w:hAnsi="Times New Roman" w:cs="Times New Roman"/>
            <w:sz w:val="21"/>
            <w:szCs w:val="21"/>
            <w:highlight w:val="white"/>
          </w:rPr>
          <w:delText>14</w:delText>
        </w:r>
      </w:del>
      <w:ins w:id="3139" w:author="home" w:date="2025-12-08T16:49:00Z">
        <w:del w:id="3140" w:author="1001210222 Choi" w:date="2025-12-15T18:18:00Z" w16du:dateUtc="2025-12-15T10:18:00Z">
          <w:r w:rsidR="00DC7D40" w:rsidRPr="00052638" w:rsidDel="003730A7">
            <w:rPr>
              <w:rFonts w:ascii="Times New Roman" w:eastAsia="仿宋" w:hAnsi="Times New Roman"/>
              <w:noProof/>
              <w:sz w:val="18"/>
              <w:szCs w:val="18"/>
              <w:highlight w:val="yellow"/>
              <w:vertAlign w:val="superscript"/>
            </w:rPr>
            <w:delText>[13,15,79, 156</w:delText>
          </w:r>
          <w:r w:rsidR="00DC7D40" w:rsidRPr="00052638" w:rsidDel="003730A7">
            <w:rPr>
              <w:rFonts w:ascii="Times New Roman" w:eastAsia="仿宋" w:hAnsi="Times New Roman" w:hint="eastAsia"/>
              <w:noProof/>
              <w:sz w:val="18"/>
              <w:szCs w:val="18"/>
              <w:highlight w:val="yellow"/>
              <w:vertAlign w:val="superscript"/>
            </w:rPr>
            <w:delText>,</w:delText>
          </w:r>
          <w:r w:rsidR="00DC7D40"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3141" w:author="1001210222 Choi" w:date="2025-12-15T18:18:00Z" w16du:dateUtc="2025-12-15T10:18:00Z">
        <w:r w:rsidR="003D4DCF" w:rsidRPr="002F690E" w:rsidDel="003730A7">
          <w:rPr>
            <w:rFonts w:ascii="Times New Roman" w:eastAsia="宋体" w:hAnsi="Times New Roman" w:cs="Times New Roman" w:hint="eastAsia"/>
            <w:sz w:val="21"/>
            <w:szCs w:val="21"/>
            <w:highlight w:val="white"/>
          </w:rPr>
          <w:delText>）</w:delText>
        </w:r>
        <w:r w:rsidR="00964105" w:rsidRPr="002F690E" w:rsidDel="003730A7">
          <w:rPr>
            <w:rFonts w:ascii="Times New Roman" w:eastAsia="宋体" w:hAnsi="Times New Roman" w:cs="Times New Roman" w:hint="eastAsia"/>
            <w:sz w:val="21"/>
            <w:szCs w:val="21"/>
            <w:highlight w:val="white"/>
          </w:rPr>
          <w:delText>，</w:delText>
        </w:r>
        <w:r w:rsidR="003D4DCF" w:rsidRPr="002F690E" w:rsidDel="003730A7">
          <w:rPr>
            <w:rFonts w:ascii="Times New Roman" w:eastAsia="宋体" w:hAnsi="Times New Roman" w:cs="Times New Roman" w:hint="eastAsia"/>
            <w:sz w:val="21"/>
            <w:szCs w:val="21"/>
            <w:highlight w:val="white"/>
          </w:rPr>
          <w:delText>成矿物质可能来自被俯冲交代的岩石圈地幔。</w:delText>
        </w:r>
        <w:bookmarkEnd w:id="3110"/>
      </w:del>
    </w:p>
    <w:p w14:paraId="33733496" w14:textId="511F077B" w:rsidR="00B804E8" w:rsidRPr="00B804E8" w:rsidDel="003730A7" w:rsidRDefault="00654D5F" w:rsidP="008868EF">
      <w:pPr>
        <w:spacing w:beforeLines="50" w:before="156" w:afterLines="50" w:after="156" w:line="276" w:lineRule="auto"/>
        <w:jc w:val="both"/>
        <w:outlineLvl w:val="3"/>
        <w:rPr>
          <w:del w:id="3142" w:author="1001210222 Choi" w:date="2025-12-15T18:18:00Z" w16du:dateUtc="2025-12-15T10:18:00Z"/>
          <w:rFonts w:ascii="黑体" w:eastAsia="黑体" w:hAnsi="黑体" w:hint="eastAsia"/>
          <w:b/>
          <w:bCs/>
          <w:sz w:val="21"/>
          <w:szCs w:val="21"/>
        </w:rPr>
      </w:pPr>
      <w:bookmarkStart w:id="3143" w:name="三级标题序号_26"/>
      <w:bookmarkStart w:id="3144" w:name="三级标题_14"/>
      <w:del w:id="3145" w:author="1001210222 Choi" w:date="2025-12-15T18:18:00Z" w16du:dateUtc="2025-12-15T10:18:00Z">
        <w:r w:rsidRPr="002F690E" w:rsidDel="003730A7">
          <w:rPr>
            <w:rFonts w:ascii="黑体" w:eastAsia="黑体" w:hAnsi="黑体"/>
            <w:b/>
            <w:bCs/>
            <w:sz w:val="21"/>
            <w:szCs w:val="21"/>
            <w:highlight w:val="white"/>
          </w:rPr>
          <w:delText>6.2.4</w:delText>
        </w:r>
        <w:bookmarkEnd w:id="3143"/>
        <w:r w:rsidRPr="002F690E" w:rsidDel="003730A7">
          <w:rPr>
            <w:rFonts w:ascii="黑体" w:eastAsia="黑体" w:hAnsi="黑体" w:hint="eastAsia"/>
            <w:b/>
            <w:bCs/>
            <w:sz w:val="21"/>
            <w:szCs w:val="21"/>
            <w:highlight w:val="white"/>
          </w:rPr>
          <w:delText>蚀变类型</w:delText>
        </w:r>
        <w:bookmarkEnd w:id="3144"/>
      </w:del>
    </w:p>
    <w:p w14:paraId="7302B4C6" w14:textId="72D38C8E" w:rsidR="00B804E8" w:rsidRPr="00B804E8" w:rsidDel="003730A7" w:rsidRDefault="00654D5F" w:rsidP="008868EF">
      <w:pPr>
        <w:spacing w:after="0" w:line="276" w:lineRule="auto"/>
        <w:ind w:firstLine="420"/>
        <w:jc w:val="both"/>
        <w:rPr>
          <w:del w:id="3146" w:author="1001210222 Choi" w:date="2025-12-15T18:18:00Z" w16du:dateUtc="2025-12-15T10:18:00Z"/>
          <w:rFonts w:ascii="Times New Roman" w:eastAsia="宋体" w:hAnsi="Times New Roman"/>
          <w:sz w:val="21"/>
          <w:szCs w:val="21"/>
        </w:rPr>
      </w:pPr>
      <w:bookmarkStart w:id="3147" w:name="正文段落_117"/>
      <w:del w:id="3148" w:author="1001210222 Choi" w:date="2025-12-15T18:18:00Z" w16du:dateUtc="2025-12-15T10:18:00Z">
        <w:r w:rsidRPr="002F690E" w:rsidDel="003730A7">
          <w:rPr>
            <w:rFonts w:ascii="Times New Roman" w:eastAsia="宋体" w:hAnsi="Times New Roman" w:cs="Times New Roman" w:hint="eastAsia"/>
            <w:sz w:val="21"/>
            <w:szCs w:val="21"/>
            <w:highlight w:val="white"/>
          </w:rPr>
          <w:delText>金矿床的围岩蚀变类型与金矿化密切相关，是揭示成矿机制的重要特征</w:delText>
        </w:r>
        <w:r w:rsidR="00B83096" w:rsidRPr="00654D5F" w:rsidDel="003730A7">
          <w:rPr>
            <w:rFonts w:ascii="Times New Roman" w:eastAsia="宋体" w:hAnsi="Times New Roman" w:cs="Times New Roman"/>
            <w:noProof/>
            <w:sz w:val="21"/>
            <w:szCs w:val="21"/>
            <w:highlight w:val="yellow"/>
            <w:vertAlign w:val="superscript"/>
          </w:rPr>
          <w:delText>[249]</w:delText>
        </w:r>
        <w:r w:rsidRPr="002F690E" w:rsidDel="003730A7">
          <w:rPr>
            <w:rFonts w:ascii="Times New Roman" w:eastAsia="宋体"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白云金矿床发育的黄铁绢英岩化</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绢英岩化</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硅化</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碳酸盐化蚀变序列</w:delText>
        </w:r>
      </w:del>
      <w:ins w:id="3149" w:author="home" w:date="2025-12-08T16:48:00Z">
        <w:del w:id="3150" w:author="1001210222 Choi" w:date="2025-12-15T18:18:00Z" w16du:dateUtc="2025-12-15T10:18:00Z">
          <w:r w:rsidR="00D871B2" w:rsidRPr="00654D5F" w:rsidDel="003730A7">
            <w:rPr>
              <w:rFonts w:ascii="Times New Roman" w:eastAsia="宋体" w:hAnsi="Times New Roman"/>
              <w:noProof/>
              <w:sz w:val="21"/>
              <w:szCs w:val="21"/>
              <w:highlight w:val="yellow"/>
              <w:vertAlign w:val="superscript"/>
            </w:rPr>
            <w:delText>[26,31,79]</w:delText>
          </w:r>
        </w:del>
      </w:ins>
      <w:del w:id="3151" w:author="1001210222 Choi" w:date="2025-12-15T18:18:00Z" w16du:dateUtc="2025-12-15T10:18:00Z">
        <w:r w:rsidRPr="002F690E" w:rsidDel="003730A7">
          <w:rPr>
            <w:rFonts w:ascii="Times New Roman" w:eastAsia="宋体" w:hAnsi="Times New Roman" w:hint="eastAsia"/>
            <w:sz w:val="21"/>
            <w:szCs w:val="21"/>
            <w:highlight w:val="white"/>
          </w:rPr>
          <w:delText>（图</w:delText>
        </w:r>
        <w:r w:rsidRPr="002F690E" w:rsidDel="003730A7">
          <w:rPr>
            <w:rFonts w:ascii="Times New Roman" w:eastAsia="宋体" w:hAnsi="Times New Roman"/>
            <w:sz w:val="21"/>
            <w:szCs w:val="21"/>
            <w:highlight w:val="white"/>
          </w:rPr>
          <w:delText>6</w:delText>
        </w:r>
        <w:r w:rsidRPr="002F690E" w:rsidDel="003730A7">
          <w:rPr>
            <w:rFonts w:ascii="Times New Roman" w:eastAsia="宋体" w:hAnsi="Times New Roman" w:hint="eastAsia"/>
            <w:sz w:val="21"/>
            <w:szCs w:val="21"/>
            <w:highlight w:val="white"/>
          </w:rPr>
          <w:delText>）</w:delText>
        </w:r>
        <w:r w:rsidR="00CD0D40" w:rsidRPr="00654D5F" w:rsidDel="003730A7">
          <w:rPr>
            <w:rFonts w:ascii="Times New Roman" w:eastAsia="宋体" w:hAnsi="Times New Roman"/>
            <w:noProof/>
            <w:sz w:val="21"/>
            <w:szCs w:val="21"/>
            <w:highlight w:val="yellow"/>
            <w:vertAlign w:val="superscript"/>
          </w:rPr>
          <w:delText>[26,31,79]</w:delText>
        </w:r>
        <w:r w:rsidR="00014D00" w:rsidRPr="002F690E" w:rsidDel="003730A7">
          <w:rPr>
            <w:rFonts w:ascii="Times New Roman" w:eastAsia="宋体" w:hAnsi="Times New Roman" w:cs="Times New Roman" w:hint="eastAsia"/>
            <w:sz w:val="21"/>
            <w:szCs w:val="21"/>
            <w:highlight w:val="white"/>
          </w:rPr>
          <w:delText>，与胶东型金矿床的蚀变特征基本一致</w:delText>
        </w:r>
      </w:del>
      <w:ins w:id="3152" w:author="home" w:date="2025-12-08T16:51:00Z">
        <w:del w:id="3153" w:author="1001210222 Choi" w:date="2025-12-15T18:18:00Z" w16du:dateUtc="2025-12-15T10:18:00Z">
          <w:r w:rsidR="00342A5D" w:rsidRPr="00654D5F" w:rsidDel="003730A7">
            <w:rPr>
              <w:rFonts w:ascii="Times New Roman" w:eastAsia="宋体" w:hAnsi="Times New Roman" w:cs="Times New Roman"/>
              <w:noProof/>
              <w:sz w:val="21"/>
              <w:szCs w:val="21"/>
              <w:highlight w:val="yellow"/>
              <w:vertAlign w:val="superscript"/>
            </w:rPr>
            <w:delText>[75,250-25</w:delText>
          </w:r>
          <w:r w:rsidR="00342A5D" w:rsidRPr="00654D5F" w:rsidDel="003730A7">
            <w:rPr>
              <w:rFonts w:ascii="Times New Roman" w:eastAsia="宋体" w:hAnsi="Times New Roman" w:cs="Times New Roman" w:hint="eastAsia"/>
              <w:noProof/>
              <w:sz w:val="21"/>
              <w:szCs w:val="21"/>
              <w:highlight w:val="yellow"/>
              <w:vertAlign w:val="superscript"/>
            </w:rPr>
            <w:delText>4</w:delText>
          </w:r>
          <w:r w:rsidR="00342A5D" w:rsidRPr="00654D5F" w:rsidDel="003730A7">
            <w:rPr>
              <w:rFonts w:ascii="Times New Roman" w:eastAsia="宋体" w:hAnsi="Times New Roman" w:cs="Times New Roman"/>
              <w:noProof/>
              <w:sz w:val="21"/>
              <w:szCs w:val="21"/>
              <w:highlight w:val="yellow"/>
              <w:vertAlign w:val="superscript"/>
            </w:rPr>
            <w:delText>]</w:delText>
          </w:r>
        </w:del>
      </w:ins>
      <w:del w:id="3154" w:author="1001210222 Choi" w:date="2025-12-15T18:18:00Z" w16du:dateUtc="2025-12-15T10:18:00Z">
        <w:r w:rsidR="00014D00" w:rsidRPr="002F690E" w:rsidDel="003730A7">
          <w:rPr>
            <w:rFonts w:ascii="Times New Roman" w:eastAsia="宋体" w:hAnsi="Times New Roman" w:cs="Times New Roman" w:hint="eastAsia"/>
            <w:sz w:val="21"/>
            <w:szCs w:val="21"/>
            <w:highlight w:val="white"/>
          </w:rPr>
          <w:delText>（表</w:delText>
        </w:r>
        <w:r w:rsidR="00014D00" w:rsidRPr="002F690E" w:rsidDel="003730A7">
          <w:rPr>
            <w:rFonts w:ascii="Times New Roman" w:eastAsia="宋体" w:hAnsi="Times New Roman" w:cs="Times New Roman"/>
            <w:sz w:val="21"/>
            <w:szCs w:val="21"/>
            <w:highlight w:val="white"/>
          </w:rPr>
          <w:delText>1</w:delText>
        </w:r>
      </w:del>
      <w:ins w:id="3155" w:author="home" w:date="2025-12-08T16:51:00Z">
        <w:del w:id="3156" w:author="1001210222 Choi" w:date="2025-12-15T18:18:00Z" w16du:dateUtc="2025-12-15T10:18:00Z">
          <w:r w:rsidR="00342A5D" w:rsidRPr="0084353A" w:rsidDel="003730A7">
            <w:rPr>
              <w:rFonts w:ascii="Times New Roman" w:eastAsia="宋体" w:hAnsi="Times New Roman" w:cs="Times New Roman"/>
              <w:sz w:val="21"/>
              <w:szCs w:val="21"/>
              <w:highlight w:val="yellow"/>
              <w:vertAlign w:val="superscript"/>
            </w:rPr>
            <w:delText>[6</w:delText>
          </w:r>
        </w:del>
      </w:ins>
      <w:ins w:id="3157" w:author="home" w:date="2025-12-08T17:00:00Z">
        <w:del w:id="3158" w:author="1001210222 Choi" w:date="2025-12-15T18:18:00Z" w16du:dateUtc="2025-12-15T10:18:00Z">
          <w:r w:rsidR="00337B0C" w:rsidDel="003730A7">
            <w:rPr>
              <w:rFonts w:ascii="Times New Roman" w:eastAsia="宋体" w:hAnsi="Times New Roman" w:cs="Times New Roman"/>
              <w:sz w:val="21"/>
              <w:szCs w:val="21"/>
              <w:highlight w:val="yellow"/>
              <w:vertAlign w:val="superscript"/>
            </w:rPr>
            <w:delText>-</w:delText>
          </w:r>
        </w:del>
      </w:ins>
      <w:ins w:id="3159" w:author="home" w:date="2025-12-08T16:51:00Z">
        <w:del w:id="3160" w:author="1001210222 Choi" w:date="2025-12-15T18:18:00Z" w16du:dateUtc="2025-12-15T10:18:00Z">
          <w:r w:rsidR="00342A5D" w:rsidRPr="0084353A" w:rsidDel="003730A7">
            <w:rPr>
              <w:rFonts w:ascii="Times New Roman" w:eastAsia="宋体" w:hAnsi="Times New Roman" w:cs="Times New Roman"/>
              <w:sz w:val="21"/>
              <w:szCs w:val="21"/>
              <w:highlight w:val="yellow"/>
              <w:vertAlign w:val="superscript"/>
            </w:rPr>
            <w:delText>7,12,24, 26, 31, 34, 44, 46, 48, 72-79, 82, 108, 159, 182-186, 196-201, 209-213, 216, 218, 225, 227-230, 239-240,</w:delText>
          </w:r>
          <w:r w:rsidR="00342A5D" w:rsidDel="003730A7">
            <w:rPr>
              <w:rFonts w:ascii="Times New Roman" w:eastAsia="宋体" w:hAnsi="Times New Roman" w:cs="Times New Roman"/>
              <w:sz w:val="21"/>
              <w:szCs w:val="21"/>
              <w:highlight w:val="yellow"/>
              <w:vertAlign w:val="superscript"/>
            </w:rPr>
            <w:delText xml:space="preserve"> </w:delText>
          </w:r>
          <w:r w:rsidR="00342A5D" w:rsidRPr="0084353A" w:rsidDel="003730A7">
            <w:rPr>
              <w:rFonts w:ascii="Times New Roman" w:eastAsia="宋体" w:hAnsi="Times New Roman" w:cs="Times New Roman"/>
              <w:sz w:val="21"/>
              <w:szCs w:val="21"/>
              <w:highlight w:val="yellow"/>
              <w:vertAlign w:val="superscript"/>
            </w:rPr>
            <w:delText>243-248]</w:delText>
          </w:r>
        </w:del>
      </w:ins>
      <w:del w:id="3161" w:author="1001210222 Choi" w:date="2025-12-15T18:18:00Z" w16du:dateUtc="2025-12-15T10:18:00Z">
        <w:r w:rsidR="00014D00" w:rsidRPr="002F690E" w:rsidDel="003730A7">
          <w:rPr>
            <w:rFonts w:ascii="Times New Roman" w:eastAsia="宋体" w:hAnsi="Times New Roman" w:cs="Times New Roman" w:hint="eastAsia"/>
            <w:sz w:val="21"/>
            <w:szCs w:val="21"/>
            <w:highlight w:val="white"/>
          </w:rPr>
          <w:delText>）</w:delText>
        </w:r>
        <w:r w:rsidR="00B83096" w:rsidRPr="00654D5F" w:rsidDel="003730A7">
          <w:rPr>
            <w:rFonts w:ascii="Times New Roman" w:eastAsia="宋体" w:hAnsi="Times New Roman" w:cs="Times New Roman"/>
            <w:noProof/>
            <w:sz w:val="21"/>
            <w:szCs w:val="21"/>
            <w:highlight w:val="yellow"/>
            <w:vertAlign w:val="superscript"/>
          </w:rPr>
          <w:delText>[75,250-</w:delText>
        </w:r>
        <w:r w:rsidR="00CD3B51" w:rsidRPr="00654D5F" w:rsidDel="003730A7">
          <w:rPr>
            <w:rFonts w:ascii="Times New Roman" w:eastAsia="宋体" w:hAnsi="Times New Roman" w:cs="Times New Roman"/>
            <w:noProof/>
            <w:sz w:val="21"/>
            <w:szCs w:val="21"/>
            <w:highlight w:val="yellow"/>
            <w:vertAlign w:val="superscript"/>
          </w:rPr>
          <w:delText>25</w:delText>
        </w:r>
        <w:r w:rsidR="00CC009D" w:rsidRPr="00654D5F" w:rsidDel="003730A7">
          <w:rPr>
            <w:rFonts w:ascii="Times New Roman" w:eastAsia="宋体" w:hAnsi="Times New Roman" w:cs="Times New Roman" w:hint="eastAsia"/>
            <w:noProof/>
            <w:sz w:val="21"/>
            <w:szCs w:val="21"/>
            <w:highlight w:val="yellow"/>
            <w:vertAlign w:val="superscript"/>
          </w:rPr>
          <w:delText>4</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，进一步证实二者具有相似的成矿流体演化过程和物质沉淀机制。</w:delText>
        </w:r>
        <w:bookmarkEnd w:id="3147"/>
      </w:del>
    </w:p>
    <w:p w14:paraId="65FE4707" w14:textId="59468622" w:rsidR="00B804E8" w:rsidRPr="00B804E8" w:rsidDel="003730A7" w:rsidRDefault="00654D5F" w:rsidP="008868EF">
      <w:pPr>
        <w:spacing w:beforeLines="50" w:before="156" w:afterLines="50" w:after="156" w:line="276" w:lineRule="auto"/>
        <w:jc w:val="both"/>
        <w:outlineLvl w:val="2"/>
        <w:rPr>
          <w:del w:id="3162" w:author="1001210222 Choi" w:date="2025-12-15T18:18:00Z" w16du:dateUtc="2025-12-15T10:18:00Z"/>
          <w:rFonts w:ascii="Times New Roman" w:eastAsia="宋体" w:hAnsi="Times New Roman" w:cs="Times New Roman"/>
          <w:sz w:val="21"/>
          <w:szCs w:val="21"/>
        </w:rPr>
      </w:pPr>
      <w:bookmarkStart w:id="3163" w:name="二级标题序号_27"/>
      <w:bookmarkStart w:id="3164" w:name="二级标题_26"/>
      <w:del w:id="3165" w:author="1001210222 Choi" w:date="2025-12-15T18:18:00Z" w16du:dateUtc="2025-12-15T10:18:00Z">
        <w:r w:rsidRPr="002F690E" w:rsidDel="003730A7">
          <w:rPr>
            <w:rFonts w:ascii="黑体" w:eastAsia="黑体" w:hAnsi="黑体"/>
            <w:b/>
            <w:bCs/>
            <w:sz w:val="21"/>
            <w:szCs w:val="21"/>
            <w:highlight w:val="white"/>
          </w:rPr>
          <w:delText>6.3</w:delText>
        </w:r>
        <w:bookmarkEnd w:id="3163"/>
        <w:r w:rsidRPr="002F690E" w:rsidDel="003730A7">
          <w:rPr>
            <w:rFonts w:ascii="黑体" w:eastAsia="黑体" w:hAnsi="黑体" w:hint="eastAsia"/>
            <w:b/>
            <w:bCs/>
            <w:sz w:val="21"/>
            <w:szCs w:val="21"/>
            <w:highlight w:val="white"/>
          </w:rPr>
          <w:delText>与典型胶东型金矿床的差异性及其成因解释</w:delText>
        </w:r>
        <w:bookmarkEnd w:id="3164"/>
      </w:del>
    </w:p>
    <w:p w14:paraId="4C9B31E1" w14:textId="3C048BCD" w:rsidR="00B804E8" w:rsidRPr="00B804E8" w:rsidDel="003730A7" w:rsidRDefault="00654D5F" w:rsidP="008868EF">
      <w:pPr>
        <w:spacing w:beforeLines="50" w:before="156" w:afterLines="50" w:after="156" w:line="276" w:lineRule="auto"/>
        <w:jc w:val="both"/>
        <w:outlineLvl w:val="3"/>
        <w:rPr>
          <w:del w:id="3166" w:author="1001210222 Choi" w:date="2025-12-15T18:18:00Z" w16du:dateUtc="2025-12-15T10:18:00Z"/>
          <w:rFonts w:ascii="黑体" w:eastAsia="黑体" w:hAnsi="黑体" w:hint="eastAsia"/>
          <w:b/>
          <w:bCs/>
          <w:sz w:val="21"/>
          <w:szCs w:val="21"/>
        </w:rPr>
      </w:pPr>
      <w:bookmarkStart w:id="3167" w:name="三级标题序号_28"/>
      <w:bookmarkStart w:id="3168" w:name="三级标题_16"/>
      <w:del w:id="3169" w:author="1001210222 Choi" w:date="2025-12-15T18:18:00Z" w16du:dateUtc="2025-12-15T10:18:00Z">
        <w:r w:rsidRPr="002F690E" w:rsidDel="003730A7">
          <w:rPr>
            <w:rFonts w:ascii="黑体" w:eastAsia="黑体" w:hAnsi="黑体"/>
            <w:b/>
            <w:bCs/>
            <w:sz w:val="21"/>
            <w:szCs w:val="21"/>
            <w:highlight w:val="white"/>
          </w:rPr>
          <w:delText>6.3.1</w:delText>
        </w:r>
        <w:bookmarkEnd w:id="3167"/>
        <w:r w:rsidRPr="002F690E" w:rsidDel="003730A7">
          <w:rPr>
            <w:rFonts w:ascii="黑体" w:eastAsia="黑体" w:hAnsi="黑体" w:hint="eastAsia"/>
            <w:b/>
            <w:bCs/>
            <w:sz w:val="21"/>
            <w:szCs w:val="21"/>
            <w:highlight w:val="white"/>
          </w:rPr>
          <w:delText>壳幔源区贡献比例的差异</w:delText>
        </w:r>
        <w:bookmarkEnd w:id="3168"/>
      </w:del>
    </w:p>
    <w:p w14:paraId="2B949135" w14:textId="6EF66B97" w:rsidR="00B804E8" w:rsidRPr="00B804E8" w:rsidDel="003730A7" w:rsidRDefault="00654D5F" w:rsidP="008868EF">
      <w:pPr>
        <w:spacing w:after="0" w:line="276" w:lineRule="auto"/>
        <w:ind w:firstLine="420"/>
        <w:jc w:val="both"/>
        <w:rPr>
          <w:del w:id="3170" w:author="1001210222 Choi" w:date="2025-12-15T18:18:00Z" w16du:dateUtc="2025-12-15T10:18:00Z"/>
          <w:rFonts w:ascii="Times New Roman" w:eastAsia="宋体" w:hAnsi="Times New Roman"/>
          <w:sz w:val="21"/>
          <w:szCs w:val="21"/>
        </w:rPr>
      </w:pPr>
      <w:bookmarkStart w:id="3171" w:name="正文段落_119"/>
      <w:del w:id="3172" w:author="1001210222 Choi" w:date="2025-12-15T18:18:00Z" w16du:dateUtc="2025-12-15T10:18:00Z">
        <w:r w:rsidRPr="002F690E" w:rsidDel="003730A7">
          <w:rPr>
            <w:rFonts w:ascii="Times New Roman" w:eastAsia="宋体" w:hAnsi="Times New Roman" w:cs="Times New Roman" w:hint="eastAsia"/>
            <w:sz w:val="21"/>
            <w:szCs w:val="21"/>
            <w:highlight w:val="white"/>
          </w:rPr>
          <w:delText>白云金矿床与典型胶东型金矿床虽同属壳幔混合成矿系统，但二者壳幔源区贡献比例存在差异，这一根本差异进一步导致了成矿流体性质与成矿物质源区特征呈现分异。具体而言，</w:delText>
        </w:r>
        <w:r w:rsidR="005A7AEB" w:rsidRPr="002F690E" w:rsidDel="003730A7">
          <w:rPr>
            <w:rFonts w:ascii="Times New Roman" w:eastAsia="宋体" w:hAnsi="Times New Roman" w:cs="Times New Roman" w:hint="eastAsia"/>
            <w:sz w:val="21"/>
            <w:szCs w:val="21"/>
            <w:highlight w:val="white"/>
          </w:rPr>
          <w:delText>白云金矿床的成矿流体主要为变质热液，幔源</w:delText>
        </w:r>
        <w:r w:rsidR="005A7AEB" w:rsidRPr="002F690E" w:rsidDel="003730A7">
          <w:rPr>
            <w:rFonts w:ascii="Times New Roman" w:eastAsia="宋体" w:hAnsi="Times New Roman" w:cs="Times New Roman"/>
            <w:sz w:val="21"/>
            <w:szCs w:val="21"/>
            <w:highlight w:val="white"/>
            <w:vertAlign w:val="superscript"/>
          </w:rPr>
          <w:delText>4</w:delText>
        </w:r>
        <w:r w:rsidR="005A7AEB" w:rsidRPr="002F690E" w:rsidDel="003730A7">
          <w:rPr>
            <w:rFonts w:ascii="Times New Roman" w:eastAsia="宋体" w:hAnsi="Times New Roman" w:cs="Times New Roman"/>
            <w:sz w:val="21"/>
            <w:szCs w:val="21"/>
            <w:highlight w:val="white"/>
          </w:rPr>
          <w:delText>He</w:delText>
        </w:r>
        <w:r w:rsidR="005A7AEB" w:rsidRPr="002F690E" w:rsidDel="003730A7">
          <w:rPr>
            <w:rFonts w:ascii="Times New Roman" w:eastAsia="宋体" w:hAnsi="Times New Roman" w:cs="Times New Roman" w:hint="eastAsia"/>
            <w:sz w:val="21"/>
            <w:szCs w:val="21"/>
            <w:highlight w:val="white"/>
          </w:rPr>
          <w:delText>比例较低（平均</w:delText>
        </w:r>
      </w:del>
      <w:ins w:id="3173" w:author="home" w:date="2025-12-08T17:11:00Z">
        <w:del w:id="3174" w:author="1001210222 Choi" w:date="2025-12-15T18:18:00Z" w16du:dateUtc="2025-12-15T10:18:00Z">
          <w:r w:rsidR="005707B0" w:rsidDel="003730A7">
            <w:rPr>
              <w:rFonts w:ascii="Times New Roman" w:eastAsia="宋体" w:hAnsi="Times New Roman" w:cs="Times New Roman" w:hint="eastAsia"/>
              <w:sz w:val="21"/>
              <w:szCs w:val="21"/>
              <w:highlight w:val="white"/>
            </w:rPr>
            <w:delText>为</w:delText>
          </w:r>
        </w:del>
      </w:ins>
      <w:del w:id="3175" w:author="1001210222 Choi" w:date="2025-12-15T18:18:00Z" w16du:dateUtc="2025-12-15T10:18:00Z">
        <w:r w:rsidR="005A7AEB" w:rsidRPr="002F690E" w:rsidDel="003730A7">
          <w:rPr>
            <w:rFonts w:ascii="Times New Roman" w:eastAsia="宋体" w:hAnsi="Times New Roman" w:cs="Times New Roman"/>
            <w:sz w:val="21"/>
            <w:szCs w:val="21"/>
            <w:highlight w:val="white"/>
          </w:rPr>
          <w:delText>5.15</w:delText>
        </w:r>
        <w:r w:rsidR="00270ED8" w:rsidRPr="002F690E" w:rsidDel="003730A7">
          <w:rPr>
            <w:rFonts w:ascii="Times New Roman" w:eastAsia="宋体" w:hAnsi="Times New Roman"/>
            <w:sz w:val="21"/>
            <w:szCs w:val="21"/>
            <w:highlight w:val="white"/>
          </w:rPr>
          <w:delText>%</w:delText>
        </w:r>
        <w:r w:rsidR="005A7AEB" w:rsidRPr="002F690E" w:rsidDel="003730A7">
          <w:rPr>
            <w:rFonts w:ascii="Times New Roman" w:eastAsia="宋体" w:hAnsi="Times New Roman" w:cs="Times New Roman" w:hint="eastAsia"/>
            <w:sz w:val="21"/>
            <w:szCs w:val="21"/>
            <w:highlight w:val="white"/>
          </w:rPr>
          <w:delText>）</w:delText>
        </w:r>
        <w:r w:rsidRPr="002F690E" w:rsidDel="003730A7">
          <w:rPr>
            <w:rFonts w:ascii="Times New Roman" w:eastAsia="宋体" w:hAnsi="Times New Roman" w:cs="Times New Roman" w:hint="eastAsia"/>
            <w:sz w:val="21"/>
            <w:szCs w:val="21"/>
            <w:highlight w:val="white"/>
          </w:rPr>
          <w:delText>，反映浅部壳源在流体构成中的主导地位；而典型</w:delText>
        </w:r>
        <w:r w:rsidR="005A7AEB" w:rsidRPr="002F690E" w:rsidDel="003730A7">
          <w:rPr>
            <w:rFonts w:ascii="Times New Roman" w:eastAsia="宋体" w:hAnsi="Times New Roman" w:cs="Times New Roman" w:hint="eastAsia"/>
            <w:sz w:val="21"/>
            <w:szCs w:val="21"/>
            <w:highlight w:val="white"/>
          </w:rPr>
          <w:delText>胶东型金矿床</w:delText>
        </w:r>
        <w:r w:rsidRPr="002F690E" w:rsidDel="003730A7">
          <w:rPr>
            <w:rFonts w:ascii="Times New Roman" w:eastAsia="宋体" w:hAnsi="Times New Roman" w:cs="Times New Roman" w:hint="eastAsia"/>
            <w:sz w:val="21"/>
            <w:szCs w:val="21"/>
            <w:highlight w:val="white"/>
          </w:rPr>
          <w:delText>的成矿</w:delText>
        </w:r>
        <w:r w:rsidR="005A7AEB" w:rsidRPr="002F690E" w:rsidDel="003730A7">
          <w:rPr>
            <w:rFonts w:ascii="Times New Roman" w:eastAsia="宋体" w:hAnsi="Times New Roman" w:cs="Times New Roman" w:hint="eastAsia"/>
            <w:sz w:val="21"/>
            <w:szCs w:val="21"/>
            <w:highlight w:val="white"/>
          </w:rPr>
          <w:delText>流体幔源</w:delText>
        </w:r>
        <w:r w:rsidR="005A7AEB" w:rsidRPr="002F690E" w:rsidDel="003730A7">
          <w:rPr>
            <w:rFonts w:ascii="Times New Roman" w:eastAsia="宋体" w:hAnsi="Times New Roman" w:cs="Times New Roman"/>
            <w:sz w:val="21"/>
            <w:szCs w:val="21"/>
            <w:highlight w:val="white"/>
            <w:vertAlign w:val="superscript"/>
          </w:rPr>
          <w:delText>4</w:delText>
        </w:r>
        <w:r w:rsidR="005A7AEB" w:rsidRPr="002F690E" w:rsidDel="003730A7">
          <w:rPr>
            <w:rFonts w:ascii="Times New Roman" w:eastAsia="宋体" w:hAnsi="Times New Roman" w:cs="Times New Roman"/>
            <w:sz w:val="21"/>
            <w:szCs w:val="21"/>
            <w:highlight w:val="white"/>
          </w:rPr>
          <w:delText>He</w:delText>
        </w:r>
      </w:del>
      <w:ins w:id="3176" w:author="home" w:date="2025-12-08T17:13:00Z">
        <w:del w:id="3177" w:author="1001210222 Choi" w:date="2025-12-15T18:18:00Z" w16du:dateUtc="2025-12-15T10:18:00Z">
          <w:r w:rsidR="00E238B1" w:rsidRPr="002F690E" w:rsidDel="003730A7">
            <w:rPr>
              <w:rFonts w:ascii="Times New Roman" w:eastAsia="宋体" w:hAnsi="Times New Roman" w:cs="Times New Roman" w:hint="eastAsia"/>
              <w:sz w:val="21"/>
              <w:szCs w:val="21"/>
              <w:highlight w:val="white"/>
            </w:rPr>
            <w:delText>幔源</w:delText>
          </w:r>
        </w:del>
      </w:ins>
      <w:del w:id="3178" w:author="1001210222 Choi" w:date="2025-12-15T18:18:00Z" w16du:dateUtc="2025-12-15T10:18:00Z">
        <w:r w:rsidR="005A7AEB" w:rsidRPr="002F690E" w:rsidDel="003730A7">
          <w:rPr>
            <w:rFonts w:ascii="Times New Roman" w:eastAsia="宋体" w:hAnsi="Times New Roman" w:cs="Times New Roman" w:hint="eastAsia"/>
            <w:sz w:val="21"/>
            <w:szCs w:val="21"/>
            <w:highlight w:val="white"/>
          </w:rPr>
          <w:delText>比例更高（平均</w:delText>
        </w:r>
      </w:del>
      <w:ins w:id="3179" w:author="home" w:date="2025-12-08T17:11:00Z">
        <w:del w:id="3180" w:author="1001210222 Choi" w:date="2025-12-15T18:18:00Z" w16du:dateUtc="2025-12-15T10:18:00Z">
          <w:r w:rsidR="005707B0" w:rsidDel="003730A7">
            <w:rPr>
              <w:rFonts w:ascii="Times New Roman" w:eastAsia="宋体" w:hAnsi="Times New Roman" w:cs="Times New Roman" w:hint="eastAsia"/>
              <w:sz w:val="21"/>
              <w:szCs w:val="21"/>
              <w:highlight w:val="white"/>
            </w:rPr>
            <w:delText>为</w:delText>
          </w:r>
        </w:del>
      </w:ins>
      <w:del w:id="3181" w:author="1001210222 Choi" w:date="2025-12-15T18:18:00Z" w16du:dateUtc="2025-12-15T10:18:00Z">
        <w:r w:rsidR="005A7AEB" w:rsidRPr="002F690E" w:rsidDel="003730A7">
          <w:rPr>
            <w:rFonts w:ascii="Times New Roman" w:eastAsia="宋体" w:hAnsi="Times New Roman" w:cs="Times New Roman"/>
            <w:sz w:val="21"/>
            <w:szCs w:val="21"/>
            <w:highlight w:val="white"/>
          </w:rPr>
          <w:delText>12.67</w:delText>
        </w:r>
        <w:r w:rsidR="00270ED8" w:rsidRPr="002F690E" w:rsidDel="003730A7">
          <w:rPr>
            <w:rFonts w:ascii="Times New Roman" w:eastAsia="宋体" w:hAnsi="Times New Roman"/>
            <w:sz w:val="21"/>
            <w:szCs w:val="21"/>
            <w:highlight w:val="white"/>
          </w:rPr>
          <w:delText>%</w:delText>
        </w:r>
        <w:r w:rsidR="005A7AEB" w:rsidRPr="002F690E" w:rsidDel="003730A7">
          <w:rPr>
            <w:rFonts w:ascii="Times New Roman" w:eastAsia="宋体" w:hAnsi="Times New Roman" w:cs="Times New Roman" w:hint="eastAsia"/>
            <w:sz w:val="21"/>
            <w:szCs w:val="21"/>
            <w:highlight w:val="white"/>
          </w:rPr>
          <w:delText>）</w:delText>
        </w:r>
        <w:r w:rsidRPr="002F690E" w:rsidDel="003730A7">
          <w:rPr>
            <w:rFonts w:ascii="Times New Roman" w:eastAsia="宋体" w:hAnsi="Times New Roman" w:cs="Times New Roman" w:hint="eastAsia"/>
            <w:sz w:val="21"/>
            <w:szCs w:val="21"/>
            <w:highlight w:val="white"/>
          </w:rPr>
          <w:delText>，凸显深部地幔对成矿流体的贡献</w:delText>
        </w:r>
        <w:r w:rsidR="005A7AEB" w:rsidRPr="002F690E" w:rsidDel="003730A7">
          <w:rPr>
            <w:rFonts w:ascii="Times New Roman" w:eastAsia="宋体"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二者成矿物质源区的差异则主要由硫、铅同位素组成体现。白云金矿床载金黄铁矿</w:delText>
        </w:r>
        <w:r w:rsidRPr="002F690E" w:rsidDel="003730A7">
          <w:rPr>
            <w:rFonts w:ascii="Times New Roman" w:eastAsia="宋体" w:hAnsi="Times New Roman"/>
            <w:sz w:val="21"/>
            <w:szCs w:val="21"/>
            <w:highlight w:val="white"/>
          </w:rPr>
          <w:delText>δ</w:delText>
        </w:r>
        <w:r w:rsidRPr="002F690E" w:rsidDel="003730A7">
          <w:rPr>
            <w:rFonts w:ascii="Times New Roman" w:eastAsia="宋体" w:hAnsi="Times New Roman"/>
            <w:sz w:val="21"/>
            <w:szCs w:val="21"/>
            <w:highlight w:val="white"/>
            <w:vertAlign w:val="superscript"/>
          </w:rPr>
          <w:delText>34</w:delText>
        </w:r>
        <w:r w:rsidRPr="002F690E" w:rsidDel="003730A7">
          <w:rPr>
            <w:rFonts w:ascii="Times New Roman" w:eastAsia="宋体" w:hAnsi="Times New Roman"/>
            <w:sz w:val="21"/>
            <w:szCs w:val="21"/>
            <w:highlight w:val="white"/>
          </w:rPr>
          <w:delText>S</w:delText>
        </w:r>
        <w:r w:rsidRPr="002F690E" w:rsidDel="003730A7">
          <w:rPr>
            <w:rFonts w:ascii="Times New Roman" w:eastAsia="宋体" w:hAnsi="Times New Roman" w:hint="eastAsia"/>
            <w:sz w:val="21"/>
            <w:szCs w:val="21"/>
            <w:highlight w:val="white"/>
          </w:rPr>
          <w:delText>值的“重硫”特征端元（</w:delText>
        </w:r>
        <w:r w:rsidRPr="002F690E" w:rsidDel="003730A7">
          <w:rPr>
            <w:rFonts w:ascii="Times New Roman" w:eastAsia="宋体" w:hAnsi="Times New Roman"/>
            <w:sz w:val="21"/>
            <w:szCs w:val="21"/>
            <w:highlight w:val="white"/>
          </w:rPr>
          <w:delText>11.1</w:delText>
        </w:r>
      </w:del>
      <w:ins w:id="3182" w:author="home" w:date="2025-12-08T17:11:00Z">
        <w:del w:id="3183" w:author="1001210222 Choi" w:date="2025-12-15T18:18:00Z" w16du:dateUtc="2025-12-15T10:18:00Z">
          <w:r w:rsidR="005707B0" w:rsidDel="003730A7">
            <w:rPr>
              <w:rFonts w:ascii="Times New Roman" w:eastAsia="宋体" w:hAnsi="Times New Roman"/>
              <w:sz w:val="21"/>
              <w:szCs w:val="21"/>
              <w:highlight w:val="white"/>
            </w:rPr>
            <w:delText>%~</w:delText>
          </w:r>
        </w:del>
      </w:ins>
      <w:del w:id="3184" w:author="1001210222 Choi" w:date="2025-12-15T18:18:00Z" w16du:dateUtc="2025-12-15T10:18:00Z">
        <w:r w:rsidRPr="002F690E" w:rsidDel="003730A7">
          <w:rPr>
            <w:rFonts w:ascii="Times New Roman" w:eastAsia="宋体" w:hAnsi="Times New Roman"/>
            <w:sz w:val="21"/>
            <w:szCs w:val="21"/>
            <w:highlight w:val="white"/>
          </w:rPr>
          <w:delText>-17.5</w:delText>
        </w:r>
        <w:r w:rsidR="00270ED8" w:rsidRPr="002F690E" w:rsidDel="003730A7">
          <w:rPr>
            <w:rFonts w:ascii="Times New Roman" w:eastAsia="宋体" w:hAnsi="Times New Roman" w:cs="Times New Roman"/>
            <w:sz w:val="21"/>
            <w:szCs w:val="21"/>
            <w:highlight w:val="white"/>
          </w:rPr>
          <w:delText>‰</w:delText>
        </w:r>
        <w:r w:rsidR="00682BA0" w:rsidRPr="002F690E" w:rsidDel="003730A7">
          <w:rPr>
            <w:rFonts w:ascii="Times New Roman" w:eastAsia="宋体" w:hAnsi="Times New Roman" w:hint="eastAsia"/>
            <w:sz w:val="21"/>
            <w:szCs w:val="21"/>
            <w:highlight w:val="white"/>
          </w:rPr>
          <w:delText>）直接指向成矿物质的地层贡献（图</w:delText>
        </w:r>
        <w:r w:rsidR="00682BA0" w:rsidRPr="002F690E" w:rsidDel="003730A7">
          <w:rPr>
            <w:rFonts w:ascii="Times New Roman" w:eastAsia="宋体" w:hAnsi="Times New Roman"/>
            <w:sz w:val="21"/>
            <w:szCs w:val="21"/>
            <w:highlight w:val="white"/>
          </w:rPr>
          <w:delText>13</w:delText>
        </w:r>
      </w:del>
      <w:ins w:id="3185" w:author="home" w:date="2025-12-08T16:50:00Z">
        <w:del w:id="3186" w:author="1001210222 Choi" w:date="2025-12-15T18:18:00Z" w16du:dateUtc="2025-12-15T10:18:00Z">
          <w:r w:rsidR="00DC7D40" w:rsidRPr="005564A8" w:rsidDel="003730A7">
            <w:rPr>
              <w:rFonts w:ascii="Times New Roman" w:eastAsia="仿宋" w:hAnsi="Times New Roman"/>
              <w:noProof/>
              <w:sz w:val="18"/>
              <w:szCs w:val="18"/>
              <w:highlight w:val="yellow"/>
              <w:vertAlign w:val="superscript"/>
            </w:rPr>
            <w:delText>[15,46,48,79,178-179,192-193,199,207,212-213,215-217,219-230]</w:delText>
          </w:r>
        </w:del>
      </w:ins>
      <w:del w:id="3187" w:author="1001210222 Choi" w:date="2025-12-15T18:18:00Z" w16du:dateUtc="2025-12-15T10:18:00Z">
        <w:r w:rsidRPr="002F690E" w:rsidDel="003730A7">
          <w:rPr>
            <w:rFonts w:ascii="Times New Roman" w:eastAsia="宋体" w:hAnsi="Times New Roman" w:hint="eastAsia"/>
            <w:sz w:val="21"/>
            <w:szCs w:val="21"/>
            <w:highlight w:val="white"/>
          </w:rPr>
          <w:delText>）；而典型胶东型金矿床则兼具壳源、古太平洋俯冲板片及其上覆沉积物的混合信号</w:delText>
        </w:r>
        <w:r w:rsidR="00B83096" w:rsidRPr="00654D5F" w:rsidDel="003730A7">
          <w:rPr>
            <w:rFonts w:ascii="Times New Roman" w:eastAsia="宋体" w:hAnsi="Times New Roman" w:cs="Times New Roman"/>
            <w:noProof/>
            <w:sz w:val="21"/>
            <w:szCs w:val="21"/>
            <w:highlight w:val="yellow"/>
            <w:vertAlign w:val="superscript"/>
          </w:rPr>
          <w:delText>[218]</w:delText>
        </w:r>
        <w:r w:rsidR="0017201F" w:rsidRPr="002F690E" w:rsidDel="003730A7">
          <w:rPr>
            <w:rFonts w:ascii="Times New Roman" w:eastAsia="宋体" w:hAnsi="Times New Roman" w:hint="eastAsia"/>
            <w:sz w:val="21"/>
            <w:szCs w:val="21"/>
            <w:highlight w:val="white"/>
          </w:rPr>
          <w:delText>。铅同位素组成方面，白云金矿床金属硫化物的铅同位素投点（</w:delText>
        </w:r>
        <w:r w:rsidRPr="002F690E" w:rsidDel="003730A7">
          <w:rPr>
            <w:rFonts w:ascii="Times New Roman" w:eastAsia="宋体" w:hAnsi="Times New Roman" w:hint="eastAsia"/>
            <w:sz w:val="21"/>
            <w:szCs w:val="21"/>
            <w:highlight w:val="white"/>
          </w:rPr>
          <w:delText>图</w:delText>
        </w:r>
        <w:r w:rsidRPr="002F690E" w:rsidDel="003730A7">
          <w:rPr>
            <w:rFonts w:ascii="Times New Roman" w:eastAsia="宋体" w:hAnsi="Times New Roman"/>
            <w:sz w:val="21"/>
            <w:szCs w:val="21"/>
            <w:highlight w:val="white"/>
          </w:rPr>
          <w:delText>14</w:delText>
        </w:r>
      </w:del>
      <w:ins w:id="3188" w:author="home" w:date="2025-12-08T16:49:00Z">
        <w:del w:id="3189" w:author="1001210222 Choi" w:date="2025-12-15T18:18:00Z" w16du:dateUtc="2025-12-15T10:18:00Z">
          <w:r w:rsidR="00DC7D40" w:rsidRPr="00052638" w:rsidDel="003730A7">
            <w:rPr>
              <w:rFonts w:ascii="Times New Roman" w:eastAsia="仿宋" w:hAnsi="Times New Roman"/>
              <w:noProof/>
              <w:sz w:val="18"/>
              <w:szCs w:val="18"/>
              <w:highlight w:val="yellow"/>
              <w:vertAlign w:val="superscript"/>
            </w:rPr>
            <w:delText>[13,15,79, 156</w:delText>
          </w:r>
          <w:r w:rsidR="00DC7D40" w:rsidRPr="00052638" w:rsidDel="003730A7">
            <w:rPr>
              <w:rFonts w:ascii="Times New Roman" w:eastAsia="仿宋" w:hAnsi="Times New Roman" w:hint="eastAsia"/>
              <w:noProof/>
              <w:sz w:val="18"/>
              <w:szCs w:val="18"/>
              <w:highlight w:val="yellow"/>
              <w:vertAlign w:val="superscript"/>
            </w:rPr>
            <w:delText>,</w:delText>
          </w:r>
          <w:r w:rsidR="00DC7D40" w:rsidRPr="00052638" w:rsidDel="003730A7">
            <w:rPr>
              <w:rFonts w:ascii="Times New Roman" w:eastAsia="仿宋" w:hAnsi="Times New Roman"/>
              <w:noProof/>
              <w:sz w:val="18"/>
              <w:szCs w:val="18"/>
              <w:highlight w:val="yellow"/>
              <w:vertAlign w:val="superscript"/>
            </w:rPr>
            <w:delText xml:space="preserve"> 178,190,194,197,207,216,226-228,232-237</w:delText>
          </w:r>
        </w:del>
      </w:ins>
      <w:del w:id="3190" w:author="1001210222 Choi" w:date="2025-12-15T18:18:00Z" w16du:dateUtc="2025-12-15T10:18:00Z">
        <w:r w:rsidR="00682BA0" w:rsidRPr="002F690E" w:rsidDel="003730A7">
          <w:rPr>
            <w:rFonts w:ascii="Times New Roman" w:eastAsia="宋体" w:hAnsi="Times New Roman" w:hint="eastAsia"/>
            <w:sz w:val="21"/>
            <w:szCs w:val="21"/>
            <w:highlight w:val="white"/>
          </w:rPr>
          <w:delText>）集中于造山带与上地壳附近区域，进一步验证其成矿物质以浅部来源为主。典型胶东型金矿床的部分投点落入下地壳或地幔附近区域，表现为更显著的深部来源特征，且前人研究认为铅主要来自交代地幔改造的古老下地壳</w:delText>
        </w:r>
        <w:r w:rsidR="00B83096" w:rsidRPr="00654D5F" w:rsidDel="003730A7">
          <w:rPr>
            <w:rFonts w:ascii="Times New Roman" w:eastAsia="宋体" w:hAnsi="Times New Roman"/>
            <w:noProof/>
            <w:sz w:val="21"/>
            <w:szCs w:val="21"/>
            <w:highlight w:val="yellow"/>
            <w:vertAlign w:val="superscript"/>
          </w:rPr>
          <w:delText>[12,72,238]</w:delText>
        </w:r>
        <w:r w:rsidR="00682BA0" w:rsidRPr="002F690E" w:rsidDel="003730A7">
          <w:rPr>
            <w:rFonts w:ascii="Times New Roman" w:eastAsia="宋体" w:hAnsi="Times New Roman" w:hint="eastAsia"/>
            <w:sz w:val="21"/>
            <w:szCs w:val="21"/>
            <w:highlight w:val="white"/>
          </w:rPr>
          <w:delText>。</w:delText>
        </w:r>
        <w:bookmarkEnd w:id="3171"/>
      </w:del>
    </w:p>
    <w:p w14:paraId="1C1A11EA" w14:textId="02C4EA5B" w:rsidR="00B804E8" w:rsidRPr="00B804E8" w:rsidDel="003730A7" w:rsidRDefault="00654D5F" w:rsidP="008868EF">
      <w:pPr>
        <w:spacing w:after="0" w:line="276" w:lineRule="auto"/>
        <w:ind w:firstLine="420"/>
        <w:jc w:val="both"/>
        <w:rPr>
          <w:del w:id="3191" w:author="1001210222 Choi" w:date="2025-12-15T18:18:00Z" w16du:dateUtc="2025-12-15T10:18:00Z"/>
          <w:rStyle w:val="af3"/>
          <w:rFonts w:hint="eastAsia"/>
          <w:color w:val="auto"/>
        </w:rPr>
      </w:pPr>
      <w:bookmarkStart w:id="3192" w:name="正文段落_121"/>
      <w:del w:id="3193" w:author="1001210222 Choi" w:date="2025-12-15T18:18:00Z" w16du:dateUtc="2025-12-15T10:18:00Z">
        <w:r w:rsidRPr="002F690E" w:rsidDel="003730A7">
          <w:rPr>
            <w:rFonts w:ascii="Times New Roman" w:eastAsia="宋体" w:hAnsi="Times New Roman" w:cs="Times New Roman" w:hint="eastAsia"/>
            <w:sz w:val="21"/>
            <w:szCs w:val="21"/>
            <w:highlight w:val="white"/>
          </w:rPr>
          <w:delText>上述壳幔源区贡献比例，以及成矿流体与物质具体特征的分异，本质是早白垩世华北克拉通东缘岩石圈减薄空间异质性的必然结果。早白垩世</w:delText>
        </w:r>
        <w:r w:rsidR="005A7AEB" w:rsidRPr="002F690E" w:rsidDel="003730A7">
          <w:rPr>
            <w:rFonts w:ascii="Times New Roman" w:eastAsia="宋体" w:hAnsi="Times New Roman" w:cs="Times New Roman" w:hint="eastAsia"/>
            <w:sz w:val="21"/>
            <w:szCs w:val="21"/>
            <w:highlight w:val="white"/>
          </w:rPr>
          <w:delText>，受</w:delText>
        </w:r>
        <w:r w:rsidRPr="002F690E" w:rsidDel="003730A7">
          <w:rPr>
            <w:rFonts w:ascii="Times New Roman" w:eastAsia="宋体" w:hAnsi="Times New Roman" w:cs="Times New Roman" w:hint="eastAsia"/>
            <w:sz w:val="21"/>
            <w:szCs w:val="21"/>
            <w:highlight w:val="white"/>
          </w:rPr>
          <w:delText>古太平洋板块回撤</w:delText>
        </w:r>
        <w:r w:rsidR="005A7AEB" w:rsidRPr="002F690E" w:rsidDel="003730A7">
          <w:rPr>
            <w:rFonts w:ascii="Times New Roman" w:eastAsia="宋体" w:hAnsi="Times New Roman" w:cs="Times New Roman" w:hint="eastAsia"/>
            <w:sz w:val="21"/>
            <w:szCs w:val="21"/>
            <w:highlight w:val="white"/>
          </w:rPr>
          <w:delText>影响，</w:delText>
        </w:r>
        <w:r w:rsidRPr="002F690E" w:rsidDel="003730A7">
          <w:rPr>
            <w:rFonts w:ascii="Times New Roman" w:eastAsia="宋体" w:hAnsi="Times New Roman" w:cs="Times New Roman" w:hint="eastAsia"/>
            <w:sz w:val="21"/>
            <w:szCs w:val="21"/>
            <w:highlight w:val="white"/>
          </w:rPr>
          <w:delText>胶东地区</w:delText>
        </w:r>
        <w:r w:rsidR="00D44C42" w:rsidRPr="002F690E" w:rsidDel="003730A7">
          <w:rPr>
            <w:rFonts w:ascii="Times New Roman" w:eastAsia="宋体" w:hAnsi="Times New Roman" w:cs="Times New Roman" w:hint="eastAsia"/>
            <w:sz w:val="21"/>
            <w:szCs w:val="21"/>
            <w:highlight w:val="white"/>
          </w:rPr>
          <w:delText>的岩石圈减薄较辽东</w:delText>
        </w:r>
        <w:r w:rsidRPr="002F690E" w:rsidDel="003730A7">
          <w:rPr>
            <w:rFonts w:ascii="Times New Roman" w:eastAsia="宋体" w:hAnsi="Times New Roman" w:cs="Times New Roman" w:hint="eastAsia"/>
            <w:sz w:val="21"/>
            <w:szCs w:val="21"/>
            <w:highlight w:val="white"/>
          </w:rPr>
          <w:delText>更强烈</w:delText>
        </w:r>
        <w:r w:rsidR="00B83096" w:rsidRPr="00654D5F" w:rsidDel="003730A7">
          <w:rPr>
            <w:rFonts w:ascii="Times New Roman" w:eastAsia="宋体" w:hAnsi="Times New Roman" w:cs="Times New Roman"/>
            <w:noProof/>
            <w:sz w:val="21"/>
            <w:szCs w:val="21"/>
            <w:highlight w:val="yellow"/>
            <w:vertAlign w:val="superscript"/>
          </w:rPr>
          <w:delText>[</w:delText>
        </w:r>
        <w:r w:rsidR="00CD3B51"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5</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cs="Times New Roman" w:hint="eastAsia"/>
            <w:sz w:val="21"/>
            <w:szCs w:val="21"/>
            <w:highlight w:val="white"/>
          </w:rPr>
          <w:delText>，软流圈物质上涌更剧烈，</w:delText>
        </w:r>
        <w:r w:rsidR="005A7AEB" w:rsidRPr="002F690E" w:rsidDel="003730A7">
          <w:rPr>
            <w:rFonts w:ascii="Times New Roman" w:eastAsia="宋体" w:hAnsi="Times New Roman" w:cs="Times New Roman" w:hint="eastAsia"/>
            <w:sz w:val="21"/>
            <w:szCs w:val="21"/>
            <w:highlight w:val="white"/>
          </w:rPr>
          <w:delText>导致</w:delText>
        </w:r>
        <w:r w:rsidRPr="002F690E" w:rsidDel="003730A7">
          <w:rPr>
            <w:rFonts w:ascii="Times New Roman" w:eastAsia="宋体" w:hAnsi="Times New Roman" w:cs="Times New Roman" w:hint="eastAsia"/>
            <w:sz w:val="21"/>
            <w:szCs w:val="21"/>
            <w:highlight w:val="white"/>
          </w:rPr>
          <w:delText>幔源流体与物质</w:delText>
        </w:r>
        <w:r w:rsidR="005A7AEB" w:rsidRPr="002F690E" w:rsidDel="003730A7">
          <w:rPr>
            <w:rFonts w:ascii="Times New Roman" w:eastAsia="宋体" w:hAnsi="Times New Roman" w:cs="Times New Roman" w:hint="eastAsia"/>
            <w:sz w:val="21"/>
            <w:szCs w:val="21"/>
            <w:highlight w:val="white"/>
          </w:rPr>
          <w:delText>在成矿中</w:delText>
        </w:r>
        <w:r w:rsidRPr="002F690E" w:rsidDel="003730A7">
          <w:rPr>
            <w:rFonts w:ascii="Times New Roman" w:eastAsia="宋体" w:hAnsi="Times New Roman" w:cs="Times New Roman" w:hint="eastAsia"/>
            <w:sz w:val="21"/>
            <w:szCs w:val="21"/>
            <w:highlight w:val="white"/>
          </w:rPr>
          <w:delText>的贡献更显著</w:delText>
        </w:r>
        <w:r w:rsidR="00B83096" w:rsidRPr="00654D5F" w:rsidDel="003730A7">
          <w:rPr>
            <w:rFonts w:ascii="Times New Roman" w:eastAsia="宋体" w:hAnsi="Times New Roman" w:cs="Times New Roman"/>
            <w:noProof/>
            <w:sz w:val="21"/>
            <w:szCs w:val="21"/>
            <w:highlight w:val="yellow"/>
            <w:vertAlign w:val="superscript"/>
          </w:rPr>
          <w:delText>[79,</w:delText>
        </w:r>
        <w:r w:rsidR="00F209CD" w:rsidRPr="00654D5F" w:rsidDel="003730A7">
          <w:rPr>
            <w:rFonts w:ascii="Times New Roman" w:eastAsia="宋体" w:hAnsi="Times New Roman" w:cs="Times New Roman"/>
            <w:noProof/>
            <w:sz w:val="21"/>
            <w:szCs w:val="21"/>
            <w:highlight w:val="yellow"/>
            <w:vertAlign w:val="superscript"/>
          </w:rPr>
          <w:delText>105</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cs="Times New Roman" w:hint="eastAsia"/>
            <w:sz w:val="21"/>
            <w:szCs w:val="21"/>
            <w:highlight w:val="white"/>
          </w:rPr>
          <w:delText>；而辽东地区</w:delText>
        </w:r>
        <w:r w:rsidR="00D638C1" w:rsidRPr="002F690E" w:rsidDel="003730A7">
          <w:rPr>
            <w:rFonts w:ascii="Times New Roman" w:eastAsia="宋体" w:hAnsi="Times New Roman" w:cs="Times New Roman" w:hint="eastAsia"/>
            <w:sz w:val="21"/>
            <w:szCs w:val="21"/>
            <w:highlight w:val="white"/>
          </w:rPr>
          <w:delText>可能</w:delText>
        </w:r>
        <w:r w:rsidRPr="002F690E" w:rsidDel="003730A7">
          <w:rPr>
            <w:rFonts w:ascii="Times New Roman" w:eastAsia="宋体" w:hAnsi="Times New Roman" w:cs="Times New Roman" w:hint="eastAsia"/>
            <w:sz w:val="21"/>
            <w:szCs w:val="21"/>
            <w:highlight w:val="white"/>
          </w:rPr>
          <w:delText>受古亚洲洋闭合后岩石圈</w:delText>
        </w:r>
        <w:r w:rsidR="006A69B2" w:rsidRPr="002F690E" w:rsidDel="003730A7">
          <w:rPr>
            <w:rFonts w:ascii="Times New Roman" w:eastAsia="宋体" w:hAnsi="Times New Roman" w:cs="Times New Roman" w:hint="eastAsia"/>
            <w:sz w:val="21"/>
            <w:szCs w:val="21"/>
            <w:highlight w:val="white"/>
          </w:rPr>
          <w:delText>根</w:delText>
        </w:r>
        <w:r w:rsidRPr="002F690E" w:rsidDel="003730A7">
          <w:rPr>
            <w:rFonts w:ascii="Times New Roman" w:eastAsia="宋体" w:hAnsi="Times New Roman" w:cs="Times New Roman" w:hint="eastAsia"/>
            <w:sz w:val="21"/>
            <w:szCs w:val="21"/>
            <w:highlight w:val="white"/>
          </w:rPr>
          <w:delText>残留的影响</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6</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cs="Times New Roman" w:hint="eastAsia"/>
            <w:sz w:val="21"/>
            <w:szCs w:val="21"/>
            <w:highlight w:val="white"/>
          </w:rPr>
          <w:delText>，岩石圈减薄程度较弱</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105</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7</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cs="Times New Roman" w:hint="eastAsia"/>
            <w:sz w:val="21"/>
            <w:szCs w:val="21"/>
            <w:highlight w:val="white"/>
          </w:rPr>
          <w:delText>，导致幔源等深部物质贡献比例偏低，浅部地层物质成为成矿的主要来源。需强调的是，</w:delText>
        </w:r>
        <w:r w:rsidR="00D44C42" w:rsidRPr="002F690E" w:rsidDel="003730A7">
          <w:rPr>
            <w:rFonts w:ascii="Times New Roman" w:eastAsia="宋体" w:hAnsi="Times New Roman" w:cs="Times New Roman" w:hint="eastAsia"/>
            <w:sz w:val="21"/>
            <w:szCs w:val="21"/>
            <w:highlight w:val="white"/>
          </w:rPr>
          <w:delText>二者</w:delText>
        </w:r>
        <w:r w:rsidRPr="002F690E" w:rsidDel="003730A7">
          <w:rPr>
            <w:rFonts w:ascii="Times New Roman" w:eastAsia="宋体" w:hAnsi="Times New Roman" w:cs="Times New Roman" w:hint="eastAsia"/>
            <w:sz w:val="21"/>
            <w:szCs w:val="21"/>
            <w:highlight w:val="white"/>
          </w:rPr>
          <w:delText>尽管</w:delText>
        </w:r>
        <w:r w:rsidR="00D44C42" w:rsidRPr="002F690E" w:rsidDel="003730A7">
          <w:rPr>
            <w:rFonts w:ascii="Times New Roman" w:eastAsia="宋体" w:hAnsi="Times New Roman" w:cs="Times New Roman" w:hint="eastAsia"/>
            <w:sz w:val="21"/>
            <w:szCs w:val="21"/>
            <w:highlight w:val="white"/>
          </w:rPr>
          <w:delText>在</w:delText>
        </w:r>
        <w:r w:rsidRPr="002F690E" w:rsidDel="003730A7">
          <w:rPr>
            <w:rFonts w:ascii="Times New Roman" w:eastAsia="宋体" w:hAnsi="Times New Roman" w:cs="Times New Roman" w:hint="eastAsia"/>
            <w:sz w:val="21"/>
            <w:szCs w:val="21"/>
            <w:highlight w:val="white"/>
          </w:rPr>
          <w:delText>壳幔贡献比例</w:delText>
        </w:r>
        <w:r w:rsidR="00D44C42" w:rsidRPr="002F690E" w:rsidDel="003730A7">
          <w:rPr>
            <w:rFonts w:ascii="Times New Roman" w:eastAsia="宋体" w:hAnsi="Times New Roman" w:cs="Times New Roman" w:hint="eastAsia"/>
            <w:sz w:val="21"/>
            <w:szCs w:val="21"/>
            <w:highlight w:val="white"/>
          </w:rPr>
          <w:delText>等方面</w:delText>
        </w:r>
        <w:r w:rsidRPr="002F690E" w:rsidDel="003730A7">
          <w:rPr>
            <w:rFonts w:ascii="Times New Roman" w:eastAsia="宋体" w:hAnsi="Times New Roman" w:cs="Times New Roman" w:hint="eastAsia"/>
            <w:sz w:val="21"/>
            <w:szCs w:val="21"/>
            <w:highlight w:val="white"/>
          </w:rPr>
          <w:delText>存在分异，但成矿均以壳幔混合流体的运移与物质富集为关键过程，且成矿作用均受控于早白垩世</w:delText>
        </w:r>
        <w:r w:rsidR="00A832FA" w:rsidRPr="002F690E" w:rsidDel="003730A7">
          <w:rPr>
            <w:rFonts w:ascii="Times New Roman" w:eastAsia="宋体" w:hAnsi="Times New Roman" w:cs="Times New Roman" w:hint="eastAsia"/>
            <w:sz w:val="21"/>
            <w:szCs w:val="21"/>
            <w:highlight w:val="white"/>
          </w:rPr>
          <w:delText>古太平洋</w:delText>
        </w:r>
        <w:r w:rsidRPr="002F690E" w:rsidDel="003730A7">
          <w:rPr>
            <w:rFonts w:ascii="Times New Roman" w:eastAsia="宋体" w:hAnsi="Times New Roman" w:cs="Times New Roman" w:hint="eastAsia"/>
            <w:sz w:val="21"/>
            <w:szCs w:val="21"/>
            <w:highlight w:val="white"/>
          </w:rPr>
          <w:delText>板块运动驱动的统一构造动力学背景，成矿机制</w:delText>
        </w:r>
        <w:r w:rsidR="00A832FA" w:rsidRPr="002F690E" w:rsidDel="003730A7">
          <w:rPr>
            <w:rFonts w:ascii="Times New Roman" w:eastAsia="宋体" w:hAnsi="Times New Roman" w:cs="Times New Roman" w:hint="eastAsia"/>
            <w:sz w:val="21"/>
            <w:szCs w:val="21"/>
            <w:highlight w:val="white"/>
          </w:rPr>
          <w:delText>亦</w:delText>
        </w:r>
        <w:r w:rsidRPr="002F690E" w:rsidDel="003730A7">
          <w:rPr>
            <w:rFonts w:ascii="Times New Roman" w:eastAsia="宋体" w:hAnsi="Times New Roman" w:cs="Times New Roman" w:hint="eastAsia"/>
            <w:sz w:val="21"/>
            <w:szCs w:val="21"/>
            <w:highlight w:val="white"/>
          </w:rPr>
          <w:delText>无本质区别。</w:delText>
        </w:r>
        <w:bookmarkEnd w:id="3192"/>
      </w:del>
    </w:p>
    <w:p w14:paraId="0FE3BBBD" w14:textId="0AEDBED3" w:rsidR="00B804E8" w:rsidRPr="00B804E8" w:rsidDel="003730A7" w:rsidRDefault="00654D5F" w:rsidP="008868EF">
      <w:pPr>
        <w:spacing w:beforeLines="50" w:before="156" w:afterLines="50" w:after="156" w:line="276" w:lineRule="auto"/>
        <w:jc w:val="both"/>
        <w:outlineLvl w:val="3"/>
        <w:rPr>
          <w:del w:id="3194" w:author="1001210222 Choi" w:date="2025-12-15T18:18:00Z" w16du:dateUtc="2025-12-15T10:18:00Z"/>
          <w:rFonts w:ascii="黑体" w:eastAsia="黑体" w:hAnsi="黑体" w:hint="eastAsia"/>
          <w:b/>
          <w:bCs/>
          <w:sz w:val="21"/>
          <w:szCs w:val="21"/>
        </w:rPr>
      </w:pPr>
      <w:bookmarkStart w:id="3195" w:name="三级标题序号_29"/>
      <w:bookmarkStart w:id="3196" w:name="三级标题_18"/>
      <w:del w:id="3197" w:author="1001210222 Choi" w:date="2025-12-15T18:18:00Z" w16du:dateUtc="2025-12-15T10:18:00Z">
        <w:r w:rsidRPr="002F690E" w:rsidDel="003730A7">
          <w:rPr>
            <w:rFonts w:ascii="黑体" w:eastAsia="黑体" w:hAnsi="黑体"/>
            <w:b/>
            <w:bCs/>
            <w:sz w:val="21"/>
            <w:szCs w:val="21"/>
            <w:highlight w:val="white"/>
          </w:rPr>
          <w:delText>6.3.2</w:delText>
        </w:r>
        <w:bookmarkEnd w:id="3195"/>
        <w:r w:rsidRPr="002F690E" w:rsidDel="003730A7">
          <w:rPr>
            <w:rFonts w:ascii="黑体" w:eastAsia="黑体" w:hAnsi="黑体" w:hint="eastAsia"/>
            <w:b/>
            <w:bCs/>
            <w:sz w:val="21"/>
            <w:szCs w:val="21"/>
            <w:highlight w:val="white"/>
          </w:rPr>
          <w:delText>赋矿围岩及矿化样式的差异</w:delText>
        </w:r>
        <w:bookmarkEnd w:id="3196"/>
      </w:del>
    </w:p>
    <w:p w14:paraId="33746674" w14:textId="592D25E1" w:rsidR="00B804E8" w:rsidRPr="00B804E8" w:rsidDel="003730A7" w:rsidRDefault="00654D5F" w:rsidP="008868EF">
      <w:pPr>
        <w:spacing w:after="0" w:line="276" w:lineRule="auto"/>
        <w:ind w:firstLine="420"/>
        <w:jc w:val="both"/>
        <w:rPr>
          <w:del w:id="3198" w:author="1001210222 Choi" w:date="2025-12-15T18:18:00Z" w16du:dateUtc="2025-12-15T10:18:00Z"/>
          <w:rFonts w:ascii="Times New Roman" w:eastAsia="宋体" w:hAnsi="Times New Roman" w:cs="Times New Roman"/>
          <w:sz w:val="21"/>
          <w:szCs w:val="21"/>
        </w:rPr>
      </w:pPr>
      <w:bookmarkStart w:id="3199" w:name="正文段落_123"/>
      <w:del w:id="3200" w:author="1001210222 Choi" w:date="2025-12-15T18:18:00Z" w16du:dateUtc="2025-12-15T10:18:00Z">
        <w:r w:rsidRPr="002F690E" w:rsidDel="003730A7">
          <w:rPr>
            <w:rFonts w:ascii="Times New Roman" w:eastAsia="宋体" w:hAnsi="Times New Roman" w:cs="Times New Roman" w:hint="eastAsia"/>
            <w:sz w:val="21"/>
            <w:szCs w:val="21"/>
            <w:highlight w:val="white"/>
          </w:rPr>
          <w:delText>早白垩世时期，辽东半岛与胶东半岛由于区域构造应力分配差异，以及郯庐断裂带的活动，表现出不同的的地壳演化和岩浆活动特征</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105</w:delText>
        </w:r>
        <w:r w:rsidR="00B83096" w:rsidRPr="00654D5F" w:rsidDel="003730A7">
          <w:rPr>
            <w:rFonts w:ascii="Times New Roman" w:eastAsia="宋体" w:hAnsi="Times New Roman" w:cs="Times New Roman"/>
            <w:noProof/>
            <w:sz w:val="21"/>
            <w:szCs w:val="21"/>
            <w:highlight w:val="yellow"/>
            <w:vertAlign w:val="superscript"/>
          </w:rPr>
          <w:delText>]</w:delText>
        </w:r>
        <w:r w:rsidR="00983935" w:rsidRPr="002F690E" w:rsidDel="003730A7">
          <w:rPr>
            <w:rFonts w:ascii="Times New Roman" w:eastAsia="宋体" w:hAnsi="Times New Roman" w:cs="Times New Roman" w:hint="eastAsia"/>
            <w:sz w:val="21"/>
            <w:szCs w:val="21"/>
            <w:highlight w:val="white"/>
          </w:rPr>
          <w:delText>。作为一条贯穿胶辽两地区的深大断裂（图</w:delText>
        </w:r>
        <w:r w:rsidR="00983935" w:rsidRPr="002F690E" w:rsidDel="003730A7">
          <w:rPr>
            <w:rFonts w:ascii="Times New Roman" w:eastAsia="宋体" w:hAnsi="Times New Roman" w:cs="Times New Roman"/>
            <w:sz w:val="21"/>
            <w:szCs w:val="21"/>
            <w:highlight w:val="white"/>
          </w:rPr>
          <w:delText>1</w:delText>
        </w:r>
        <w:r w:rsidR="00983935" w:rsidRPr="002F690E" w:rsidDel="003730A7">
          <w:rPr>
            <w:rFonts w:ascii="Times New Roman" w:eastAsia="宋体" w:hAnsi="Times New Roman" w:cs="Times New Roman" w:hint="eastAsia"/>
            <w:sz w:val="21"/>
            <w:szCs w:val="21"/>
            <w:highlight w:val="white"/>
          </w:rPr>
          <w:delText>），郯庐断裂带于早白垩世（</w:delText>
        </w:r>
        <w:r w:rsidR="00983935" w:rsidRPr="002F690E" w:rsidDel="003730A7">
          <w:rPr>
            <w:rFonts w:ascii="Times New Roman" w:eastAsia="宋体" w:hAnsi="Times New Roman" w:cs="Times New Roman"/>
            <w:sz w:val="21"/>
            <w:szCs w:val="21"/>
            <w:highlight w:val="white"/>
          </w:rPr>
          <w:delText>135-</w:delText>
        </w:r>
      </w:del>
      <w:ins w:id="3201" w:author="home" w:date="2025-12-08T17:16:00Z">
        <w:del w:id="3202" w:author="1001210222 Choi" w:date="2025-12-15T18:18:00Z" w16du:dateUtc="2025-12-15T10:18:00Z">
          <w:r w:rsidR="009102DB" w:rsidDel="003730A7">
            <w:rPr>
              <w:rFonts w:ascii="Times New Roman" w:eastAsia="宋体" w:hAnsi="Times New Roman" w:cs="Times New Roman"/>
              <w:sz w:val="21"/>
              <w:szCs w:val="21"/>
              <w:highlight w:val="white"/>
            </w:rPr>
            <w:delText>~</w:delText>
          </w:r>
        </w:del>
      </w:ins>
      <w:del w:id="3203" w:author="1001210222 Choi" w:date="2025-12-15T18:18:00Z" w16du:dateUtc="2025-12-15T10:18:00Z">
        <w:r w:rsidR="00983935" w:rsidRPr="002F690E" w:rsidDel="003730A7">
          <w:rPr>
            <w:rFonts w:ascii="Times New Roman" w:eastAsia="宋体" w:hAnsi="Times New Roman" w:cs="Times New Roman"/>
            <w:sz w:val="21"/>
            <w:szCs w:val="21"/>
            <w:highlight w:val="white"/>
          </w:rPr>
          <w:delText>125 Ma</w:delText>
        </w:r>
        <w:r w:rsidR="00983935" w:rsidRPr="002F690E" w:rsidDel="003730A7">
          <w:rPr>
            <w:rFonts w:ascii="Times New Roman" w:eastAsia="宋体" w:hAnsi="Times New Roman" w:cs="Times New Roman" w:hint="eastAsia"/>
            <w:sz w:val="21"/>
            <w:szCs w:val="21"/>
            <w:highlight w:val="white"/>
          </w:rPr>
          <w:delText>）发生强烈的左旋走滑运动</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8</w:delText>
        </w:r>
        <w:r w:rsidR="00B83096" w:rsidRPr="00654D5F" w:rsidDel="003730A7">
          <w:rPr>
            <w:rFonts w:ascii="Times New Roman" w:eastAsia="宋体" w:hAnsi="Times New Roman" w:cs="Times New Roman"/>
            <w:noProof/>
            <w:sz w:val="21"/>
            <w:szCs w:val="21"/>
            <w:highlight w:val="yellow"/>
            <w:vertAlign w:val="superscript"/>
          </w:rPr>
          <w:delText>]</w:delText>
        </w:r>
        <w:r w:rsidR="00983935" w:rsidRPr="002F690E" w:rsidDel="003730A7">
          <w:rPr>
            <w:rFonts w:ascii="Times New Roman" w:eastAsia="宋体" w:hAnsi="Times New Roman" w:cs="Times New Roman" w:hint="eastAsia"/>
            <w:sz w:val="21"/>
            <w:szCs w:val="21"/>
            <w:highlight w:val="white"/>
          </w:rPr>
          <w:delText>，断裂带北段的最大应力方向为北北东向，而南段则近东西向</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9</w:delText>
        </w:r>
        <w:r w:rsidR="00B83096" w:rsidRPr="00654D5F" w:rsidDel="003730A7">
          <w:rPr>
            <w:rFonts w:ascii="Times New Roman" w:eastAsia="宋体" w:hAnsi="Times New Roman" w:cs="Times New Roman"/>
            <w:noProof/>
            <w:sz w:val="21"/>
            <w:szCs w:val="21"/>
            <w:highlight w:val="yellow"/>
            <w:vertAlign w:val="superscript"/>
          </w:rPr>
          <w:delText>]</w:delText>
        </w:r>
        <w:r w:rsidR="00983935" w:rsidRPr="002F690E" w:rsidDel="003730A7">
          <w:rPr>
            <w:rFonts w:ascii="Times New Roman" w:eastAsia="宋体" w:hAnsi="Times New Roman" w:cs="Times New Roman" w:hint="eastAsia"/>
            <w:sz w:val="21"/>
            <w:szCs w:val="21"/>
            <w:highlight w:val="white"/>
          </w:rPr>
          <w:delText>，其活动对周边区域的构造应力状态具有显著影响</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25</w:delText>
        </w:r>
        <w:r w:rsidR="001C0067" w:rsidRPr="00654D5F" w:rsidDel="003730A7">
          <w:rPr>
            <w:rFonts w:ascii="Times New Roman" w:eastAsia="宋体" w:hAnsi="Times New Roman" w:cs="Times New Roman" w:hint="eastAsia"/>
            <w:noProof/>
            <w:sz w:val="21"/>
            <w:szCs w:val="21"/>
            <w:highlight w:val="yellow"/>
            <w:vertAlign w:val="superscript"/>
          </w:rPr>
          <w:delText>8</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w:delText>
        </w:r>
        <w:r w:rsidR="001C0067" w:rsidRPr="00654D5F" w:rsidDel="003730A7">
          <w:rPr>
            <w:rFonts w:ascii="Times New Roman" w:eastAsia="宋体" w:hAnsi="Times New Roman" w:cs="Times New Roman" w:hint="eastAsia"/>
            <w:noProof/>
            <w:sz w:val="21"/>
            <w:szCs w:val="21"/>
            <w:highlight w:val="yellow"/>
            <w:vertAlign w:val="superscript"/>
          </w:rPr>
          <w:delText>60</w:delText>
        </w:r>
        <w:r w:rsidR="00B83096" w:rsidRPr="00654D5F" w:rsidDel="003730A7">
          <w:rPr>
            <w:rFonts w:ascii="Times New Roman" w:eastAsia="宋体" w:hAnsi="Times New Roman" w:cs="Times New Roman"/>
            <w:noProof/>
            <w:sz w:val="21"/>
            <w:szCs w:val="21"/>
            <w:highlight w:val="yellow"/>
            <w:vertAlign w:val="superscript"/>
          </w:rPr>
          <w:delText>]</w:delText>
        </w:r>
        <w:r w:rsidR="00983935" w:rsidRPr="002F690E" w:rsidDel="003730A7">
          <w:rPr>
            <w:rFonts w:ascii="Times New Roman" w:eastAsia="宋体" w:hAnsi="Times New Roman" w:cs="Times New Roman" w:hint="eastAsia"/>
            <w:sz w:val="21"/>
            <w:szCs w:val="21"/>
            <w:highlight w:val="white"/>
          </w:rPr>
          <w:delText>。这时期胶东地区应力相对集中，促使地壳发生较高程度的熔融，形成大规模中生代花岗质岩浆岩</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2</w:delText>
        </w:r>
        <w:r w:rsidR="00CD3B51" w:rsidRPr="00654D5F" w:rsidDel="003730A7">
          <w:rPr>
            <w:rFonts w:ascii="Times New Roman" w:eastAsia="宋体" w:hAnsi="Times New Roman" w:cs="Times New Roman" w:hint="eastAsia"/>
            <w:noProof/>
            <w:sz w:val="21"/>
            <w:szCs w:val="21"/>
            <w:highlight w:val="yellow"/>
            <w:vertAlign w:val="superscript"/>
          </w:rPr>
          <w:delText>6</w:delText>
        </w:r>
        <w:r w:rsidR="001C0067" w:rsidRPr="00654D5F" w:rsidDel="003730A7">
          <w:rPr>
            <w:rFonts w:ascii="Times New Roman" w:eastAsia="宋体" w:hAnsi="Times New Roman" w:cs="Times New Roman" w:hint="eastAsia"/>
            <w:noProof/>
            <w:sz w:val="21"/>
            <w:szCs w:val="21"/>
            <w:highlight w:val="yellow"/>
            <w:vertAlign w:val="superscript"/>
          </w:rPr>
          <w:delText>1</w:delText>
        </w:r>
        <w:r w:rsidR="00B83096" w:rsidRPr="00654D5F" w:rsidDel="003730A7">
          <w:rPr>
            <w:rFonts w:ascii="Times New Roman" w:eastAsia="宋体" w:hAnsi="Times New Roman" w:cs="Times New Roman"/>
            <w:noProof/>
            <w:sz w:val="21"/>
            <w:szCs w:val="21"/>
            <w:highlight w:val="yellow"/>
            <w:vertAlign w:val="superscript"/>
          </w:rPr>
          <w:delText>,</w:delText>
        </w:r>
      </w:del>
      <w:ins w:id="3204" w:author="home" w:date="2025-12-08T16:51:00Z">
        <w:del w:id="3205" w:author="1001210222 Choi" w:date="2025-12-15T18:18:00Z" w16du:dateUtc="2025-12-15T10:18:00Z">
          <w:r w:rsidR="00A06BFF" w:rsidDel="003730A7">
            <w:rPr>
              <w:rFonts w:ascii="Times New Roman" w:eastAsia="宋体" w:hAnsi="Times New Roman" w:cs="Times New Roman"/>
              <w:noProof/>
              <w:sz w:val="21"/>
              <w:szCs w:val="21"/>
              <w:highlight w:val="yellow"/>
              <w:vertAlign w:val="superscript"/>
            </w:rPr>
            <w:delText>-</w:delText>
          </w:r>
        </w:del>
      </w:ins>
      <w:del w:id="3206" w:author="1001210222 Choi" w:date="2025-12-15T18:18:00Z" w16du:dateUtc="2025-12-15T10:18:00Z">
        <w:r w:rsidR="00F209CD" w:rsidRPr="00654D5F" w:rsidDel="003730A7">
          <w:rPr>
            <w:rFonts w:ascii="Times New Roman" w:eastAsia="宋体" w:hAnsi="Times New Roman" w:cs="Times New Roman"/>
            <w:noProof/>
            <w:sz w:val="21"/>
            <w:szCs w:val="21"/>
            <w:highlight w:val="yellow"/>
            <w:vertAlign w:val="superscript"/>
          </w:rPr>
          <w:delText>26</w:delText>
        </w:r>
        <w:r w:rsidR="001C0067" w:rsidRPr="00654D5F" w:rsidDel="003730A7">
          <w:rPr>
            <w:rFonts w:ascii="Times New Roman" w:eastAsia="宋体" w:hAnsi="Times New Roman" w:cs="Times New Roman" w:hint="eastAsia"/>
            <w:noProof/>
            <w:sz w:val="21"/>
            <w:szCs w:val="21"/>
            <w:highlight w:val="yellow"/>
            <w:vertAlign w:val="superscript"/>
          </w:rPr>
          <w:delText>2</w:delText>
        </w:r>
        <w:r w:rsidR="00B83096" w:rsidRPr="00654D5F" w:rsidDel="003730A7">
          <w:rPr>
            <w:rFonts w:ascii="Times New Roman" w:eastAsia="宋体" w:hAnsi="Times New Roman" w:cs="Times New Roman"/>
            <w:noProof/>
            <w:sz w:val="21"/>
            <w:szCs w:val="21"/>
            <w:highlight w:val="yellow"/>
            <w:vertAlign w:val="superscript"/>
          </w:rPr>
          <w:delText>]</w:delText>
        </w:r>
        <w:r w:rsidRPr="002F690E" w:rsidDel="003730A7">
          <w:rPr>
            <w:rFonts w:ascii="Times New Roman" w:eastAsia="宋体" w:hAnsi="Times New Roman" w:cs="Times New Roman" w:hint="eastAsia"/>
            <w:sz w:val="21"/>
            <w:szCs w:val="21"/>
            <w:highlight w:val="white"/>
          </w:rPr>
          <w:delText>。这些大规模侵入岩体直接构成了胶东诸多金矿床的赋矿围岩，并塑造了与之相关的矿化样式。而辽东地区受到庄河</w:delText>
        </w:r>
        <w:r w:rsidRPr="002F690E" w:rsidDel="003730A7">
          <w:rPr>
            <w:rFonts w:ascii="Times New Roman" w:eastAsia="宋体" w:hAnsi="Times New Roman" w:cs="Times New Roman" w:hint="eastAsia"/>
            <w:sz w:val="21"/>
            <w:szCs w:val="21"/>
            <w:highlight w:val="white"/>
          </w:rPr>
          <w:delText>-</w:delText>
        </w:r>
      </w:del>
      <w:ins w:id="3207" w:author="home" w:date="2025-12-08T17:18:00Z">
        <w:del w:id="3208" w:author="1001210222 Choi" w:date="2025-12-15T18:18:00Z" w16du:dateUtc="2025-12-15T10:18:00Z">
          <w:r w:rsidR="00987514" w:rsidDel="003730A7">
            <w:rPr>
              <w:rFonts w:ascii="Times New Roman" w:eastAsia="宋体" w:hAnsi="Times New Roman" w:cs="Times New Roman" w:hint="eastAsia"/>
              <w:sz w:val="21"/>
              <w:szCs w:val="21"/>
              <w:highlight w:val="white"/>
            </w:rPr>
            <w:delText>—</w:delText>
          </w:r>
        </w:del>
      </w:ins>
      <w:del w:id="3209" w:author="1001210222 Choi" w:date="2025-12-15T18:18:00Z" w16du:dateUtc="2025-12-15T10:18:00Z">
        <w:r w:rsidRPr="002F690E" w:rsidDel="003730A7">
          <w:rPr>
            <w:rFonts w:ascii="Times New Roman" w:eastAsia="宋体" w:hAnsi="Times New Roman" w:cs="Times New Roman" w:hint="eastAsia"/>
            <w:sz w:val="21"/>
            <w:szCs w:val="21"/>
            <w:highlight w:val="white"/>
          </w:rPr>
          <w:delText>桓仁断裂</w:delText>
        </w:r>
      </w:del>
      <w:ins w:id="3210" w:author="home" w:date="2025-12-08T17:28:00Z">
        <w:del w:id="3211" w:author="1001210222 Choi" w:date="2025-12-15T18:18:00Z" w16du:dateUtc="2025-12-15T10:18:00Z">
          <w:r w:rsidR="005373A1" w:rsidDel="003730A7">
            <w:rPr>
              <w:rFonts w:ascii="Times New Roman" w:eastAsia="宋体" w:hAnsi="Times New Roman" w:cs="Times New Roman" w:hint="eastAsia"/>
              <w:sz w:val="21"/>
              <w:szCs w:val="21"/>
              <w:highlight w:val="white"/>
            </w:rPr>
            <w:delText>带</w:delText>
          </w:r>
        </w:del>
      </w:ins>
      <w:del w:id="3212" w:author="1001210222 Choi" w:date="2025-12-15T18:18:00Z" w16du:dateUtc="2025-12-15T10:18:00Z">
        <w:r w:rsidRPr="002F690E" w:rsidDel="003730A7">
          <w:rPr>
            <w:rFonts w:ascii="Times New Roman" w:eastAsia="宋体" w:hAnsi="Times New Roman" w:cs="Times New Roman" w:hint="eastAsia"/>
            <w:sz w:val="21"/>
            <w:szCs w:val="21"/>
            <w:highlight w:val="white"/>
          </w:rPr>
          <w:delText>等构造的影响，应力较为分散，不利于大规模地壳熔融，所发育岩浆岩规模较小</w:delText>
        </w:r>
        <w:r w:rsidR="00B83096" w:rsidRPr="00654D5F" w:rsidDel="003730A7">
          <w:rPr>
            <w:rFonts w:ascii="Times New Roman" w:eastAsia="宋体" w:hAnsi="Times New Roman" w:cs="Times New Roman"/>
            <w:noProof/>
            <w:sz w:val="21"/>
            <w:szCs w:val="21"/>
            <w:highlight w:val="yellow"/>
            <w:vertAlign w:val="superscript"/>
          </w:rPr>
          <w:delText>[</w:delText>
        </w:r>
        <w:r w:rsidR="00F209CD" w:rsidRPr="00654D5F" w:rsidDel="003730A7">
          <w:rPr>
            <w:rFonts w:ascii="Times New Roman" w:eastAsia="宋体" w:hAnsi="Times New Roman" w:cs="Times New Roman"/>
            <w:noProof/>
            <w:sz w:val="21"/>
            <w:szCs w:val="21"/>
            <w:highlight w:val="yellow"/>
            <w:vertAlign w:val="superscript"/>
          </w:rPr>
          <w:delText>105</w:delText>
        </w:r>
        <w:r w:rsidR="00B83096" w:rsidRPr="00654D5F" w:rsidDel="003730A7">
          <w:rPr>
            <w:rFonts w:ascii="Times New Roman" w:eastAsia="宋体" w:hAnsi="Times New Roman" w:cs="Times New Roman"/>
            <w:noProof/>
            <w:sz w:val="21"/>
            <w:szCs w:val="21"/>
            <w:highlight w:val="yellow"/>
            <w:vertAlign w:val="superscript"/>
          </w:rPr>
          <w:delText>]</w:delText>
        </w:r>
        <w:r w:rsidR="00983935" w:rsidRPr="002F690E" w:rsidDel="003730A7">
          <w:rPr>
            <w:rFonts w:ascii="Times New Roman" w:eastAsia="宋体" w:hAnsi="Times New Roman" w:cs="Times New Roman" w:hint="eastAsia"/>
            <w:sz w:val="21"/>
            <w:szCs w:val="21"/>
            <w:highlight w:val="white"/>
          </w:rPr>
          <w:delText>。</w:delText>
        </w:r>
      </w:del>
      <w:ins w:id="3213" w:author="home" w:date="2025-12-08T17:18:00Z">
        <w:del w:id="3214" w:author="1001210222 Choi" w:date="2025-12-15T18:18:00Z" w16du:dateUtc="2025-12-15T10:18:00Z">
          <w:r w:rsidR="00987514" w:rsidDel="003730A7">
            <w:rPr>
              <w:rFonts w:ascii="Times New Roman" w:eastAsia="宋体" w:hAnsi="Times New Roman" w:cs="Times New Roman" w:hint="eastAsia"/>
              <w:sz w:val="21"/>
              <w:szCs w:val="21"/>
              <w:highlight w:val="white"/>
            </w:rPr>
            <w:delText>例</w:delText>
          </w:r>
        </w:del>
      </w:ins>
      <w:del w:id="3215" w:author="1001210222 Choi" w:date="2025-12-15T18:18:00Z" w16du:dateUtc="2025-12-15T10:18:00Z">
        <w:r w:rsidR="00983935" w:rsidRPr="002F690E" w:rsidDel="003730A7">
          <w:rPr>
            <w:rFonts w:ascii="Times New Roman" w:eastAsia="宋体" w:hAnsi="Times New Roman" w:cs="Times New Roman" w:hint="eastAsia"/>
            <w:sz w:val="21"/>
            <w:szCs w:val="21"/>
            <w:highlight w:val="white"/>
          </w:rPr>
          <w:delText>如</w:delText>
        </w:r>
      </w:del>
      <w:ins w:id="3216" w:author="home" w:date="2025-12-08T17:18:00Z">
        <w:del w:id="3217" w:author="1001210222 Choi" w:date="2025-12-15T18:18:00Z" w16du:dateUtc="2025-12-15T10:18:00Z">
          <w:r w:rsidR="00987514" w:rsidDel="003730A7">
            <w:rPr>
              <w:rFonts w:ascii="Times New Roman" w:eastAsia="宋体" w:hAnsi="Times New Roman" w:cs="Times New Roman" w:hint="eastAsia"/>
              <w:sz w:val="21"/>
              <w:szCs w:val="21"/>
              <w:highlight w:val="white"/>
            </w:rPr>
            <w:delText>，</w:delText>
          </w:r>
        </w:del>
      </w:ins>
      <w:del w:id="3218" w:author="1001210222 Choi" w:date="2025-12-15T18:18:00Z" w16du:dateUtc="2025-12-15T10:18:00Z">
        <w:r w:rsidR="00EF6948" w:rsidRPr="002F690E" w:rsidDel="003730A7">
          <w:rPr>
            <w:rFonts w:ascii="Times New Roman" w:eastAsia="宋体" w:hAnsi="Times New Roman" w:cs="Times New Roman" w:hint="eastAsia"/>
            <w:sz w:val="21"/>
            <w:szCs w:val="21"/>
            <w:highlight w:val="white"/>
          </w:rPr>
          <w:delText>白云金矿床矿区内仅发育低通量的基性</w:delText>
        </w:r>
        <w:r w:rsidR="00B332DA" w:rsidRPr="002F690E" w:rsidDel="003730A7">
          <w:rPr>
            <w:rFonts w:ascii="Times New Roman" w:eastAsia="宋体" w:hAnsi="Times New Roman" w:cs="Times New Roman"/>
            <w:sz w:val="21"/>
            <w:szCs w:val="21"/>
            <w:highlight w:val="white"/>
          </w:rPr>
          <w:delText>-</w:delText>
        </w:r>
        <w:r w:rsidR="00EF6948" w:rsidRPr="002F690E" w:rsidDel="003730A7">
          <w:rPr>
            <w:rFonts w:ascii="Times New Roman" w:eastAsia="宋体" w:hAnsi="Times New Roman" w:cs="Times New Roman" w:hint="eastAsia"/>
            <w:sz w:val="21"/>
            <w:szCs w:val="21"/>
            <w:highlight w:val="white"/>
          </w:rPr>
          <w:delText>酸性脉岩，无大规模侵入体</w:delText>
        </w:r>
        <w:r w:rsidRPr="002F690E" w:rsidDel="003730A7">
          <w:rPr>
            <w:rFonts w:ascii="Times New Roman" w:eastAsia="宋体" w:hAnsi="Times New Roman" w:cs="Times New Roman" w:hint="eastAsia"/>
            <w:sz w:val="21"/>
            <w:szCs w:val="21"/>
            <w:highlight w:val="white"/>
          </w:rPr>
          <w:delText>，其赋矿围岩以古元古界辽河群变质岩为主，具体为盖县组矽</w:delText>
        </w:r>
      </w:del>
      <w:ins w:id="3219" w:author="home" w:date="2025-12-08T17:19:00Z">
        <w:del w:id="3220" w:author="1001210222 Choi" w:date="2025-12-15T18:18:00Z" w16du:dateUtc="2025-12-15T10:18:00Z">
          <w:r w:rsidR="00987514" w:rsidDel="003730A7">
            <w:rPr>
              <w:rFonts w:ascii="Times New Roman" w:eastAsia="宋体" w:hAnsi="Times New Roman" w:cs="Times New Roman" w:hint="eastAsia"/>
              <w:sz w:val="21"/>
              <w:szCs w:val="21"/>
              <w:highlight w:val="white"/>
            </w:rPr>
            <w:delText>夕</w:delText>
          </w:r>
        </w:del>
      </w:ins>
      <w:del w:id="3221" w:author="1001210222 Choi" w:date="2025-12-15T18:18:00Z" w16du:dateUtc="2025-12-15T10:18:00Z">
        <w:r w:rsidRPr="002F690E" w:rsidDel="003730A7">
          <w:rPr>
            <w:rFonts w:ascii="Times New Roman" w:eastAsia="宋体" w:hAnsi="Times New Roman" w:cs="Times New Roman" w:hint="eastAsia"/>
            <w:sz w:val="21"/>
            <w:szCs w:val="21"/>
            <w:highlight w:val="white"/>
          </w:rPr>
          <w:delText>线黑云片岩（二道沟、三道沟采区）与大石桥组白云质大理岩（荒甸子采区）</w:delText>
        </w:r>
        <w:r w:rsidR="00F57588" w:rsidRPr="00654D5F" w:rsidDel="003730A7">
          <w:rPr>
            <w:rFonts w:ascii="Times New Roman" w:eastAsia="宋体" w:hAnsi="Times New Roman" w:cs="Times New Roman"/>
            <w:noProof/>
            <w:sz w:val="21"/>
            <w:szCs w:val="21"/>
            <w:highlight w:val="yellow"/>
            <w:vertAlign w:val="superscript"/>
          </w:rPr>
          <w:delText>[42,78,156]</w:delText>
        </w:r>
        <w:r w:rsidRPr="002F690E" w:rsidDel="003730A7">
          <w:rPr>
            <w:rFonts w:ascii="Times New Roman" w:eastAsia="宋体" w:hAnsi="Times New Roman" w:cs="Times New Roman" w:hint="eastAsia"/>
            <w:sz w:val="21"/>
            <w:szCs w:val="21"/>
            <w:highlight w:val="white"/>
          </w:rPr>
          <w:delText>，这与典型胶东型金矿床（中生代晚侏罗世玲珑钙碱性花岗岩、早白垩世郭家岭高钾钙碱性花岗岩，新太古代</w:delText>
        </w:r>
        <w:r w:rsidRPr="002F690E" w:rsidDel="003730A7">
          <w:rPr>
            <w:rFonts w:ascii="Times New Roman" w:eastAsia="宋体" w:hAnsi="Times New Roman" w:cs="Times New Roman" w:hint="eastAsia"/>
            <w:sz w:val="21"/>
            <w:szCs w:val="21"/>
            <w:highlight w:val="white"/>
          </w:rPr>
          <w:delText>-</w:delText>
        </w:r>
      </w:del>
      <w:ins w:id="3222" w:author="home" w:date="2025-12-08T17:19:00Z">
        <w:del w:id="3223" w:author="1001210222 Choi" w:date="2025-12-15T18:18:00Z" w16du:dateUtc="2025-12-15T10:18:00Z">
          <w:r w:rsidR="000B4E2B" w:rsidDel="003730A7">
            <w:rPr>
              <w:rFonts w:ascii="Times New Roman" w:eastAsia="宋体" w:hAnsi="Times New Roman" w:cs="Times New Roman" w:hint="eastAsia"/>
              <w:sz w:val="21"/>
              <w:szCs w:val="21"/>
              <w:highlight w:val="white"/>
            </w:rPr>
            <w:delText>—</w:delText>
          </w:r>
        </w:del>
      </w:ins>
      <w:del w:id="3224" w:author="1001210222 Choi" w:date="2025-12-15T18:18:00Z" w16du:dateUtc="2025-12-15T10:18:00Z">
        <w:r w:rsidRPr="002F690E" w:rsidDel="003730A7">
          <w:rPr>
            <w:rFonts w:ascii="Times New Roman" w:eastAsia="宋体" w:hAnsi="Times New Roman" w:cs="Times New Roman" w:hint="eastAsia"/>
            <w:sz w:val="21"/>
            <w:szCs w:val="21"/>
            <w:highlight w:val="white"/>
          </w:rPr>
          <w:delText>古元古</w:delText>
        </w:r>
        <w:r w:rsidR="0047609C" w:rsidRPr="002F690E" w:rsidDel="003730A7">
          <w:rPr>
            <w:rFonts w:ascii="Times New Roman" w:eastAsia="宋体" w:hAnsi="Times New Roman" w:cs="Times New Roman" w:hint="eastAsia"/>
            <w:sz w:val="21"/>
            <w:szCs w:val="21"/>
            <w:highlight w:val="white"/>
          </w:rPr>
          <w:delText>代</w:delText>
        </w:r>
        <w:r w:rsidRPr="002F690E" w:rsidDel="003730A7">
          <w:rPr>
            <w:rFonts w:ascii="Times New Roman" w:eastAsia="宋体" w:hAnsi="Times New Roman" w:cs="Times New Roman" w:hint="eastAsia"/>
            <w:sz w:val="21"/>
            <w:szCs w:val="21"/>
            <w:highlight w:val="white"/>
          </w:rPr>
          <w:delText>变质岩</w:delText>
        </w:r>
        <w:r w:rsidR="00AC21A9" w:rsidRPr="002F690E" w:rsidDel="003730A7">
          <w:rPr>
            <w:rFonts w:ascii="Times New Roman" w:eastAsia="宋体" w:hAnsi="Times New Roman" w:cs="Times New Roman" w:hint="eastAsia"/>
            <w:sz w:val="21"/>
            <w:szCs w:val="21"/>
            <w:highlight w:val="white"/>
          </w:rPr>
          <w:delText>，下</w:delText>
        </w:r>
        <w:r w:rsidRPr="002F690E" w:rsidDel="003730A7">
          <w:rPr>
            <w:rFonts w:ascii="Times New Roman" w:eastAsia="宋体" w:hAnsi="Times New Roman" w:cs="Times New Roman" w:hint="eastAsia"/>
            <w:sz w:val="21"/>
            <w:szCs w:val="21"/>
            <w:highlight w:val="white"/>
          </w:rPr>
          <w:delText>白垩</w:delText>
        </w:r>
        <w:r w:rsidR="00AC21A9" w:rsidRPr="002F690E" w:rsidDel="003730A7">
          <w:rPr>
            <w:rFonts w:ascii="Times New Roman" w:eastAsia="宋体" w:hAnsi="Times New Roman" w:cs="Times New Roman" w:hint="eastAsia"/>
            <w:sz w:val="21"/>
            <w:szCs w:val="21"/>
            <w:highlight w:val="white"/>
          </w:rPr>
          <w:delText>统</w:delText>
        </w:r>
        <w:r w:rsidRPr="002F690E" w:rsidDel="003730A7">
          <w:rPr>
            <w:rFonts w:ascii="Times New Roman" w:eastAsia="宋体" w:hAnsi="Times New Roman" w:cs="Times New Roman" w:hint="eastAsia"/>
            <w:sz w:val="21"/>
            <w:szCs w:val="21"/>
            <w:highlight w:val="white"/>
          </w:rPr>
          <w:delText>莱阳群底砾岩</w:delText>
        </w:r>
        <w:r w:rsidR="00014D00" w:rsidRPr="002F690E" w:rsidDel="003730A7">
          <w:rPr>
            <w:rFonts w:ascii="Times New Roman" w:eastAsia="宋体" w:hAnsi="Times New Roman" w:cs="Times New Roman" w:hint="eastAsia"/>
            <w:sz w:val="21"/>
            <w:szCs w:val="21"/>
            <w:highlight w:val="white"/>
          </w:rPr>
          <w:delText>）主要赋矿围岩情况形成鲜明对比（表</w:delText>
        </w:r>
        <w:r w:rsidR="00014D00" w:rsidRPr="002F690E" w:rsidDel="003730A7">
          <w:rPr>
            <w:rFonts w:ascii="Times New Roman" w:eastAsia="宋体" w:hAnsi="Times New Roman" w:cs="Times New Roman"/>
            <w:sz w:val="21"/>
            <w:szCs w:val="21"/>
            <w:highlight w:val="white"/>
          </w:rPr>
          <w:delText>1</w:delText>
        </w:r>
        <w:r w:rsidR="00014D00" w:rsidRPr="002F690E" w:rsidDel="003730A7">
          <w:rPr>
            <w:rFonts w:ascii="Times New Roman" w:eastAsia="宋体" w:hAnsi="Times New Roman" w:cs="Times New Roman" w:hint="eastAsia"/>
            <w:sz w:val="21"/>
            <w:szCs w:val="21"/>
            <w:highlight w:val="white"/>
          </w:rPr>
          <w:delText>）</w:delText>
        </w:r>
        <w:r w:rsidR="00B83096" w:rsidRPr="00654D5F" w:rsidDel="003730A7">
          <w:rPr>
            <w:rFonts w:ascii="Times New Roman" w:eastAsia="宋体" w:hAnsi="Times New Roman" w:cs="Times New Roman"/>
            <w:noProof/>
            <w:sz w:val="21"/>
            <w:szCs w:val="21"/>
            <w:highlight w:val="yellow"/>
            <w:vertAlign w:val="superscript"/>
          </w:rPr>
          <w:delText>[133,195]</w:delText>
        </w:r>
        <w:r w:rsidRPr="002F690E" w:rsidDel="003730A7">
          <w:rPr>
            <w:rFonts w:ascii="Times New Roman" w:eastAsia="宋体" w:hAnsi="Times New Roman" w:cs="Times New Roman" w:hint="eastAsia"/>
            <w:sz w:val="21"/>
            <w:szCs w:val="21"/>
            <w:highlight w:val="white"/>
          </w:rPr>
          <w:delText>，进而直接导致二者矿化样式的显著差异（表</w:delText>
        </w:r>
        <w:r w:rsidRPr="002F690E" w:rsidDel="003730A7">
          <w:rPr>
            <w:rFonts w:ascii="Times New Roman" w:eastAsia="宋体" w:hAnsi="Times New Roman" w:cs="Times New Roman"/>
            <w:sz w:val="21"/>
            <w:szCs w:val="21"/>
            <w:highlight w:val="white"/>
          </w:rPr>
          <w:delText>1</w:delText>
        </w:r>
        <w:r w:rsidR="00D82F95" w:rsidRPr="002F690E" w:rsidDel="003730A7">
          <w:rPr>
            <w:rFonts w:ascii="Times New Roman" w:eastAsia="宋体" w:hAnsi="Times New Roman" w:cs="Times New Roman" w:hint="eastAsia"/>
            <w:sz w:val="21"/>
            <w:szCs w:val="21"/>
            <w:highlight w:val="white"/>
          </w:rPr>
          <w:delText>）：白云金矿床矿化样式以蚀变岩型（二道沟、三道沟采区）与石英脉型（荒甸子采区）为主</w:delText>
        </w:r>
        <w:r w:rsidR="00D82F95" w:rsidRPr="00654D5F" w:rsidDel="003730A7">
          <w:rPr>
            <w:rFonts w:ascii="Times New Roman" w:hAnsi="Times New Roman" w:cs="Times New Roman"/>
            <w:noProof/>
            <w:sz w:val="21"/>
            <w:szCs w:val="21"/>
            <w:highlight w:val="yellow"/>
            <w:vertAlign w:val="superscript"/>
          </w:rPr>
          <w:delText>[26,42]</w:delText>
        </w:r>
        <w:r w:rsidR="00D82F95" w:rsidRPr="002F690E" w:rsidDel="003730A7">
          <w:rPr>
            <w:rFonts w:ascii="Times New Roman" w:eastAsia="宋体" w:hAnsi="Times New Roman" w:cs="Times New Roman" w:hint="eastAsia"/>
            <w:sz w:val="21"/>
            <w:szCs w:val="21"/>
            <w:highlight w:val="white"/>
          </w:rPr>
          <w:delText>，胶东型金矿床矿化样式则主要为破碎带蚀变岩型（焦家式）、石英脉型（玲珑式）</w:delText>
        </w:r>
        <w:r w:rsidR="00014D00" w:rsidRPr="002F690E" w:rsidDel="003730A7">
          <w:rPr>
            <w:rFonts w:ascii="Times New Roman" w:eastAsia="宋体" w:hAnsi="Times New Roman" w:cs="Times New Roman" w:hint="eastAsia"/>
            <w:sz w:val="21"/>
            <w:szCs w:val="21"/>
            <w:highlight w:val="white"/>
          </w:rPr>
          <w:delText>（表</w:delText>
        </w:r>
        <w:r w:rsidR="00014D00" w:rsidRPr="002F690E" w:rsidDel="003730A7">
          <w:rPr>
            <w:rFonts w:ascii="Times New Roman" w:eastAsia="宋体" w:hAnsi="Times New Roman" w:cs="Times New Roman"/>
            <w:sz w:val="21"/>
            <w:szCs w:val="21"/>
            <w:highlight w:val="white"/>
          </w:rPr>
          <w:delText>1</w:delText>
        </w:r>
        <w:r w:rsidR="00014D00" w:rsidRPr="002F690E" w:rsidDel="003730A7">
          <w:rPr>
            <w:rFonts w:ascii="Times New Roman" w:eastAsia="宋体" w:hAnsi="Times New Roman" w:cs="Times New Roman" w:hint="eastAsia"/>
            <w:sz w:val="21"/>
            <w:szCs w:val="21"/>
            <w:highlight w:val="white"/>
          </w:rPr>
          <w:delText>）</w:delText>
        </w:r>
        <w:r w:rsidR="00CD0D40" w:rsidRPr="00654D5F" w:rsidDel="003730A7">
          <w:rPr>
            <w:rFonts w:ascii="Times New Roman" w:eastAsia="宋体" w:hAnsi="Times New Roman" w:cs="Times New Roman"/>
            <w:noProof/>
            <w:sz w:val="21"/>
            <w:szCs w:val="21"/>
            <w:highlight w:val="yellow"/>
            <w:vertAlign w:val="superscript"/>
          </w:rPr>
          <w:delText>[72,75-77]</w:delText>
        </w:r>
        <w:r w:rsidR="00D82F95" w:rsidRPr="002F690E" w:rsidDel="003730A7">
          <w:rPr>
            <w:rFonts w:ascii="Times New Roman" w:eastAsia="宋体" w:hAnsi="Times New Roman" w:cs="Times New Roman" w:hint="eastAsia"/>
            <w:sz w:val="21"/>
            <w:szCs w:val="21"/>
            <w:highlight w:val="white"/>
          </w:rPr>
          <w:delText>。因此，白云金矿床与典型胶东型金矿床在矿化样式上的差异，并非源于成矿系统本质的不同，二者本质均为热液流体与围岩或构造带相互作用的产物</w:delText>
        </w:r>
        <w:r w:rsidR="00852A92" w:rsidRPr="002F690E" w:rsidDel="003730A7">
          <w:rPr>
            <w:rFonts w:ascii="Times New Roman" w:eastAsia="宋体" w:hAnsi="Times New Roman" w:cs="Times New Roman" w:hint="eastAsia"/>
            <w:sz w:val="21"/>
            <w:szCs w:val="21"/>
            <w:highlight w:val="white"/>
          </w:rPr>
          <w:delText>，</w:delText>
        </w:r>
        <w:r w:rsidR="00D82F95" w:rsidRPr="002F690E" w:rsidDel="003730A7">
          <w:rPr>
            <w:rFonts w:ascii="Times New Roman" w:eastAsia="宋体" w:hAnsi="Times New Roman" w:cs="Times New Roman" w:hint="eastAsia"/>
            <w:sz w:val="21"/>
            <w:szCs w:val="21"/>
            <w:highlight w:val="white"/>
          </w:rPr>
          <w:delText>这一差异实则是中生代构造背景所控制的岩浆活动强度与赋矿围岩类型不同的结果。</w:delText>
        </w:r>
        <w:bookmarkEnd w:id="3199"/>
      </w:del>
    </w:p>
    <w:p w14:paraId="5DBF609A" w14:textId="51BF40DD" w:rsidR="00B804E8" w:rsidRPr="00B804E8" w:rsidDel="003730A7" w:rsidRDefault="00654D5F" w:rsidP="008868EF">
      <w:pPr>
        <w:spacing w:beforeLines="50" w:before="156" w:afterLines="50" w:after="156" w:line="276" w:lineRule="auto"/>
        <w:jc w:val="both"/>
        <w:outlineLvl w:val="2"/>
        <w:rPr>
          <w:del w:id="3225" w:author="1001210222 Choi" w:date="2025-12-15T18:18:00Z" w16du:dateUtc="2025-12-15T10:18:00Z"/>
          <w:rFonts w:ascii="Times New Roman" w:eastAsia="宋体" w:hAnsi="Times New Roman" w:cs="Times New Roman"/>
          <w:sz w:val="21"/>
          <w:szCs w:val="21"/>
        </w:rPr>
      </w:pPr>
      <w:bookmarkStart w:id="3226" w:name="二级标题序号_30"/>
      <w:bookmarkStart w:id="3227" w:name="二级标题_28"/>
      <w:del w:id="3228" w:author="1001210222 Choi" w:date="2025-12-15T18:18:00Z" w16du:dateUtc="2025-12-15T10:18:00Z">
        <w:r w:rsidRPr="002F690E" w:rsidDel="003730A7">
          <w:rPr>
            <w:rFonts w:ascii="黑体" w:eastAsia="黑体" w:hAnsi="黑体"/>
            <w:b/>
            <w:bCs/>
            <w:sz w:val="21"/>
            <w:szCs w:val="21"/>
            <w:highlight w:val="white"/>
          </w:rPr>
          <w:delText>6.4</w:delText>
        </w:r>
        <w:bookmarkEnd w:id="3226"/>
        <w:r w:rsidRPr="002F690E" w:rsidDel="003730A7">
          <w:rPr>
            <w:rFonts w:ascii="黑体" w:eastAsia="黑体" w:hAnsi="黑体" w:hint="eastAsia"/>
            <w:b/>
            <w:bCs/>
            <w:sz w:val="21"/>
            <w:szCs w:val="21"/>
            <w:highlight w:val="white"/>
          </w:rPr>
          <w:delText>成因类型</w:delText>
        </w:r>
        <w:bookmarkEnd w:id="3227"/>
      </w:del>
    </w:p>
    <w:p w14:paraId="526E5F58" w14:textId="6E44CF9F" w:rsidR="00B804E8" w:rsidRPr="00B804E8" w:rsidDel="003730A7" w:rsidRDefault="00654D5F" w:rsidP="008868EF">
      <w:pPr>
        <w:pStyle w:val="TableParagraph"/>
        <w:spacing w:line="276" w:lineRule="auto"/>
        <w:ind w:firstLine="420"/>
        <w:jc w:val="both"/>
        <w:rPr>
          <w:del w:id="3229" w:author="1001210222 Choi" w:date="2025-12-15T18:18:00Z" w16du:dateUtc="2025-12-15T10:18:00Z"/>
          <w:rFonts w:ascii="Times New Roman" w:hAnsi="Times New Roman"/>
          <w:sz w:val="21"/>
          <w:szCs w:val="21"/>
        </w:rPr>
      </w:pPr>
      <w:bookmarkStart w:id="3230" w:name="正文段落_125"/>
      <w:del w:id="3231" w:author="1001210222 Choi" w:date="2025-12-15T18:18:00Z" w16du:dateUtc="2025-12-15T10:18:00Z">
        <w:r w:rsidRPr="002F690E" w:rsidDel="003730A7">
          <w:rPr>
            <w:rFonts w:ascii="Times New Roman" w:hAnsi="Times New Roman" w:cs="Times New Roman" w:hint="eastAsia"/>
            <w:sz w:val="21"/>
            <w:szCs w:val="21"/>
            <w:highlight w:val="white"/>
          </w:rPr>
          <w:delText>白云金矿床的成因类型争议，本质是对</w:delText>
        </w:r>
        <w:r w:rsidR="00335429" w:rsidRPr="002F690E" w:rsidDel="003730A7">
          <w:rPr>
            <w:rFonts w:ascii="Times New Roman" w:hAnsi="Times New Roman" w:cs="Times New Roman" w:hint="eastAsia"/>
            <w:sz w:val="21"/>
            <w:szCs w:val="21"/>
            <w:highlight w:val="white"/>
          </w:rPr>
          <w:delText>核心成矿特征的约束不充分及区域对比研究不足导致的。综合上述白云金矿床与典型胶东型金矿床在成矿时代、成矿动力学背景、成矿流体、成矿物质、</w:delText>
        </w:r>
      </w:del>
      <w:ins w:id="3232" w:author="home" w:date="2025-12-08T17:20:00Z">
        <w:del w:id="3233" w:author="1001210222 Choi" w:date="2025-12-15T18:18:00Z" w16du:dateUtc="2025-12-15T10:18:00Z">
          <w:r w:rsidR="004C6766" w:rsidDel="003730A7">
            <w:rPr>
              <w:rFonts w:ascii="Times New Roman" w:hAnsi="Times New Roman" w:cs="Times New Roman" w:hint="eastAsia"/>
              <w:sz w:val="21"/>
              <w:szCs w:val="21"/>
              <w:highlight w:val="white"/>
            </w:rPr>
            <w:delText>和</w:delText>
          </w:r>
        </w:del>
      </w:ins>
      <w:del w:id="3234" w:author="1001210222 Choi" w:date="2025-12-15T18:18:00Z" w16du:dateUtc="2025-12-15T10:18:00Z">
        <w:r w:rsidR="00335429" w:rsidRPr="002F690E" w:rsidDel="003730A7">
          <w:rPr>
            <w:rFonts w:ascii="Times New Roman" w:hAnsi="Times New Roman" w:cs="Times New Roman" w:hint="eastAsia"/>
            <w:sz w:val="21"/>
            <w:szCs w:val="21"/>
            <w:highlight w:val="white"/>
          </w:rPr>
          <w:delText>蚀变类型等方面的对比讨论，本文认为二者在核心成矿特征上具有高度一致性。</w:delText>
        </w:r>
        <w:r w:rsidR="00C04DD9" w:rsidRPr="002F690E" w:rsidDel="003730A7">
          <w:rPr>
            <w:rFonts w:ascii="Times New Roman" w:hAnsi="Times New Roman" w:cs="Times New Roman" w:hint="eastAsia"/>
            <w:sz w:val="21"/>
            <w:szCs w:val="21"/>
            <w:highlight w:val="white"/>
          </w:rPr>
          <w:delText>首先，白云金矿床与典型的胶东型金矿床均形成于早白垩世（</w:delText>
        </w:r>
        <w:r w:rsidR="00C04DD9" w:rsidRPr="002F690E" w:rsidDel="003730A7">
          <w:rPr>
            <w:rFonts w:ascii="Times New Roman" w:hAnsi="Times New Roman" w:cs="Times New Roman" w:hint="eastAsia"/>
            <w:sz w:val="21"/>
            <w:szCs w:val="21"/>
            <w:highlight w:val="white"/>
          </w:rPr>
          <w:delText>~</w:delText>
        </w:r>
      </w:del>
      <w:ins w:id="3235" w:author="home" w:date="2025-12-08T17:03:00Z">
        <w:del w:id="3236" w:author="1001210222 Choi" w:date="2025-12-15T18:18:00Z" w16du:dateUtc="2025-12-15T10:18:00Z">
          <w:r w:rsidR="0008619E" w:rsidDel="003730A7">
            <w:rPr>
              <w:rFonts w:ascii="Times New Roman" w:hAnsi="Times New Roman" w:cs="Times New Roman" w:hint="eastAsia"/>
              <w:sz w:val="21"/>
              <w:szCs w:val="21"/>
              <w:highlight w:val="white"/>
            </w:rPr>
            <w:delText>约</w:delText>
          </w:r>
        </w:del>
      </w:ins>
      <w:del w:id="3237" w:author="1001210222 Choi" w:date="2025-12-15T18:18:00Z" w16du:dateUtc="2025-12-15T10:18:00Z">
        <w:r w:rsidR="00C04DD9" w:rsidRPr="002F690E" w:rsidDel="003730A7">
          <w:rPr>
            <w:rFonts w:ascii="Times New Roman" w:hAnsi="Times New Roman" w:cs="Times New Roman"/>
            <w:sz w:val="21"/>
            <w:szCs w:val="21"/>
            <w:highlight w:val="white"/>
          </w:rPr>
          <w:delText>120 Ma</w:delText>
        </w:r>
        <w:r w:rsidR="00C04DD9" w:rsidRPr="002F690E" w:rsidDel="003730A7">
          <w:rPr>
            <w:rFonts w:ascii="Times New Roman" w:hAnsi="Times New Roman" w:cs="Times New Roman" w:hint="eastAsia"/>
            <w:sz w:val="21"/>
            <w:szCs w:val="21"/>
            <w:highlight w:val="white"/>
          </w:rPr>
          <w:delText>）华北克拉通东缘因古太平洋板块回撤引发的强烈伸展环境，这从根本上区别于造山型等的挤压背景，而奠定了其胶东型成因的构造背景基础。其次，二者成矿流体均属于中低温、中低盐度的</w:delText>
        </w:r>
        <w:r w:rsidR="00C04DD9" w:rsidRPr="002F690E" w:rsidDel="003730A7">
          <w:rPr>
            <w:rFonts w:ascii="Times New Roman" w:hAnsi="Times New Roman" w:cs="Times New Roman"/>
            <w:sz w:val="21"/>
            <w:szCs w:val="21"/>
            <w:highlight w:val="white"/>
          </w:rPr>
          <w:delText>H</w:delText>
        </w:r>
        <w:r w:rsidR="00C04DD9" w:rsidRPr="002F690E" w:rsidDel="003730A7">
          <w:rPr>
            <w:rFonts w:ascii="Times New Roman" w:hAnsi="Times New Roman" w:cs="Times New Roman"/>
            <w:sz w:val="21"/>
            <w:szCs w:val="21"/>
            <w:highlight w:val="white"/>
            <w:vertAlign w:val="subscript"/>
          </w:rPr>
          <w:delText>2</w:delText>
        </w:r>
        <w:r w:rsidR="00C04DD9" w:rsidRPr="002F690E" w:rsidDel="003730A7">
          <w:rPr>
            <w:rFonts w:ascii="Times New Roman" w:hAnsi="Times New Roman" w:cs="Times New Roman"/>
            <w:sz w:val="21"/>
            <w:szCs w:val="21"/>
            <w:highlight w:val="white"/>
          </w:rPr>
          <w:delText>O-CO</w:delText>
        </w:r>
        <w:r w:rsidR="00C04DD9" w:rsidRPr="002F690E" w:rsidDel="003730A7">
          <w:rPr>
            <w:rFonts w:ascii="Times New Roman" w:hAnsi="Times New Roman" w:cs="Times New Roman"/>
            <w:sz w:val="21"/>
            <w:szCs w:val="21"/>
            <w:highlight w:val="white"/>
            <w:vertAlign w:val="subscript"/>
          </w:rPr>
          <w:delText>2</w:delText>
        </w:r>
        <w:r w:rsidRPr="002F690E" w:rsidDel="003730A7">
          <w:rPr>
            <w:rFonts w:ascii="Times New Roman" w:hAnsi="Times New Roman" w:cs="Times New Roman"/>
            <w:sz w:val="21"/>
            <w:szCs w:val="21"/>
            <w:highlight w:val="white"/>
          </w:rPr>
          <w:delText>-NaCl</w:delText>
        </w:r>
        <w:r w:rsidRPr="002F690E" w:rsidDel="003730A7">
          <w:rPr>
            <w:rFonts w:ascii="Times New Roman" w:hAnsi="Times New Roman" w:cs="Times New Roman" w:hint="eastAsia"/>
            <w:sz w:val="21"/>
            <w:szCs w:val="21"/>
            <w:highlight w:val="white"/>
          </w:rPr>
          <w:delText>体系，并表现为壳幔混合来源特征；成矿物质均主要显示壳源信号，并有深部物质的补充。蚀变矿物亦高度一致，</w:delText>
        </w:r>
        <w:r w:rsidRPr="002F690E" w:rsidDel="003730A7">
          <w:rPr>
            <w:rFonts w:ascii="Times New Roman" w:hAnsi="Times New Roman" w:hint="eastAsia"/>
            <w:sz w:val="21"/>
            <w:szCs w:val="21"/>
            <w:highlight w:val="white"/>
          </w:rPr>
          <w:delText>进一步证实二者具有相似的成矿流体演化过程和物质沉淀机制。这些核心成矿特征的吻合，表明白云金矿床与典型的胶东型金矿床属于统一的成矿系统。二者成矿流体与物质的壳幔贡献比例的差异，源于早白垩世华北克拉通东缘岩石圈减薄的区域异质性；赋矿围岩与矿化样式的区别，则受控于早白垩世区域构造应力分配与岩浆活动强度的不同。这些差异是构造</w:delText>
        </w:r>
        <w:r w:rsidRPr="002F690E" w:rsidDel="003730A7">
          <w:rPr>
            <w:rFonts w:ascii="Times New Roman" w:hAnsi="Times New Roman"/>
            <w:sz w:val="21"/>
            <w:szCs w:val="21"/>
            <w:highlight w:val="white"/>
          </w:rPr>
          <w:delText>-</w:delText>
        </w:r>
        <w:r w:rsidRPr="002F690E" w:rsidDel="003730A7">
          <w:rPr>
            <w:rFonts w:ascii="Times New Roman" w:hAnsi="Times New Roman" w:hint="eastAsia"/>
            <w:sz w:val="21"/>
            <w:szCs w:val="21"/>
            <w:highlight w:val="white"/>
          </w:rPr>
          <w:delText>岩浆活动背景的外在体现，而非成矿本质的区别。</w:delText>
        </w:r>
        <w:bookmarkEnd w:id="3230"/>
      </w:del>
    </w:p>
    <w:p w14:paraId="690758BF" w14:textId="14C2BBCB" w:rsidR="00B804E8" w:rsidRPr="00B804E8" w:rsidDel="003730A7" w:rsidRDefault="00654D5F" w:rsidP="008868EF">
      <w:pPr>
        <w:pStyle w:val="TableParagraph"/>
        <w:spacing w:line="276" w:lineRule="auto"/>
        <w:ind w:firstLine="420"/>
        <w:jc w:val="both"/>
        <w:rPr>
          <w:del w:id="3238" w:author="1001210222 Choi" w:date="2025-12-15T18:18:00Z" w16du:dateUtc="2025-12-15T10:18:00Z"/>
          <w:rFonts w:ascii="Times New Roman" w:hAnsi="Times New Roman" w:cs="Times New Roman"/>
          <w:sz w:val="21"/>
          <w:szCs w:val="21"/>
        </w:rPr>
      </w:pPr>
      <w:bookmarkStart w:id="3239" w:name="正文段落_127"/>
      <w:del w:id="3240" w:author="1001210222 Choi" w:date="2025-12-15T18:18:00Z" w16du:dateUtc="2025-12-15T10:18:00Z">
        <w:r w:rsidRPr="002F690E" w:rsidDel="003730A7">
          <w:rPr>
            <w:rFonts w:ascii="Times New Roman" w:hAnsi="Times New Roman" w:hint="eastAsia"/>
            <w:sz w:val="21"/>
            <w:szCs w:val="21"/>
            <w:highlight w:val="white"/>
          </w:rPr>
          <w:delText>综上，白云金矿床与胶东型金矿的核心成矿特征高度吻合，皆受控于早白垩世岩石圈减薄背景下的壳幔相互作用，其局部差异主要反映同一金成矿系统内部不同区域地质背景、构造应力条件导致的空间分异，不影响成矿系统的统一性。因此，本文认为</w:delText>
        </w:r>
        <w:r w:rsidR="00C76BEC" w:rsidRPr="002F690E" w:rsidDel="003730A7">
          <w:rPr>
            <w:rFonts w:ascii="Times New Roman" w:hAnsi="Times New Roman" w:cs="Times New Roman" w:hint="eastAsia"/>
            <w:sz w:val="21"/>
            <w:szCs w:val="21"/>
            <w:highlight w:val="white"/>
          </w:rPr>
          <w:delText>白云金矿床的成因类型应归属于胶东型，是胶东型金成矿系统在辽东半岛的特殊地质表达，且属于早白垩世华北克拉通东缘大规模金成矿事件的重要组成部分。</w:delText>
        </w:r>
        <w:r w:rsidRPr="002F690E" w:rsidDel="003730A7">
          <w:rPr>
            <w:rFonts w:ascii="Times New Roman" w:hAnsi="Times New Roman" w:hint="eastAsia"/>
            <w:sz w:val="21"/>
            <w:szCs w:val="21"/>
            <w:highlight w:val="white"/>
          </w:rPr>
          <w:delText>这一认识为理解早白垩世华北克拉通东缘金成矿系统的统一性，以及其内部空间的分异特征提供了依据。</w:delText>
        </w:r>
        <w:bookmarkEnd w:id="3239"/>
      </w:del>
    </w:p>
    <w:p w14:paraId="2D81FC9A" w14:textId="28AEBC98" w:rsidR="00B804E8" w:rsidRPr="00B804E8" w:rsidDel="003730A7" w:rsidRDefault="00654D5F" w:rsidP="008868EF">
      <w:pPr>
        <w:spacing w:after="0" w:line="276" w:lineRule="auto"/>
        <w:ind w:firstLine="420"/>
        <w:jc w:val="both"/>
        <w:rPr>
          <w:del w:id="3241" w:author="1001210222 Choi" w:date="2025-12-15T18:18:00Z" w16du:dateUtc="2025-12-15T10:18:00Z"/>
          <w:rFonts w:ascii="Times New Roman" w:eastAsia="宋体" w:hAnsi="Times New Roman"/>
          <w:sz w:val="21"/>
          <w:szCs w:val="21"/>
        </w:rPr>
      </w:pPr>
      <w:bookmarkStart w:id="3242" w:name="正文段落_129"/>
      <w:del w:id="3243" w:author="1001210222 Choi" w:date="2025-12-15T18:18:00Z" w16du:dateUtc="2025-12-15T10:18:00Z">
        <w:r w:rsidRPr="002F690E" w:rsidDel="003730A7">
          <w:rPr>
            <w:rFonts w:ascii="Times New Roman" w:eastAsia="宋体" w:hAnsi="Times New Roman" w:hint="eastAsia"/>
            <w:sz w:val="21"/>
            <w:szCs w:val="21"/>
            <w:highlight w:val="white"/>
          </w:rPr>
          <w:delText>此外，位于</w:delText>
        </w:r>
        <w:r w:rsidR="00212DBC" w:rsidRPr="002F690E" w:rsidDel="003730A7">
          <w:rPr>
            <w:rFonts w:ascii="Times New Roman" w:eastAsia="宋体" w:hAnsi="Times New Roman" w:hint="eastAsia"/>
            <w:sz w:val="21"/>
            <w:szCs w:val="21"/>
            <w:highlight w:val="white"/>
          </w:rPr>
          <w:delText>辽东半岛</w:delText>
        </w:r>
        <w:r w:rsidRPr="002F690E" w:rsidDel="003730A7">
          <w:rPr>
            <w:rFonts w:ascii="Times New Roman" w:eastAsia="宋体" w:hAnsi="Times New Roman" w:hint="eastAsia"/>
            <w:sz w:val="21"/>
            <w:szCs w:val="21"/>
            <w:highlight w:val="white"/>
          </w:rPr>
          <w:delText>的</w:delText>
        </w:r>
        <w:r w:rsidR="00212DBC" w:rsidRPr="002F690E" w:rsidDel="003730A7">
          <w:rPr>
            <w:rFonts w:ascii="Times New Roman" w:eastAsia="宋体" w:hAnsi="Times New Roman" w:hint="eastAsia"/>
            <w:sz w:val="21"/>
            <w:szCs w:val="21"/>
            <w:highlight w:val="white"/>
          </w:rPr>
          <w:delText>五龙金矿床虽</w:delText>
        </w:r>
        <w:r w:rsidRPr="002F690E" w:rsidDel="003730A7">
          <w:rPr>
            <w:rFonts w:ascii="Times New Roman" w:eastAsia="宋体" w:hAnsi="Times New Roman" w:hint="eastAsia"/>
            <w:sz w:val="21"/>
            <w:szCs w:val="21"/>
            <w:highlight w:val="white"/>
          </w:rPr>
          <w:delText>同样</w:delText>
        </w:r>
        <w:r w:rsidR="00212DBC" w:rsidRPr="002F690E" w:rsidDel="003730A7">
          <w:rPr>
            <w:rFonts w:ascii="Times New Roman" w:eastAsia="宋体" w:hAnsi="Times New Roman" w:hint="eastAsia"/>
            <w:sz w:val="21"/>
            <w:szCs w:val="21"/>
            <w:highlight w:val="white"/>
          </w:rPr>
          <w:delText>发育于早白垩世，与白云金矿床共同处于古太平洋板块俯冲后撤引发的伸展背景</w:delText>
        </w:r>
        <w:r w:rsidR="00B55A9B" w:rsidRPr="002F690E" w:rsidDel="003730A7">
          <w:rPr>
            <w:rFonts w:ascii="Times New Roman" w:eastAsia="宋体" w:hAnsi="Times New Roman" w:hint="eastAsia"/>
            <w:sz w:val="21"/>
            <w:szCs w:val="21"/>
            <w:highlight w:val="white"/>
          </w:rPr>
          <w:delText>。</w:delText>
        </w:r>
        <w:r w:rsidR="00212DBC" w:rsidRPr="002F690E" w:rsidDel="003730A7">
          <w:rPr>
            <w:rFonts w:ascii="Times New Roman" w:eastAsia="宋体" w:hAnsi="Times New Roman" w:hint="eastAsia"/>
            <w:sz w:val="21"/>
            <w:szCs w:val="21"/>
            <w:highlight w:val="white"/>
          </w:rPr>
          <w:delText>其赋矿围岩为花岗岩</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3</w:delText>
        </w:r>
        <w:r w:rsidR="00B83096" w:rsidRPr="00654D5F" w:rsidDel="003730A7">
          <w:rPr>
            <w:rFonts w:ascii="Times New Roman" w:eastAsia="宋体" w:hAnsi="Times New Roman"/>
            <w:noProof/>
            <w:sz w:val="21"/>
            <w:szCs w:val="21"/>
            <w:highlight w:val="yellow"/>
            <w:vertAlign w:val="superscript"/>
          </w:rPr>
          <w:delText>]</w:delText>
        </w:r>
        <w:r w:rsidR="00212DBC" w:rsidRPr="002F690E" w:rsidDel="003730A7">
          <w:rPr>
            <w:rFonts w:ascii="Times New Roman" w:eastAsia="宋体" w:hAnsi="Times New Roman" w:hint="eastAsia"/>
            <w:sz w:val="21"/>
            <w:szCs w:val="21"/>
            <w:highlight w:val="white"/>
          </w:rPr>
          <w:delText>，金矿石以石英脉型为主</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4</w:delText>
        </w:r>
        <w:r w:rsidR="00B83096" w:rsidRPr="00654D5F" w:rsidDel="003730A7">
          <w:rPr>
            <w:rFonts w:ascii="Times New Roman" w:eastAsia="宋体" w:hAnsi="Times New Roman"/>
            <w:noProof/>
            <w:sz w:val="21"/>
            <w:szCs w:val="21"/>
            <w:highlight w:val="yellow"/>
            <w:vertAlign w:val="superscript"/>
          </w:rPr>
          <w:delText>]</w:delText>
        </w:r>
        <w:r w:rsidR="00212DBC" w:rsidRPr="002F690E" w:rsidDel="003730A7">
          <w:rPr>
            <w:rFonts w:ascii="Times New Roman" w:eastAsia="宋体" w:hAnsi="Times New Roman" w:hint="eastAsia"/>
            <w:sz w:val="21"/>
            <w:szCs w:val="21"/>
            <w:highlight w:val="white"/>
          </w:rPr>
          <w:delText>，成矿物质也具有明显的岩浆来源特征，与白云金矿床存在较大差异。这种空间相邻但成矿特征分异的现象，可能受控于庄河</w:delText>
        </w:r>
        <w:r w:rsidR="00212DBC" w:rsidRPr="002F690E" w:rsidDel="003730A7">
          <w:rPr>
            <w:rFonts w:ascii="Times New Roman" w:eastAsia="宋体" w:hAnsi="Times New Roman" w:hint="eastAsia"/>
            <w:sz w:val="21"/>
            <w:szCs w:val="21"/>
            <w:highlight w:val="white"/>
          </w:rPr>
          <w:delText>-</w:delText>
        </w:r>
      </w:del>
      <w:ins w:id="3244" w:author="home" w:date="2025-12-08T17:27:00Z">
        <w:del w:id="3245" w:author="1001210222 Choi" w:date="2025-12-15T18:18:00Z" w16du:dateUtc="2025-12-15T10:18:00Z">
          <w:r w:rsidR="00497FC8" w:rsidDel="003730A7">
            <w:rPr>
              <w:rFonts w:ascii="Times New Roman" w:eastAsia="宋体" w:hAnsi="Times New Roman" w:hint="eastAsia"/>
              <w:sz w:val="21"/>
              <w:szCs w:val="21"/>
              <w:highlight w:val="white"/>
            </w:rPr>
            <w:delText>—</w:delText>
          </w:r>
        </w:del>
      </w:ins>
      <w:del w:id="3246" w:author="1001210222 Choi" w:date="2025-12-15T18:18:00Z" w16du:dateUtc="2025-12-15T10:18:00Z">
        <w:r w:rsidR="00212DBC" w:rsidRPr="002F690E" w:rsidDel="003730A7">
          <w:rPr>
            <w:rFonts w:ascii="Times New Roman" w:eastAsia="宋体" w:hAnsi="Times New Roman" w:hint="eastAsia"/>
            <w:sz w:val="21"/>
            <w:szCs w:val="21"/>
            <w:highlight w:val="white"/>
          </w:rPr>
          <w:delText>桓仁断裂带的分隔作用，阻隔了深部构造与热液系统的横向连通，导致白云与五龙金矿床分别受控于不同的构造</w:delText>
        </w:r>
        <w:r w:rsidR="00212DBC" w:rsidRPr="002F690E" w:rsidDel="003730A7">
          <w:rPr>
            <w:rFonts w:ascii="Times New Roman" w:eastAsia="宋体" w:hAnsi="Times New Roman"/>
            <w:sz w:val="21"/>
            <w:szCs w:val="21"/>
            <w:highlight w:val="white"/>
          </w:rPr>
          <w:delText>-</w:delText>
        </w:r>
        <w:r w:rsidR="00212DBC" w:rsidRPr="002F690E" w:rsidDel="003730A7">
          <w:rPr>
            <w:rFonts w:ascii="Times New Roman" w:eastAsia="宋体" w:hAnsi="Times New Roman" w:hint="eastAsia"/>
            <w:sz w:val="21"/>
            <w:szCs w:val="21"/>
            <w:highlight w:val="white"/>
          </w:rPr>
          <w:delText>热液子系统</w:delText>
        </w:r>
        <w:r w:rsidR="009B3407" w:rsidRPr="00654D5F" w:rsidDel="003730A7">
          <w:rPr>
            <w:rFonts w:ascii="Times New Roman" w:eastAsia="宋体" w:hAnsi="Times New Roman"/>
            <w:noProof/>
            <w:sz w:val="21"/>
            <w:szCs w:val="21"/>
            <w:highlight w:val="yellow"/>
            <w:vertAlign w:val="superscript"/>
          </w:rPr>
          <w:delText>[30]</w:delText>
        </w:r>
        <w:r w:rsidR="00212DBC" w:rsidRPr="002F690E" w:rsidDel="003730A7">
          <w:rPr>
            <w:rFonts w:ascii="Times New Roman" w:eastAsia="宋体" w:hAnsi="Times New Roman" w:hint="eastAsia"/>
            <w:sz w:val="21"/>
            <w:szCs w:val="21"/>
            <w:highlight w:val="white"/>
          </w:rPr>
          <w:delText>，其成因类型仍需通过进一步的研究确定。值得注意的是，早侏罗世猫岭金矿床表现出低温、高盐度、高壳源的成矿流体性质，成矿物质来源也明显区别于辽东早白垩世及</w:delText>
        </w:r>
      </w:del>
      <w:ins w:id="3247" w:author="home" w:date="2025-12-08T17:28:00Z">
        <w:del w:id="3248" w:author="1001210222 Choi" w:date="2025-12-15T18:18:00Z" w16du:dateUtc="2025-12-15T10:18:00Z">
          <w:r w:rsidR="00497FC8" w:rsidDel="003730A7">
            <w:rPr>
              <w:rFonts w:ascii="Times New Roman" w:eastAsia="宋体" w:hAnsi="Times New Roman" w:hint="eastAsia"/>
              <w:sz w:val="21"/>
              <w:szCs w:val="21"/>
              <w:highlight w:val="white"/>
            </w:rPr>
            <w:delText>和</w:delText>
          </w:r>
        </w:del>
      </w:ins>
      <w:del w:id="3249" w:author="1001210222 Choi" w:date="2025-12-15T18:18:00Z" w16du:dateUtc="2025-12-15T10:18:00Z">
        <w:r w:rsidR="00212DBC" w:rsidRPr="002F690E" w:rsidDel="003730A7">
          <w:rPr>
            <w:rFonts w:ascii="Times New Roman" w:eastAsia="宋体" w:hAnsi="Times New Roman" w:hint="eastAsia"/>
            <w:sz w:val="21"/>
            <w:szCs w:val="21"/>
            <w:highlight w:val="white"/>
          </w:rPr>
          <w:delText>晚三叠世金矿床，可能是区域构造体制从挤压向伸展转换特定背景下的产物。相较而言，小佟家堡子、林家三道沟等晚三叠世金矿床的成矿作用，则可能与古亚洲洋闭合阶段的陆陆碰撞事件存在成因联系。</w:delText>
        </w:r>
        <w:bookmarkEnd w:id="3242"/>
      </w:del>
    </w:p>
    <w:p w14:paraId="03051FBF" w14:textId="2BF5E009" w:rsidR="00B804E8" w:rsidRPr="00B804E8" w:rsidDel="003730A7" w:rsidRDefault="00654D5F" w:rsidP="008868EF">
      <w:pPr>
        <w:spacing w:before="260" w:after="260" w:line="415" w:lineRule="auto"/>
        <w:jc w:val="both"/>
        <w:outlineLvl w:val="1"/>
        <w:rPr>
          <w:del w:id="3250" w:author="1001210222 Choi" w:date="2025-12-15T18:18:00Z" w16du:dateUtc="2025-12-15T10:18:00Z"/>
          <w:rFonts w:ascii="Times New Roman" w:eastAsia="宋体" w:hAnsi="Times New Roman"/>
          <w:sz w:val="28"/>
          <w:szCs w:val="28"/>
        </w:rPr>
      </w:pPr>
      <w:bookmarkStart w:id="3251" w:name="一级标题序号_31"/>
      <w:bookmarkStart w:id="3252" w:name="一级标题_16"/>
      <w:del w:id="3253" w:author="1001210222 Choi" w:date="2025-12-15T18:18:00Z" w16du:dateUtc="2025-12-15T10:18:00Z">
        <w:r w:rsidRPr="002F690E" w:rsidDel="003730A7">
          <w:rPr>
            <w:rFonts w:ascii="Times New Roman" w:eastAsia="宋体" w:hAnsi="Times New Roman"/>
            <w:sz w:val="28"/>
            <w:szCs w:val="28"/>
            <w:highlight w:val="white"/>
          </w:rPr>
          <w:delText>7</w:delText>
        </w:r>
        <w:bookmarkEnd w:id="3251"/>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成矿动力学背景与成矿模式</w:delText>
        </w:r>
        <w:bookmarkEnd w:id="3252"/>
      </w:del>
    </w:p>
    <w:p w14:paraId="638A0DDB" w14:textId="7EB21902" w:rsidR="00B804E8" w:rsidRPr="00B804E8" w:rsidDel="003730A7" w:rsidRDefault="00654D5F" w:rsidP="008868EF">
      <w:pPr>
        <w:spacing w:after="0" w:line="276" w:lineRule="auto"/>
        <w:ind w:firstLine="420"/>
        <w:jc w:val="both"/>
        <w:rPr>
          <w:del w:id="3254" w:author="1001210222 Choi" w:date="2025-12-15T18:18:00Z" w16du:dateUtc="2025-12-15T10:18:00Z"/>
          <w:rFonts w:ascii="Times New Roman" w:eastAsia="宋体" w:hAnsi="Times New Roman"/>
          <w:sz w:val="21"/>
          <w:szCs w:val="21"/>
        </w:rPr>
      </w:pPr>
      <w:bookmarkStart w:id="3255" w:name="正文段落_131"/>
      <w:del w:id="3256" w:author="1001210222 Choi" w:date="2025-12-15T18:18:00Z" w16du:dateUtc="2025-12-15T10:18:00Z">
        <w:r w:rsidRPr="002F690E" w:rsidDel="003730A7">
          <w:rPr>
            <w:rFonts w:ascii="Times New Roman" w:eastAsia="宋体" w:hAnsi="Times New Roman" w:hint="eastAsia"/>
            <w:sz w:val="21"/>
            <w:szCs w:val="21"/>
            <w:highlight w:val="white"/>
          </w:rPr>
          <w:delText>华北克拉通东部古陆于</w:delText>
        </w:r>
        <w:r w:rsidRPr="002F690E" w:rsidDel="003730A7">
          <w:rPr>
            <w:rFonts w:ascii="Times New Roman" w:eastAsia="宋体" w:hAnsi="Times New Roman"/>
            <w:sz w:val="21"/>
            <w:szCs w:val="21"/>
            <w:highlight w:val="white"/>
          </w:rPr>
          <w:delText>1.8 Ga</w:delText>
        </w:r>
        <w:r w:rsidRPr="002F690E" w:rsidDel="003730A7">
          <w:rPr>
            <w:rFonts w:ascii="Times New Roman" w:eastAsia="宋体" w:hAnsi="Times New Roman" w:hint="eastAsia"/>
            <w:sz w:val="21"/>
            <w:szCs w:val="21"/>
            <w:highlight w:val="white"/>
          </w:rPr>
          <w:delText>向西俯冲，与西部古陆发生碰撞拼合</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5</w:delText>
        </w:r>
        <w:r w:rsidR="00B83096" w:rsidRPr="00654D5F" w:rsidDel="003730A7">
          <w:rPr>
            <w:rFonts w:ascii="Times New Roman" w:eastAsia="宋体" w:hAnsi="Times New Roman"/>
            <w:noProof/>
            <w:sz w:val="21"/>
            <w:szCs w:val="21"/>
            <w:highlight w:val="yellow"/>
            <w:vertAlign w:val="superscript"/>
          </w:rPr>
          <w:delText>,</w:delText>
        </w:r>
      </w:del>
      <w:ins w:id="3257" w:author="home" w:date="2025-12-08T17:03:00Z">
        <w:del w:id="3258" w:author="1001210222 Choi" w:date="2025-12-15T18:18:00Z" w16du:dateUtc="2025-12-15T10:18:00Z">
          <w:r w:rsidR="0008619E" w:rsidDel="003730A7">
            <w:rPr>
              <w:rFonts w:ascii="Times New Roman" w:eastAsia="宋体" w:hAnsi="Times New Roman"/>
              <w:noProof/>
              <w:sz w:val="21"/>
              <w:szCs w:val="21"/>
              <w:highlight w:val="yellow"/>
              <w:vertAlign w:val="superscript"/>
            </w:rPr>
            <w:delText>-</w:delText>
          </w:r>
        </w:del>
      </w:ins>
      <w:del w:id="3259" w:author="1001210222 Choi" w:date="2025-12-15T18:18:00Z" w16du:dateUtc="2025-12-15T10:18:00Z">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6</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，古元古界辽河群基底在这一时期形成。在古亚洲洋闭合背景下，华北克拉通北缘于</w:delText>
        </w:r>
        <w:r w:rsidRPr="002F690E" w:rsidDel="003730A7">
          <w:rPr>
            <w:rFonts w:ascii="Times New Roman" w:eastAsia="宋体" w:hAnsi="Times New Roman"/>
            <w:sz w:val="21"/>
            <w:szCs w:val="21"/>
            <w:highlight w:val="white"/>
          </w:rPr>
          <w:delText>275-</w:delText>
        </w:r>
      </w:del>
      <w:ins w:id="3260" w:author="home" w:date="2025-12-08T17:28:00Z">
        <w:del w:id="3261" w:author="1001210222 Choi" w:date="2025-12-15T18:18:00Z" w16du:dateUtc="2025-12-15T10:18:00Z">
          <w:r w:rsidR="006B2F8B" w:rsidDel="003730A7">
            <w:rPr>
              <w:rFonts w:ascii="Times New Roman" w:eastAsia="宋体" w:hAnsi="Times New Roman"/>
              <w:sz w:val="21"/>
              <w:szCs w:val="21"/>
              <w:highlight w:val="white"/>
            </w:rPr>
            <w:delText>~</w:delText>
          </w:r>
        </w:del>
      </w:ins>
      <w:del w:id="3262" w:author="1001210222 Choi" w:date="2025-12-15T18:18:00Z" w16du:dateUtc="2025-12-15T10:18:00Z">
        <w:r w:rsidRPr="002F690E" w:rsidDel="003730A7">
          <w:rPr>
            <w:rFonts w:ascii="Times New Roman" w:eastAsia="宋体" w:hAnsi="Times New Roman"/>
            <w:sz w:val="21"/>
            <w:szCs w:val="21"/>
            <w:highlight w:val="white"/>
          </w:rPr>
          <w:delText>262 Ma</w:delText>
        </w:r>
        <w:r w:rsidRPr="002F690E" w:rsidDel="003730A7">
          <w:rPr>
            <w:rFonts w:ascii="Times New Roman" w:eastAsia="宋体" w:hAnsi="Times New Roman" w:hint="eastAsia"/>
            <w:sz w:val="21"/>
            <w:szCs w:val="21"/>
            <w:highlight w:val="white"/>
          </w:rPr>
          <w:delText>开始出现由挤压向伸展的转换</w:delText>
        </w:r>
        <w:r w:rsidR="00CD0D40" w:rsidRPr="00654D5F" w:rsidDel="003730A7">
          <w:rPr>
            <w:rFonts w:ascii="Times New Roman" w:eastAsia="宋体" w:hAnsi="Times New Roman"/>
            <w:noProof/>
            <w:sz w:val="21"/>
            <w:szCs w:val="21"/>
            <w:highlight w:val="yellow"/>
            <w:vertAlign w:val="superscript"/>
          </w:rPr>
          <w:delText>[99]</w:delText>
        </w:r>
        <w:r w:rsidRPr="002F690E" w:rsidDel="003730A7">
          <w:rPr>
            <w:rFonts w:ascii="Times New Roman" w:eastAsia="宋体" w:hAnsi="Times New Roman" w:hint="eastAsia"/>
            <w:sz w:val="21"/>
            <w:szCs w:val="21"/>
            <w:highlight w:val="white"/>
          </w:rPr>
          <w:delText>，其东段古亚洲洋于约</w:delText>
        </w:r>
        <w:r w:rsidRPr="002F690E" w:rsidDel="003730A7">
          <w:rPr>
            <w:rFonts w:ascii="Times New Roman" w:eastAsia="宋体" w:hAnsi="Times New Roman"/>
            <w:sz w:val="21"/>
            <w:szCs w:val="21"/>
            <w:highlight w:val="white"/>
          </w:rPr>
          <w:delText>231.7 Ma</w:delText>
        </w:r>
        <w:r w:rsidRPr="002F690E" w:rsidDel="003730A7">
          <w:rPr>
            <w:rFonts w:ascii="Times New Roman" w:eastAsia="宋体" w:hAnsi="Times New Roman" w:hint="eastAsia"/>
            <w:sz w:val="21"/>
            <w:szCs w:val="21"/>
            <w:highlight w:val="white"/>
          </w:rPr>
          <w:delText>闭合</w:delText>
        </w:r>
        <w:r w:rsidR="00CD0D40" w:rsidRPr="00654D5F" w:rsidDel="003730A7">
          <w:rPr>
            <w:rFonts w:ascii="Times New Roman" w:eastAsia="宋体" w:hAnsi="Times New Roman"/>
            <w:noProof/>
            <w:sz w:val="21"/>
            <w:szCs w:val="21"/>
            <w:highlight w:val="yellow"/>
            <w:vertAlign w:val="superscript"/>
          </w:rPr>
          <w:delText>[101]</w:delText>
        </w:r>
        <w:r w:rsidRPr="002F690E" w:rsidDel="003730A7">
          <w:rPr>
            <w:rFonts w:ascii="Times New Roman" w:eastAsia="宋体" w:hAnsi="Times New Roman" w:hint="eastAsia"/>
            <w:sz w:val="21"/>
            <w:szCs w:val="21"/>
            <w:highlight w:val="white"/>
          </w:rPr>
          <w:delText>，而增生杂岩证据有力地说明古亚洲洋全洋盆闭合完成于</w:delText>
        </w:r>
        <w:r w:rsidRPr="002F690E" w:rsidDel="003730A7">
          <w:rPr>
            <w:rFonts w:ascii="Times New Roman" w:eastAsia="宋体" w:hAnsi="Times New Roman"/>
            <w:sz w:val="21"/>
            <w:szCs w:val="21"/>
            <w:highlight w:val="white"/>
          </w:rPr>
          <w:delText>240-</w:delText>
        </w:r>
      </w:del>
      <w:ins w:id="3263" w:author="home" w:date="2025-12-08T17:28:00Z">
        <w:del w:id="3264" w:author="1001210222 Choi" w:date="2025-12-15T18:18:00Z" w16du:dateUtc="2025-12-15T10:18:00Z">
          <w:r w:rsidR="006B2F8B" w:rsidDel="003730A7">
            <w:rPr>
              <w:rFonts w:ascii="Times New Roman" w:eastAsia="宋体" w:hAnsi="Times New Roman"/>
              <w:sz w:val="21"/>
              <w:szCs w:val="21"/>
              <w:highlight w:val="white"/>
            </w:rPr>
            <w:delText>~</w:delText>
          </w:r>
        </w:del>
      </w:ins>
      <w:del w:id="3265" w:author="1001210222 Choi" w:date="2025-12-15T18:18:00Z" w16du:dateUtc="2025-12-15T10:18:00Z">
        <w:r w:rsidRPr="002F690E" w:rsidDel="003730A7">
          <w:rPr>
            <w:rFonts w:ascii="Times New Roman" w:eastAsia="宋体" w:hAnsi="Times New Roman"/>
            <w:sz w:val="21"/>
            <w:szCs w:val="21"/>
            <w:highlight w:val="white"/>
          </w:rPr>
          <w:delText>230 Ma</w:delText>
        </w:r>
        <w:r w:rsidR="00CD0D40" w:rsidRPr="00654D5F" w:rsidDel="003730A7">
          <w:rPr>
            <w:rFonts w:ascii="Times New Roman" w:eastAsia="宋体" w:hAnsi="Times New Roman"/>
            <w:noProof/>
            <w:sz w:val="21"/>
            <w:szCs w:val="21"/>
            <w:highlight w:val="yellow"/>
            <w:vertAlign w:val="superscript"/>
          </w:rPr>
          <w:delText>[100]</w:delText>
        </w:r>
        <w:r w:rsidRPr="002F690E" w:rsidDel="003730A7">
          <w:rPr>
            <w:rFonts w:ascii="Times New Roman" w:eastAsia="宋体" w:hAnsi="Times New Roman" w:hint="eastAsia"/>
            <w:sz w:val="21"/>
            <w:szCs w:val="21"/>
            <w:highlight w:val="white"/>
          </w:rPr>
          <w:delText>。至此，华北克拉通北缘均处于</w:delText>
        </w:r>
        <w:r w:rsidR="00F15C41" w:rsidRPr="002F690E" w:rsidDel="003730A7">
          <w:rPr>
            <w:rFonts w:ascii="Times New Roman" w:eastAsia="宋体" w:hAnsi="Times New Roman" w:hint="eastAsia"/>
            <w:sz w:val="21"/>
            <w:szCs w:val="21"/>
            <w:highlight w:val="white"/>
          </w:rPr>
          <w:delText>造山后</w:delText>
        </w:r>
        <w:r w:rsidRPr="002F690E" w:rsidDel="003730A7">
          <w:rPr>
            <w:rFonts w:ascii="Times New Roman" w:eastAsia="宋体" w:hAnsi="Times New Roman" w:hint="eastAsia"/>
            <w:sz w:val="21"/>
            <w:szCs w:val="21"/>
            <w:highlight w:val="white"/>
          </w:rPr>
          <w:delText>伸展环境，并诱发</w:delText>
        </w:r>
        <w:r w:rsidR="00F15C41" w:rsidRPr="002F690E" w:rsidDel="003730A7">
          <w:rPr>
            <w:rFonts w:ascii="Times New Roman" w:eastAsia="宋体" w:hAnsi="Times New Roman" w:hint="eastAsia"/>
            <w:sz w:val="21"/>
            <w:szCs w:val="21"/>
            <w:highlight w:val="white"/>
          </w:rPr>
          <w:delText>局部</w:delText>
        </w:r>
        <w:r w:rsidRPr="002F690E" w:rsidDel="003730A7">
          <w:rPr>
            <w:rFonts w:ascii="Times New Roman" w:eastAsia="宋体" w:hAnsi="Times New Roman" w:hint="eastAsia"/>
            <w:sz w:val="21"/>
            <w:szCs w:val="21"/>
            <w:highlight w:val="white"/>
          </w:rPr>
          <w:delText>岩石圈减薄（减薄至</w:delText>
        </w:r>
        <w:r w:rsidRPr="002F690E" w:rsidDel="003730A7">
          <w:rPr>
            <w:rFonts w:ascii="Times New Roman" w:eastAsia="宋体" w:hAnsi="Times New Roman"/>
            <w:sz w:val="21"/>
            <w:szCs w:val="21"/>
            <w:highlight w:val="white"/>
          </w:rPr>
          <w:delText>60-</w:delText>
        </w:r>
      </w:del>
      <w:ins w:id="3266" w:author="home" w:date="2025-12-08T17:28:00Z">
        <w:del w:id="3267" w:author="1001210222 Choi" w:date="2025-12-15T18:18:00Z" w16du:dateUtc="2025-12-15T10:18:00Z">
          <w:r w:rsidR="009F4493" w:rsidDel="003730A7">
            <w:rPr>
              <w:rFonts w:ascii="Times New Roman" w:eastAsia="宋体" w:hAnsi="Times New Roman"/>
              <w:sz w:val="21"/>
              <w:szCs w:val="21"/>
              <w:highlight w:val="white"/>
            </w:rPr>
            <w:delText>~</w:delText>
          </w:r>
        </w:del>
      </w:ins>
      <w:del w:id="3268" w:author="1001210222 Choi" w:date="2025-12-15T18:18:00Z" w16du:dateUtc="2025-12-15T10:18:00Z">
        <w:r w:rsidRPr="002F690E" w:rsidDel="003730A7">
          <w:rPr>
            <w:rFonts w:ascii="Times New Roman" w:eastAsia="宋体" w:hAnsi="Times New Roman"/>
            <w:sz w:val="21"/>
            <w:szCs w:val="21"/>
            <w:highlight w:val="white"/>
          </w:rPr>
          <w:delText>100 km</w:delText>
        </w:r>
        <w:r w:rsidRPr="002F690E" w:rsidDel="003730A7">
          <w:rPr>
            <w:rFonts w:ascii="Times New Roman" w:eastAsia="宋体" w:hAnsi="Times New Roman" w:hint="eastAsia"/>
            <w:sz w:val="21"/>
            <w:szCs w:val="21"/>
            <w:highlight w:val="white"/>
          </w:rPr>
          <w:delText>）及幔源物质底侵</w:delText>
        </w:r>
        <w:r w:rsidR="009B3407" w:rsidRPr="00654D5F" w:rsidDel="003730A7">
          <w:rPr>
            <w:rFonts w:ascii="Times New Roman" w:eastAsia="宋体" w:hAnsi="Times New Roman"/>
            <w:noProof/>
            <w:sz w:val="21"/>
            <w:szCs w:val="21"/>
            <w:highlight w:val="yellow"/>
            <w:vertAlign w:val="superscript"/>
          </w:rPr>
          <w:delText>[10]</w:delText>
        </w:r>
        <w:r w:rsidRPr="002F690E" w:rsidDel="003730A7">
          <w:rPr>
            <w:rFonts w:ascii="Times New Roman" w:eastAsia="宋体" w:hAnsi="Times New Roman" w:hint="eastAsia"/>
            <w:sz w:val="21"/>
            <w:szCs w:val="21"/>
            <w:highlight w:val="white"/>
          </w:rPr>
          <w:delText>。华北克拉通北缘于</w:delText>
        </w:r>
        <w:r w:rsidRPr="002F690E" w:rsidDel="003730A7">
          <w:rPr>
            <w:rFonts w:ascii="Times New Roman" w:eastAsia="宋体" w:hAnsi="Times New Roman"/>
            <w:sz w:val="21"/>
            <w:szCs w:val="21"/>
            <w:highlight w:val="white"/>
          </w:rPr>
          <w:delText>240-</w:delText>
        </w:r>
      </w:del>
      <w:ins w:id="3269" w:author="home" w:date="2025-12-08T17:28:00Z">
        <w:del w:id="3270" w:author="1001210222 Choi" w:date="2025-12-15T18:18:00Z" w16du:dateUtc="2025-12-15T10:18:00Z">
          <w:r w:rsidR="006B2F8B" w:rsidDel="003730A7">
            <w:rPr>
              <w:rFonts w:ascii="Times New Roman" w:eastAsia="宋体" w:hAnsi="Times New Roman"/>
              <w:sz w:val="21"/>
              <w:szCs w:val="21"/>
              <w:highlight w:val="white"/>
            </w:rPr>
            <w:delText>~</w:delText>
          </w:r>
        </w:del>
      </w:ins>
      <w:del w:id="3271" w:author="1001210222 Choi" w:date="2025-12-15T18:18:00Z" w16du:dateUtc="2025-12-15T10:18:00Z">
        <w:r w:rsidRPr="002F690E" w:rsidDel="003730A7">
          <w:rPr>
            <w:rFonts w:ascii="Times New Roman" w:eastAsia="宋体" w:hAnsi="Times New Roman"/>
            <w:sz w:val="21"/>
            <w:szCs w:val="21"/>
            <w:highlight w:val="white"/>
          </w:rPr>
          <w:delText>220 Ma</w:delText>
        </w:r>
        <w:r w:rsidRPr="002F690E" w:rsidDel="003730A7">
          <w:rPr>
            <w:rFonts w:ascii="Times New Roman" w:eastAsia="宋体" w:hAnsi="Times New Roman" w:hint="eastAsia"/>
            <w:sz w:val="21"/>
            <w:szCs w:val="21"/>
            <w:highlight w:val="white"/>
          </w:rPr>
          <w:delText>形成了乌拉山</w:delText>
        </w:r>
        <w:r w:rsidRPr="002F690E" w:rsidDel="003730A7">
          <w:rPr>
            <w:rFonts w:ascii="Times New Roman" w:eastAsia="宋体" w:hAnsi="Times New Roman" w:cs="Segoe UI Symbol" w:hint="eastAsia"/>
            <w:sz w:val="21"/>
            <w:szCs w:val="21"/>
            <w:highlight w:val="white"/>
          </w:rPr>
          <w:delText>-</w:delText>
        </w:r>
      </w:del>
      <w:ins w:id="3272" w:author="home" w:date="2025-12-08T17:37:00Z">
        <w:del w:id="3273"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74" w:author="1001210222 Choi" w:date="2025-12-15T18:18:00Z" w16du:dateUtc="2025-12-15T10:18:00Z">
        <w:r w:rsidRPr="002F690E" w:rsidDel="003730A7">
          <w:rPr>
            <w:rFonts w:ascii="Times New Roman" w:eastAsia="宋体" w:hAnsi="Times New Roman" w:hint="eastAsia"/>
            <w:sz w:val="21"/>
            <w:szCs w:val="21"/>
            <w:highlight w:val="white"/>
          </w:rPr>
          <w:delText>大青山</w:delText>
        </w:r>
      </w:del>
      <w:ins w:id="3275" w:author="home" w:date="2025-12-08T17:37:00Z">
        <w:del w:id="3276"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77" w:author="1001210222 Choi" w:date="2025-12-15T18:18:00Z" w16du:dateUtc="2025-12-15T10:18:00Z">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张家口</w:delText>
        </w:r>
      </w:del>
      <w:ins w:id="3278" w:author="home" w:date="2025-12-08T17:37:00Z">
        <w:del w:id="3279"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80" w:author="1001210222 Choi" w:date="2025-12-15T18:18:00Z" w16du:dateUtc="2025-12-15T10:18:00Z">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冀东</w:delText>
        </w:r>
      </w:del>
      <w:ins w:id="3281" w:author="home" w:date="2025-12-08T17:37:00Z">
        <w:del w:id="3282"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83" w:author="1001210222 Choi" w:date="2025-12-15T18:18:00Z" w16du:dateUtc="2025-12-15T10:18:00Z">
        <w:r w:rsidRPr="002F690E" w:rsidDel="003730A7">
          <w:rPr>
            <w:rFonts w:ascii="Times New Roman" w:eastAsia="宋体" w:hAnsi="Times New Roman" w:cs="Segoe UI Symbol"/>
            <w:sz w:val="21"/>
            <w:szCs w:val="21"/>
            <w:highlight w:val="white"/>
          </w:rPr>
          <w:delText>-</w:delText>
        </w:r>
        <w:r w:rsidRPr="002F690E" w:rsidDel="003730A7">
          <w:rPr>
            <w:rFonts w:ascii="Times New Roman" w:eastAsia="宋体" w:hAnsi="Times New Roman" w:hint="eastAsia"/>
            <w:sz w:val="21"/>
            <w:szCs w:val="21"/>
            <w:highlight w:val="white"/>
          </w:rPr>
          <w:delText>辽西</w:delText>
        </w:r>
      </w:del>
      <w:ins w:id="3284" w:author="home" w:date="2025-12-08T17:37:00Z">
        <w:del w:id="3285"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86" w:author="1001210222 Choi" w:date="2025-12-15T18:18:00Z" w16du:dateUtc="2025-12-15T10:18:00Z">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青城子</w:delText>
        </w:r>
      </w:del>
      <w:ins w:id="3287" w:author="home" w:date="2025-12-08T17:37:00Z">
        <w:del w:id="3288" w:author="1001210222 Choi" w:date="2025-12-15T18:18:00Z" w16du:dateUtc="2025-12-15T10:18:00Z">
          <w:r w:rsidR="009D41B1" w:rsidDel="003730A7">
            <w:rPr>
              <w:rFonts w:ascii="Times New Roman" w:eastAsia="宋体" w:hAnsi="Times New Roman" w:cs="Segoe UI Symbol" w:hint="eastAsia"/>
              <w:sz w:val="21"/>
              <w:szCs w:val="21"/>
              <w:highlight w:val="white"/>
            </w:rPr>
            <w:delText>—</w:delText>
          </w:r>
        </w:del>
      </w:ins>
      <w:del w:id="3289" w:author="1001210222 Choi" w:date="2025-12-15T18:18:00Z" w16du:dateUtc="2025-12-15T10:18:00Z">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夹皮沟多个金矿床集中区</w:delText>
        </w:r>
        <w:r w:rsidR="00B83096" w:rsidRPr="00654D5F" w:rsidDel="003730A7">
          <w:rPr>
            <w:rFonts w:ascii="Times New Roman" w:eastAsia="宋体" w:hAnsi="Times New Roman"/>
            <w:noProof/>
            <w:sz w:val="21"/>
            <w:szCs w:val="21"/>
            <w:highlight w:val="yellow"/>
            <w:vertAlign w:val="superscript"/>
          </w:rPr>
          <w:delText>[81,</w:delText>
        </w:r>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7</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26</w:delText>
        </w:r>
        <w:r w:rsidR="001C0067" w:rsidRPr="00654D5F" w:rsidDel="003730A7">
          <w:rPr>
            <w:rFonts w:ascii="Times New Roman" w:eastAsia="宋体" w:hAnsi="Times New Roman" w:hint="eastAsia"/>
            <w:noProof/>
            <w:sz w:val="21"/>
            <w:szCs w:val="21"/>
            <w:highlight w:val="yellow"/>
            <w:vertAlign w:val="superscript"/>
          </w:rPr>
          <w:delText>9</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。晚三叠世（约</w:delText>
        </w:r>
        <w:r w:rsidRPr="002F690E" w:rsidDel="003730A7">
          <w:rPr>
            <w:rFonts w:ascii="Times New Roman" w:eastAsia="宋体" w:hAnsi="Times New Roman"/>
            <w:sz w:val="21"/>
            <w:szCs w:val="21"/>
            <w:highlight w:val="white"/>
          </w:rPr>
          <w:delText>230 Ma</w:delText>
        </w:r>
        <w:r w:rsidRPr="002F690E" w:rsidDel="003730A7">
          <w:rPr>
            <w:rFonts w:ascii="Times New Roman" w:eastAsia="宋体" w:hAnsi="Times New Roman" w:hint="eastAsia"/>
            <w:sz w:val="21"/>
            <w:szCs w:val="21"/>
            <w:highlight w:val="white"/>
          </w:rPr>
          <w:delText>）扬子克拉通与华北克拉通的主碰撞期结束</w:delText>
        </w:r>
        <w:r w:rsidR="00CD0D40" w:rsidRPr="00654D5F" w:rsidDel="003730A7">
          <w:rPr>
            <w:rFonts w:ascii="Times New Roman" w:eastAsia="宋体" w:hAnsi="Times New Roman"/>
            <w:noProof/>
            <w:sz w:val="21"/>
            <w:szCs w:val="21"/>
            <w:highlight w:val="yellow"/>
            <w:vertAlign w:val="superscript"/>
          </w:rPr>
          <w:delText>[117-119]</w:delText>
        </w:r>
        <w:r w:rsidRPr="002F690E" w:rsidDel="003730A7">
          <w:rPr>
            <w:rFonts w:ascii="Times New Roman" w:eastAsia="宋体" w:hAnsi="Times New Roman" w:hint="eastAsia"/>
            <w:sz w:val="21"/>
            <w:szCs w:val="21"/>
            <w:highlight w:val="white"/>
          </w:rPr>
          <w:delText>，构造体系于</w:delText>
        </w:r>
        <w:r w:rsidRPr="002F690E" w:rsidDel="003730A7">
          <w:rPr>
            <w:rFonts w:ascii="Times New Roman" w:eastAsia="宋体" w:hAnsi="Times New Roman"/>
            <w:sz w:val="21"/>
            <w:szCs w:val="21"/>
            <w:highlight w:val="white"/>
          </w:rPr>
          <w:delText>220-</w:delText>
        </w:r>
      </w:del>
      <w:ins w:id="3290" w:author="home" w:date="2025-12-08T17:28:00Z">
        <w:del w:id="3291" w:author="1001210222 Choi" w:date="2025-12-15T18:18:00Z" w16du:dateUtc="2025-12-15T10:18:00Z">
          <w:r w:rsidR="006B2F8B" w:rsidDel="003730A7">
            <w:rPr>
              <w:rFonts w:ascii="Times New Roman" w:eastAsia="宋体" w:hAnsi="Times New Roman"/>
              <w:sz w:val="21"/>
              <w:szCs w:val="21"/>
              <w:highlight w:val="white"/>
            </w:rPr>
            <w:delText>~</w:delText>
          </w:r>
        </w:del>
      </w:ins>
      <w:del w:id="3292" w:author="1001210222 Choi" w:date="2025-12-15T18:18:00Z" w16du:dateUtc="2025-12-15T10:18:00Z">
        <w:r w:rsidRPr="002F690E" w:rsidDel="003730A7">
          <w:rPr>
            <w:rFonts w:ascii="Times New Roman" w:eastAsia="宋体" w:hAnsi="Times New Roman"/>
            <w:sz w:val="21"/>
            <w:szCs w:val="21"/>
            <w:highlight w:val="white"/>
          </w:rPr>
          <w:delText>200 Ma</w:delText>
        </w:r>
        <w:r w:rsidRPr="002F690E" w:rsidDel="003730A7">
          <w:rPr>
            <w:rFonts w:ascii="Times New Roman" w:eastAsia="宋体" w:hAnsi="Times New Roman" w:hint="eastAsia"/>
            <w:sz w:val="21"/>
            <w:szCs w:val="21"/>
            <w:highlight w:val="white"/>
          </w:rPr>
          <w:delText>完成了由挤压向伸展的转换。尽管前人认为扬子俯冲后在其北缘与华北克拉通南缘仅发育局部的伸展环境</w:delText>
        </w:r>
        <w:r w:rsidR="00CD0D40" w:rsidRPr="00654D5F" w:rsidDel="003730A7">
          <w:rPr>
            <w:rFonts w:ascii="Times New Roman" w:eastAsia="宋体" w:hAnsi="Times New Roman"/>
            <w:noProof/>
            <w:sz w:val="21"/>
            <w:szCs w:val="21"/>
            <w:highlight w:val="yellow"/>
            <w:vertAlign w:val="superscript"/>
          </w:rPr>
          <w:delText>[122]</w:delText>
        </w:r>
        <w:r w:rsidRPr="002F690E" w:rsidDel="003730A7">
          <w:rPr>
            <w:rFonts w:ascii="Times New Roman" w:eastAsia="宋体" w:hAnsi="Times New Roman" w:hint="eastAsia"/>
            <w:sz w:val="21"/>
            <w:szCs w:val="21"/>
            <w:highlight w:val="white"/>
          </w:rPr>
          <w:delText>，但其与古亚洲洋碰撞后伸展的时空叠加，可能通过应力场协同放大效应，共同促进辽东半岛局部伸展环境的发育及岩石圈的减薄，进而诱发软流圈物质上涌，发育一系列晚三叠世构造运动与岩浆活动，部分矿物的地质年代学计时体系也因高温环境而改造，导致部分前人研究中白云金矿石中蚀变矿物与热液矿物的年代学测试结果为晚三叠世</w:delText>
        </w:r>
        <w:r w:rsidR="009B3407" w:rsidRPr="00654D5F" w:rsidDel="003730A7">
          <w:rPr>
            <w:rFonts w:ascii="Times New Roman" w:eastAsia="宋体" w:hAnsi="Times New Roman" w:cs="Times New Roman"/>
            <w:noProof/>
            <w:sz w:val="21"/>
            <w:szCs w:val="21"/>
            <w:highlight w:val="yellow"/>
            <w:vertAlign w:val="superscript"/>
          </w:rPr>
          <w:delText>[22,25,26,29]</w:delText>
        </w:r>
        <w:r w:rsidRPr="002F690E" w:rsidDel="003730A7">
          <w:rPr>
            <w:rFonts w:ascii="Times New Roman" w:eastAsia="宋体" w:hAnsi="Times New Roman" w:hint="eastAsia"/>
            <w:sz w:val="21"/>
            <w:szCs w:val="21"/>
            <w:highlight w:val="white"/>
          </w:rPr>
          <w:delText>。古太平洋板块于晚三叠世至</w:delText>
        </w:r>
      </w:del>
      <w:ins w:id="3293" w:author="home" w:date="2025-12-08T17:38:00Z">
        <w:del w:id="3294" w:author="1001210222 Choi" w:date="2025-12-15T18:18:00Z" w16du:dateUtc="2025-12-15T10:18:00Z">
          <w:r w:rsidR="00323A1D" w:rsidDel="003730A7">
            <w:rPr>
              <w:rFonts w:ascii="Times New Roman" w:eastAsia="宋体" w:hAnsi="Times New Roman" w:hint="eastAsia"/>
              <w:sz w:val="21"/>
              <w:szCs w:val="21"/>
              <w:highlight w:val="white"/>
            </w:rPr>
            <w:delText>—</w:delText>
          </w:r>
        </w:del>
      </w:ins>
      <w:del w:id="3295" w:author="1001210222 Choi" w:date="2025-12-15T18:18:00Z" w16du:dateUtc="2025-12-15T10:18:00Z">
        <w:r w:rsidRPr="002F690E" w:rsidDel="003730A7">
          <w:rPr>
            <w:rFonts w:ascii="Times New Roman" w:eastAsia="宋体" w:hAnsi="Times New Roman" w:hint="eastAsia"/>
            <w:sz w:val="21"/>
            <w:szCs w:val="21"/>
            <w:highlight w:val="white"/>
          </w:rPr>
          <w:delText>早侏罗世开始斜向（北西</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南东向）俯冲华北克拉通，并在克拉通边缘产生剪切应力</w:delText>
        </w:r>
        <w:r w:rsidR="00B83096" w:rsidRPr="00654D5F" w:rsidDel="003730A7">
          <w:rPr>
            <w:rFonts w:ascii="Times New Roman" w:eastAsia="宋体" w:hAnsi="Times New Roman"/>
            <w:noProof/>
            <w:sz w:val="21"/>
            <w:szCs w:val="21"/>
            <w:highlight w:val="yellow"/>
            <w:vertAlign w:val="superscript"/>
          </w:rPr>
          <w:delText>[84,</w:delText>
        </w:r>
        <w:r w:rsidR="00F209CD" w:rsidRPr="00654D5F" w:rsidDel="003730A7">
          <w:rPr>
            <w:rFonts w:ascii="Times New Roman" w:eastAsia="宋体" w:hAnsi="Times New Roman"/>
            <w:noProof/>
            <w:sz w:val="21"/>
            <w:szCs w:val="21"/>
            <w:highlight w:val="yellow"/>
            <w:vertAlign w:val="superscript"/>
          </w:rPr>
          <w:delText>2</w:delText>
        </w:r>
        <w:r w:rsidR="001C0067" w:rsidRPr="00654D5F" w:rsidDel="003730A7">
          <w:rPr>
            <w:rFonts w:ascii="Times New Roman" w:eastAsia="宋体" w:hAnsi="Times New Roman" w:hint="eastAsia"/>
            <w:noProof/>
            <w:sz w:val="21"/>
            <w:szCs w:val="21"/>
            <w:highlight w:val="yellow"/>
            <w:vertAlign w:val="superscript"/>
          </w:rPr>
          <w:delText>70</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。板块俯冲后回撤所主导的伸展作用在</w:delText>
        </w:r>
        <w:r w:rsidRPr="002F690E" w:rsidDel="003730A7">
          <w:rPr>
            <w:rFonts w:ascii="Times New Roman" w:eastAsia="宋体" w:hAnsi="Times New Roman"/>
            <w:sz w:val="21"/>
            <w:szCs w:val="21"/>
            <w:highlight w:val="white"/>
          </w:rPr>
          <w:delText>130-</w:delText>
        </w:r>
      </w:del>
      <w:ins w:id="3296" w:author="home" w:date="2025-12-08T17:28:00Z">
        <w:del w:id="3297" w:author="1001210222 Choi" w:date="2025-12-15T18:18:00Z" w16du:dateUtc="2025-12-15T10:18:00Z">
          <w:r w:rsidR="006B2F8B" w:rsidDel="003730A7">
            <w:rPr>
              <w:rFonts w:ascii="Times New Roman" w:eastAsia="宋体" w:hAnsi="Times New Roman"/>
              <w:sz w:val="21"/>
              <w:szCs w:val="21"/>
              <w:highlight w:val="white"/>
            </w:rPr>
            <w:delText>~</w:delText>
          </w:r>
        </w:del>
      </w:ins>
      <w:del w:id="3298" w:author="1001210222 Choi" w:date="2025-12-15T18:18:00Z" w16du:dateUtc="2025-12-15T10:18:00Z">
        <w:r w:rsidRPr="002F690E" w:rsidDel="003730A7">
          <w:rPr>
            <w:rFonts w:ascii="Times New Roman" w:eastAsia="宋体" w:hAnsi="Times New Roman"/>
            <w:sz w:val="21"/>
            <w:szCs w:val="21"/>
            <w:highlight w:val="white"/>
          </w:rPr>
          <w:delText>120 Ma</w:delText>
        </w:r>
        <w:r w:rsidRPr="002F690E" w:rsidDel="003730A7">
          <w:rPr>
            <w:rFonts w:ascii="Times New Roman" w:eastAsia="宋体" w:hAnsi="Times New Roman" w:hint="eastAsia"/>
            <w:sz w:val="21"/>
            <w:szCs w:val="21"/>
            <w:highlight w:val="white"/>
          </w:rPr>
          <w:delText>达到峰期</w:delText>
        </w:r>
        <w:r w:rsidR="00CD0D40" w:rsidRPr="00654D5F" w:rsidDel="003730A7">
          <w:rPr>
            <w:rFonts w:ascii="Times New Roman" w:eastAsia="宋体" w:hAnsi="Times New Roman"/>
            <w:noProof/>
            <w:sz w:val="21"/>
            <w:szCs w:val="21"/>
            <w:highlight w:val="yellow"/>
            <w:vertAlign w:val="superscript"/>
          </w:rPr>
          <w:delText>[95,106-108]</w:delText>
        </w:r>
        <w:r w:rsidR="004720DD" w:rsidRPr="002F690E" w:rsidDel="003730A7">
          <w:rPr>
            <w:rFonts w:ascii="Times New Roman" w:eastAsia="宋体" w:hAnsi="Times New Roman" w:hint="eastAsia"/>
            <w:sz w:val="21"/>
            <w:szCs w:val="21"/>
            <w:highlight w:val="white"/>
          </w:rPr>
          <w:delText>，这时期华北克拉通东部岩石圈剧烈减薄，软流圈物质上涌</w:delText>
        </w:r>
        <w:r w:rsidR="00CD0D40" w:rsidRPr="00654D5F" w:rsidDel="003730A7">
          <w:rPr>
            <w:rFonts w:ascii="Times New Roman" w:eastAsia="宋体" w:hAnsi="Times New Roman"/>
            <w:noProof/>
            <w:sz w:val="21"/>
            <w:szCs w:val="21"/>
            <w:highlight w:val="yellow"/>
            <w:vertAlign w:val="superscript"/>
          </w:rPr>
          <w:delText>[93]</w:delText>
        </w:r>
        <w:r w:rsidRPr="002F690E" w:rsidDel="003730A7">
          <w:rPr>
            <w:rFonts w:ascii="Times New Roman" w:eastAsia="宋体" w:hAnsi="Times New Roman" w:hint="eastAsia"/>
            <w:sz w:val="21"/>
            <w:szCs w:val="21"/>
            <w:highlight w:val="white"/>
          </w:rPr>
          <w:delText>，在克拉通东缘形成胶东巨型金矿省</w:delText>
        </w:r>
        <w:r w:rsidR="00CD0D40" w:rsidRPr="00654D5F" w:rsidDel="003730A7">
          <w:rPr>
            <w:rFonts w:ascii="Times New Roman" w:eastAsia="宋体" w:hAnsi="Times New Roman"/>
            <w:noProof/>
            <w:sz w:val="21"/>
            <w:szCs w:val="21"/>
            <w:highlight w:val="yellow"/>
            <w:vertAlign w:val="superscript"/>
          </w:rPr>
          <w:delText>[5-7,10,72</w:delText>
        </w:r>
        <w:r w:rsidR="00DA0264" w:rsidRPr="00654D5F" w:rsidDel="003730A7">
          <w:rPr>
            <w:rFonts w:ascii="Times New Roman" w:eastAsia="宋体" w:hAnsi="Times New Roman" w:hint="eastAsia"/>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1</w:delText>
        </w:r>
        <w:r w:rsidR="00CD0D40"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w:delText>
        </w:r>
        <w:bookmarkEnd w:id="3255"/>
      </w:del>
    </w:p>
    <w:p w14:paraId="081DEE37" w14:textId="02785F92" w:rsidR="00B804E8" w:rsidRPr="00B804E8" w:rsidDel="003730A7" w:rsidRDefault="00654D5F" w:rsidP="008868EF">
      <w:pPr>
        <w:spacing w:after="0" w:line="276" w:lineRule="auto"/>
        <w:ind w:firstLine="420"/>
        <w:jc w:val="both"/>
        <w:rPr>
          <w:del w:id="3299" w:author="1001210222 Choi" w:date="2025-12-15T18:18:00Z" w16du:dateUtc="2025-12-15T10:18:00Z"/>
          <w:rFonts w:ascii="Times New Roman" w:eastAsia="宋体" w:hAnsi="Times New Roman"/>
          <w:sz w:val="21"/>
          <w:szCs w:val="21"/>
        </w:rPr>
      </w:pPr>
      <w:bookmarkStart w:id="3300" w:name="正文段落_133"/>
      <w:del w:id="3301" w:author="1001210222 Choi" w:date="2025-12-15T18:18:00Z" w16du:dateUtc="2025-12-15T10:18:00Z">
        <w:r w:rsidRPr="002F690E" w:rsidDel="003730A7">
          <w:rPr>
            <w:rFonts w:ascii="Times New Roman" w:eastAsia="宋体" w:hAnsi="Times New Roman" w:hint="eastAsia"/>
            <w:sz w:val="21"/>
            <w:szCs w:val="21"/>
            <w:highlight w:val="white"/>
          </w:rPr>
          <w:delText>早白垩世强烈的岩石圈减薄作用与晚三叠世碰撞后伸展</w:delText>
        </w:r>
        <w:r w:rsidR="00086161" w:rsidRPr="002F690E" w:rsidDel="003730A7">
          <w:rPr>
            <w:rFonts w:ascii="Times New Roman" w:eastAsia="宋体" w:hAnsi="Times New Roman" w:hint="eastAsia"/>
            <w:sz w:val="21"/>
            <w:szCs w:val="21"/>
            <w:highlight w:val="white"/>
          </w:rPr>
          <w:delText>环境形成的构造系统</w:delText>
        </w:r>
        <w:r w:rsidRPr="002F690E" w:rsidDel="003730A7">
          <w:rPr>
            <w:rFonts w:ascii="Times New Roman" w:eastAsia="宋体" w:hAnsi="Times New Roman" w:hint="eastAsia"/>
            <w:sz w:val="21"/>
            <w:szCs w:val="21"/>
            <w:highlight w:val="white"/>
          </w:rPr>
          <w:delText>叠加，形成一系列有利于深部物质上升至地壳浅部的通道。板块回撤过程中岩石圈的拆沉导致地幔内部应力梯度的变化，软流圈物质向压力较低区域的底侵为岩石圈带来大量热量</w:delText>
        </w:r>
        <w:r w:rsidR="00B83096" w:rsidRPr="00654D5F" w:rsidDel="003730A7">
          <w:rPr>
            <w:rFonts w:ascii="Times New Roman" w:eastAsia="宋体" w:hAnsi="Times New Roman"/>
            <w:noProof/>
            <w:sz w:val="21"/>
            <w:szCs w:val="21"/>
            <w:highlight w:val="yellow"/>
            <w:vertAlign w:val="superscript"/>
          </w:rPr>
          <w:delText>[242]</w:delText>
        </w:r>
        <w:r w:rsidRPr="002F690E" w:rsidDel="003730A7">
          <w:rPr>
            <w:rFonts w:ascii="Times New Roman" w:eastAsia="宋体" w:hAnsi="Times New Roman" w:hint="eastAsia"/>
            <w:sz w:val="21"/>
            <w:szCs w:val="21"/>
            <w:highlight w:val="white"/>
          </w:rPr>
          <w:delText>。岩石圈地幔与地壳的岩石在高温与热蚀变的作用下部分熔融与就位聚集，分别形成幔源岩浆房与壳源岩浆房</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w:delText>
        </w:r>
        <w:r w:rsidR="00A552B5" w:rsidRPr="00654D5F" w:rsidDel="003730A7">
          <w:rPr>
            <w:rFonts w:ascii="Times New Roman" w:eastAsia="宋体" w:hAnsi="Times New Roman" w:hint="eastAsia"/>
            <w:noProof/>
            <w:sz w:val="21"/>
            <w:szCs w:val="21"/>
            <w:highlight w:val="yellow"/>
            <w:vertAlign w:val="superscript"/>
          </w:rPr>
          <w:delText>7</w:delText>
        </w:r>
        <w:r w:rsidR="001C0067" w:rsidRPr="00654D5F" w:rsidDel="003730A7">
          <w:rPr>
            <w:rFonts w:ascii="Times New Roman" w:eastAsia="宋体" w:hAnsi="Times New Roman" w:hint="eastAsia"/>
            <w:noProof/>
            <w:sz w:val="21"/>
            <w:szCs w:val="21"/>
            <w:highlight w:val="yellow"/>
            <w:vertAlign w:val="superscript"/>
          </w:rPr>
          <w:delText>2</w:delText>
        </w:r>
        <w:r w:rsidR="00B83096" w:rsidRPr="00654D5F" w:rsidDel="003730A7">
          <w:rPr>
            <w:rFonts w:ascii="Times New Roman" w:eastAsia="宋体" w:hAnsi="Times New Roman"/>
            <w:noProof/>
            <w:sz w:val="21"/>
            <w:szCs w:val="21"/>
            <w:highlight w:val="yellow"/>
            <w:vertAlign w:val="superscript"/>
          </w:rPr>
          <w:delText>,</w:delText>
        </w:r>
      </w:del>
      <w:ins w:id="3302" w:author="home" w:date="2025-12-08T17:03:00Z">
        <w:del w:id="3303" w:author="1001210222 Choi" w:date="2025-12-15T18:18:00Z" w16du:dateUtc="2025-12-15T10:18:00Z">
          <w:r w:rsidR="0008619E" w:rsidDel="003730A7">
            <w:rPr>
              <w:rFonts w:ascii="Times New Roman" w:eastAsia="宋体" w:hAnsi="Times New Roman"/>
              <w:noProof/>
              <w:sz w:val="21"/>
              <w:szCs w:val="21"/>
              <w:highlight w:val="yellow"/>
              <w:vertAlign w:val="superscript"/>
            </w:rPr>
            <w:delText>-</w:delText>
          </w:r>
        </w:del>
      </w:ins>
      <w:del w:id="3304" w:author="1001210222 Choi" w:date="2025-12-15T18:18:00Z" w16du:dateUtc="2025-12-15T10:18:00Z">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3</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，之后幔源端元与壳源端元相互作用形成具有壳幔混合特征的岩浆。这些岩浆在上升过程中，降温减压并逐渐冷却结晶，形成早白垩世脉岩（</w:delText>
        </w:r>
        <w:r w:rsidR="0013243B" w:rsidRPr="002F690E" w:rsidDel="003730A7">
          <w:rPr>
            <w:rFonts w:ascii="Times New Roman" w:eastAsia="宋体" w:hAnsi="Times New Roman" w:hint="eastAsia"/>
            <w:sz w:val="21"/>
            <w:szCs w:val="21"/>
            <w:highlight w:val="white"/>
          </w:rPr>
          <w:delText>图</w:delText>
        </w:r>
        <w:r w:rsidR="0013243B" w:rsidRPr="002F690E" w:rsidDel="003730A7">
          <w:rPr>
            <w:rFonts w:ascii="Times New Roman" w:eastAsia="宋体" w:hAnsi="Times New Roman"/>
            <w:sz w:val="21"/>
            <w:szCs w:val="21"/>
            <w:highlight w:val="white"/>
          </w:rPr>
          <w:delText>15</w:delText>
        </w:r>
      </w:del>
      <w:ins w:id="3305" w:author="home" w:date="2025-12-08T17:04:00Z">
        <w:del w:id="3306" w:author="1001210222 Choi" w:date="2025-12-15T18:18:00Z" w16du:dateUtc="2025-12-15T10:18:00Z">
          <w:r w:rsidR="00533B86" w:rsidRPr="00654D5F" w:rsidDel="003730A7">
            <w:rPr>
              <w:rFonts w:ascii="Times New Roman" w:eastAsia="宋体" w:hAnsi="Times New Roman"/>
              <w:noProof/>
              <w:sz w:val="21"/>
              <w:szCs w:val="21"/>
              <w:highlight w:val="yellow"/>
              <w:vertAlign w:val="superscript"/>
            </w:rPr>
            <w:delText>[</w:delText>
          </w:r>
          <w:r w:rsidR="00533B86" w:rsidDel="003730A7">
            <w:rPr>
              <w:rFonts w:ascii="Times New Roman" w:eastAsia="宋体" w:hAnsi="Times New Roman"/>
              <w:noProof/>
              <w:sz w:val="21"/>
              <w:szCs w:val="21"/>
              <w:highlight w:val="yellow"/>
              <w:vertAlign w:val="superscript"/>
            </w:rPr>
            <w:delText>10,274</w:delText>
          </w:r>
          <w:r w:rsidR="00533B86" w:rsidRPr="00654D5F" w:rsidDel="003730A7">
            <w:rPr>
              <w:rFonts w:ascii="Times New Roman" w:eastAsia="宋体" w:hAnsi="Times New Roman"/>
              <w:noProof/>
              <w:sz w:val="21"/>
              <w:szCs w:val="21"/>
              <w:highlight w:val="yellow"/>
              <w:vertAlign w:val="superscript"/>
            </w:rPr>
            <w:delText>]</w:delText>
          </w:r>
        </w:del>
      </w:ins>
      <w:del w:id="3307" w:author="1001210222 Choi" w:date="2025-12-15T18:18:00Z" w16du:dateUtc="2025-12-15T10:18:00Z">
        <w:r w:rsidRPr="002F690E" w:rsidDel="003730A7">
          <w:rPr>
            <w:rFonts w:ascii="Times New Roman" w:eastAsia="宋体" w:hAnsi="Times New Roman" w:hint="eastAsia"/>
            <w:sz w:val="21"/>
            <w:szCs w:val="21"/>
            <w:highlight w:val="white"/>
          </w:rPr>
          <w:delText>）。</w:delText>
        </w:r>
        <w:bookmarkEnd w:id="3300"/>
      </w:del>
    </w:p>
    <w:p w14:paraId="152C2268" w14:textId="563F3219" w:rsidR="00B804E8" w:rsidRPr="00B804E8" w:rsidDel="003730A7" w:rsidRDefault="00654D5F" w:rsidP="008868EF">
      <w:pPr>
        <w:spacing w:after="0" w:line="276" w:lineRule="auto"/>
        <w:jc w:val="center"/>
        <w:rPr>
          <w:del w:id="3308" w:author="1001210222 Choi" w:date="2025-12-15T18:18:00Z" w16du:dateUtc="2025-12-15T10:18:00Z"/>
          <w:rFonts w:ascii="Times New Roman" w:eastAsia="宋体" w:hAnsi="Times New Roman"/>
          <w:sz w:val="21"/>
          <w:szCs w:val="21"/>
        </w:rPr>
      </w:pPr>
      <w:bookmarkStart w:id="3309" w:name="嵌入式图形_15"/>
      <w:del w:id="3310" w:author="1001210222 Choi" w:date="2025-12-09T10:07:00Z" w16du:dateUtc="2025-12-09T02:07:00Z">
        <w:r w:rsidRPr="00CD4B7C" w:rsidDel="002A6399">
          <w:rPr>
            <w:rFonts w:ascii="Times New Roman" w:eastAsia="宋体" w:hAnsi="Times New Roman"/>
            <w:noProof/>
            <w:color w:val="000000" w:themeColor="text1"/>
            <w:sz w:val="21"/>
            <w:szCs w:val="21"/>
          </w:rPr>
          <w:drawing>
            <wp:inline distT="0" distB="0" distL="0" distR="0" wp14:anchorId="64B01EAD" wp14:editId="5A37EF35">
              <wp:extent cx="4319626" cy="4661611"/>
              <wp:effectExtent l="0" t="0" r="5080" b="5715"/>
              <wp:docPr id="15928573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4366" name="图片 159285739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626" cy="4661611"/>
                      </a:xfrm>
                      <a:prstGeom prst="rect">
                        <a:avLst/>
                      </a:prstGeom>
                    </pic:spPr>
                  </pic:pic>
                </a:graphicData>
              </a:graphic>
            </wp:inline>
          </w:drawing>
        </w:r>
      </w:del>
      <w:bookmarkEnd w:id="3309"/>
    </w:p>
    <w:p w14:paraId="3B7ADB10" w14:textId="0D1B317D" w:rsidR="00B804E8" w:rsidRPr="00B804E8" w:rsidDel="003730A7" w:rsidRDefault="00654D5F" w:rsidP="008868EF">
      <w:pPr>
        <w:spacing w:after="0" w:line="240" w:lineRule="auto"/>
        <w:ind w:firstLine="420"/>
        <w:jc w:val="both"/>
        <w:rPr>
          <w:del w:id="3311" w:author="1001210222 Choi" w:date="2025-12-15T18:18:00Z" w16du:dateUtc="2025-12-15T10:18:00Z"/>
          <w:rFonts w:ascii="Times New Roman" w:eastAsia="仿宋" w:hAnsi="Times New Roman"/>
          <w:sz w:val="18"/>
          <w:szCs w:val="18"/>
        </w:rPr>
      </w:pPr>
      <w:bookmarkStart w:id="3312" w:name="中文图序_14"/>
      <w:bookmarkStart w:id="3313" w:name="中文图题_14"/>
      <w:commentRangeStart w:id="3314"/>
      <w:commentRangeStart w:id="3315"/>
      <w:del w:id="3316" w:author="1001210222 Choi" w:date="2025-12-15T18:18:00Z" w16du:dateUtc="2025-12-15T10:18:00Z">
        <w:r w:rsidRPr="002F690E" w:rsidDel="003730A7">
          <w:rPr>
            <w:rFonts w:ascii="Times New Roman" w:eastAsia="仿宋" w:hAnsi="Times New Roman" w:hint="eastAsia"/>
            <w:sz w:val="18"/>
            <w:szCs w:val="18"/>
            <w:highlight w:val="white"/>
          </w:rPr>
          <w:delText>图</w:delText>
        </w:r>
        <w:r w:rsidRPr="002F690E" w:rsidDel="003730A7">
          <w:rPr>
            <w:rFonts w:ascii="Times New Roman" w:eastAsia="仿宋" w:hAnsi="Times New Roman"/>
            <w:sz w:val="18"/>
            <w:szCs w:val="18"/>
            <w:highlight w:val="white"/>
          </w:rPr>
          <w:delText>15</w:delText>
        </w:r>
        <w:bookmarkEnd w:id="3312"/>
        <w:commentRangeEnd w:id="3314"/>
        <w:r w:rsidR="00E24A52" w:rsidDel="003730A7">
          <w:rPr>
            <w:rStyle w:val="afa"/>
          </w:rPr>
          <w:commentReference w:id="3314"/>
        </w:r>
        <w:commentRangeEnd w:id="3315"/>
        <w:r w:rsidR="0058347F" w:rsidDel="003730A7">
          <w:rPr>
            <w:rStyle w:val="afa"/>
          </w:rPr>
          <w:commentReference w:id="3315"/>
        </w:r>
        <w:r w:rsidRPr="002F690E" w:rsidDel="003730A7">
          <w:rPr>
            <w:rFonts w:ascii="Times New Roman" w:eastAsia="仿宋" w:hAnsi="Times New Roman"/>
            <w:sz w:val="18"/>
            <w:szCs w:val="18"/>
            <w:highlight w:val="white"/>
          </w:rPr>
          <w:delText xml:space="preserve"> </w:delText>
        </w:r>
        <w:r w:rsidRPr="002F690E" w:rsidDel="003730A7">
          <w:rPr>
            <w:rFonts w:ascii="Times New Roman" w:eastAsia="仿宋" w:hAnsi="Times New Roman" w:hint="eastAsia"/>
            <w:sz w:val="18"/>
            <w:szCs w:val="18"/>
            <w:highlight w:val="white"/>
          </w:rPr>
          <w:delText>早白垩世古太平洋板块俯冲华北克拉通（</w:delText>
        </w:r>
        <w:r w:rsidRPr="002F690E" w:rsidDel="003730A7">
          <w:rPr>
            <w:rFonts w:ascii="Times New Roman" w:eastAsia="仿宋" w:hAnsi="Times New Roman"/>
            <w:sz w:val="18"/>
            <w:szCs w:val="18"/>
            <w:highlight w:val="white"/>
          </w:rPr>
          <w:delText>A</w:delText>
        </w:r>
        <w:r w:rsidRPr="002F690E" w:rsidDel="003730A7">
          <w:rPr>
            <w:rFonts w:ascii="Times New Roman" w:eastAsia="仿宋" w:hAnsi="Times New Roman" w:hint="eastAsia"/>
            <w:sz w:val="18"/>
            <w:szCs w:val="18"/>
            <w:highlight w:val="white"/>
          </w:rPr>
          <w:delText>）及白云金矿床成矿模式图（</w:delText>
        </w:r>
        <w:r w:rsidRPr="002F690E" w:rsidDel="003730A7">
          <w:rPr>
            <w:rFonts w:ascii="Times New Roman" w:eastAsia="仿宋" w:hAnsi="Times New Roman"/>
            <w:sz w:val="18"/>
            <w:szCs w:val="18"/>
            <w:highlight w:val="white"/>
          </w:rPr>
          <w:delText>B</w:delText>
        </w:r>
        <w:r w:rsidRPr="002F690E" w:rsidDel="003730A7">
          <w:rPr>
            <w:rFonts w:ascii="Times New Roman" w:eastAsia="仿宋" w:hAnsi="Times New Roman" w:hint="eastAsia"/>
            <w:sz w:val="18"/>
            <w:szCs w:val="18"/>
            <w:highlight w:val="white"/>
          </w:rPr>
          <w:delText>）；</w:delText>
        </w:r>
      </w:del>
      <w:ins w:id="3317" w:author="home" w:date="2025-12-08T17:04:00Z">
        <w:del w:id="3318" w:author="1001210222 Choi" w:date="2025-12-15T18:18:00Z" w16du:dateUtc="2025-12-15T10:18:00Z">
          <w:r w:rsidR="0008619E" w:rsidDel="003730A7">
            <w:rPr>
              <w:rFonts w:ascii="Times New Roman" w:eastAsia="仿宋" w:hAnsi="Times New Roman" w:hint="eastAsia"/>
              <w:sz w:val="18"/>
              <w:szCs w:val="18"/>
              <w:highlight w:val="white"/>
            </w:rPr>
            <w:delText>（</w:delText>
          </w:r>
        </w:del>
      </w:ins>
      <w:del w:id="3319" w:author="1001210222 Choi" w:date="2025-12-15T18:18:00Z" w16du:dateUtc="2025-12-15T10:18:00Z">
        <w:r w:rsidRPr="002F690E" w:rsidDel="003730A7">
          <w:rPr>
            <w:rFonts w:ascii="Times New Roman" w:eastAsia="仿宋" w:hAnsi="Times New Roman" w:hint="eastAsia"/>
            <w:sz w:val="18"/>
            <w:szCs w:val="18"/>
            <w:highlight w:val="white"/>
          </w:rPr>
          <w:delText>据文献</w:delText>
        </w:r>
        <w:r w:rsidR="00B83096" w:rsidRPr="00654D5F" w:rsidDel="003730A7">
          <w:rPr>
            <w:rFonts w:ascii="Times New Roman" w:eastAsia="仿宋" w:hAnsi="Times New Roman"/>
            <w:noProof/>
            <w:sz w:val="18"/>
            <w:szCs w:val="18"/>
            <w:highlight w:val="yellow"/>
          </w:rPr>
          <w:delText>[10,</w:delText>
        </w:r>
        <w:r w:rsidR="00F209CD" w:rsidRPr="00654D5F" w:rsidDel="003730A7">
          <w:rPr>
            <w:rFonts w:ascii="Times New Roman" w:eastAsia="仿宋" w:hAnsi="Times New Roman"/>
            <w:noProof/>
            <w:sz w:val="18"/>
            <w:szCs w:val="18"/>
            <w:highlight w:val="yellow"/>
          </w:rPr>
          <w:delText>27</w:delText>
        </w:r>
        <w:r w:rsidR="001C0067" w:rsidRPr="00654D5F" w:rsidDel="003730A7">
          <w:rPr>
            <w:rFonts w:ascii="Times New Roman" w:eastAsia="仿宋" w:hAnsi="Times New Roman" w:hint="eastAsia"/>
            <w:noProof/>
            <w:sz w:val="18"/>
            <w:szCs w:val="18"/>
            <w:highlight w:val="yellow"/>
          </w:rPr>
          <w:delText>4</w:delText>
        </w:r>
        <w:r w:rsidR="00B83096" w:rsidRPr="00654D5F" w:rsidDel="003730A7">
          <w:rPr>
            <w:rFonts w:ascii="Times New Roman" w:eastAsia="仿宋" w:hAnsi="Times New Roman"/>
            <w:noProof/>
            <w:sz w:val="18"/>
            <w:szCs w:val="18"/>
            <w:highlight w:val="yellow"/>
          </w:rPr>
          <w:delText>]</w:delText>
        </w:r>
        <w:r w:rsidRPr="002F690E" w:rsidDel="003730A7">
          <w:rPr>
            <w:rFonts w:ascii="Times New Roman" w:eastAsia="仿宋" w:hAnsi="Times New Roman" w:hint="eastAsia"/>
            <w:sz w:val="18"/>
            <w:szCs w:val="18"/>
            <w:highlight w:val="white"/>
          </w:rPr>
          <w:delText>修改</w:delText>
        </w:r>
      </w:del>
      <w:bookmarkEnd w:id="3313"/>
      <w:ins w:id="3320" w:author="home" w:date="2025-12-08T17:04:00Z">
        <w:del w:id="3321" w:author="1001210222 Choi" w:date="2025-12-15T18:18:00Z" w16du:dateUtc="2025-12-15T10:18:00Z">
          <w:r w:rsidR="0008619E" w:rsidDel="003730A7">
            <w:rPr>
              <w:rFonts w:ascii="Times New Roman" w:eastAsia="仿宋" w:hAnsi="Times New Roman" w:hint="eastAsia"/>
              <w:sz w:val="18"/>
              <w:szCs w:val="18"/>
              <w:highlight w:val="white"/>
            </w:rPr>
            <w:delText>）</w:delText>
          </w:r>
        </w:del>
      </w:ins>
    </w:p>
    <w:p w14:paraId="7B9C9776" w14:textId="4D713C8D" w:rsidR="00B804E8" w:rsidRPr="00B804E8" w:rsidDel="003730A7" w:rsidRDefault="00654D5F" w:rsidP="008868EF">
      <w:pPr>
        <w:spacing w:after="0" w:line="240" w:lineRule="auto"/>
        <w:ind w:firstLine="420"/>
        <w:jc w:val="both"/>
        <w:rPr>
          <w:del w:id="3322" w:author="1001210222 Choi" w:date="2025-12-15T18:18:00Z" w16du:dateUtc="2025-12-15T10:18:00Z"/>
          <w:rFonts w:ascii="Times New Roman" w:eastAsia="仿宋" w:hAnsi="Times New Roman"/>
          <w:sz w:val="18"/>
          <w:szCs w:val="18"/>
        </w:rPr>
      </w:pPr>
      <w:bookmarkStart w:id="3323" w:name="英文图序_28"/>
      <w:bookmarkStart w:id="3324" w:name="英文图题_14"/>
      <w:del w:id="3325" w:author="1001210222 Choi" w:date="2025-12-15T18:18:00Z" w16du:dateUtc="2025-12-15T10:18:00Z">
        <w:r w:rsidRPr="002F690E" w:rsidDel="003730A7">
          <w:rPr>
            <w:rFonts w:ascii="Times New Roman" w:eastAsia="仿宋" w:hAnsi="Times New Roman"/>
            <w:sz w:val="18"/>
            <w:szCs w:val="18"/>
            <w:highlight w:val="white"/>
          </w:rPr>
          <w:delText>Fig</w:delText>
        </w:r>
      </w:del>
      <w:ins w:id="3326" w:author="home" w:date="2025-12-08T17:04:00Z">
        <w:del w:id="3327" w:author="1001210222 Choi" w:date="2025-12-15T18:18:00Z" w16du:dateUtc="2025-12-15T10:18:00Z">
          <w:r w:rsidR="003C4D2F" w:rsidDel="003730A7">
            <w:rPr>
              <w:rFonts w:ascii="Times New Roman" w:eastAsia="仿宋" w:hAnsi="Times New Roman"/>
              <w:sz w:val="18"/>
              <w:szCs w:val="18"/>
              <w:highlight w:val="white"/>
            </w:rPr>
            <w:delText>.</w:delText>
          </w:r>
        </w:del>
      </w:ins>
      <w:del w:id="3328" w:author="1001210222 Choi" w:date="2025-12-15T18:18:00Z" w16du:dateUtc="2025-12-15T10:18:00Z">
        <w:r w:rsidRPr="002F690E" w:rsidDel="003730A7">
          <w:rPr>
            <w:rFonts w:ascii="Times New Roman" w:eastAsia="仿宋" w:hAnsi="Times New Roman"/>
            <w:sz w:val="18"/>
            <w:szCs w:val="18"/>
            <w:highlight w:val="white"/>
          </w:rPr>
          <w:delText>ure 15.</w:delText>
        </w:r>
        <w:bookmarkEnd w:id="3323"/>
        <w:r w:rsidRPr="002F690E" w:rsidDel="003730A7">
          <w:rPr>
            <w:rFonts w:ascii="Times New Roman" w:eastAsia="仿宋" w:hAnsi="Times New Roman"/>
            <w:sz w:val="18"/>
            <w:szCs w:val="18"/>
            <w:highlight w:val="white"/>
          </w:rPr>
          <w:delText xml:space="preserve"> Schematic diagram illustrating the subduction of the paleo-Pacific plate beneath the North China Craton during the Early Cretaceous (A) and the gold mineralization model of the Baiyun gold deposit (B). Modified after </w:delText>
        </w:r>
        <w:r w:rsidR="009118DA" w:rsidRPr="002F690E" w:rsidDel="003730A7">
          <w:rPr>
            <w:rFonts w:ascii="Times New Roman" w:eastAsia="仿宋" w:hAnsi="Times New Roman"/>
            <w:sz w:val="18"/>
            <w:szCs w:val="18"/>
            <w:highlight w:val="white"/>
          </w:rPr>
          <w:delText xml:space="preserve">references </w:delText>
        </w:r>
        <w:r w:rsidR="00B83096" w:rsidRPr="00654D5F" w:rsidDel="003730A7">
          <w:rPr>
            <w:rFonts w:ascii="Times New Roman" w:eastAsia="仿宋" w:hAnsi="Times New Roman"/>
            <w:noProof/>
            <w:sz w:val="18"/>
            <w:szCs w:val="18"/>
            <w:highlight w:val="yellow"/>
          </w:rPr>
          <w:delText>[10,</w:delText>
        </w:r>
        <w:r w:rsidR="00F209CD" w:rsidRPr="00654D5F" w:rsidDel="003730A7">
          <w:rPr>
            <w:rFonts w:ascii="Times New Roman" w:eastAsia="仿宋" w:hAnsi="Times New Roman"/>
            <w:noProof/>
            <w:sz w:val="18"/>
            <w:szCs w:val="18"/>
            <w:highlight w:val="yellow"/>
          </w:rPr>
          <w:delText>27</w:delText>
        </w:r>
        <w:r w:rsidR="001C0067" w:rsidRPr="00654D5F" w:rsidDel="003730A7">
          <w:rPr>
            <w:rFonts w:ascii="Times New Roman" w:eastAsia="仿宋" w:hAnsi="Times New Roman" w:hint="eastAsia"/>
            <w:noProof/>
            <w:sz w:val="18"/>
            <w:szCs w:val="18"/>
            <w:highlight w:val="yellow"/>
          </w:rPr>
          <w:delText>4</w:delText>
        </w:r>
        <w:r w:rsidR="00B83096" w:rsidRPr="00654D5F" w:rsidDel="003730A7">
          <w:rPr>
            <w:rFonts w:ascii="Times New Roman" w:eastAsia="仿宋" w:hAnsi="Times New Roman"/>
            <w:noProof/>
            <w:sz w:val="18"/>
            <w:szCs w:val="18"/>
            <w:highlight w:val="yellow"/>
          </w:rPr>
          <w:delText>]</w:delText>
        </w:r>
      </w:del>
      <w:bookmarkEnd w:id="3324"/>
      <w:ins w:id="3329" w:author="home" w:date="2025-12-08T17:04:00Z">
        <w:del w:id="3330" w:author="1001210222 Choi" w:date="2025-12-15T18:18:00Z" w16du:dateUtc="2025-12-15T10:18:00Z">
          <w:r w:rsidR="00A35FFA" w:rsidDel="003730A7">
            <w:rPr>
              <w:rFonts w:ascii="Times New Roman" w:eastAsia="仿宋" w:hAnsi="Times New Roman"/>
              <w:noProof/>
              <w:sz w:val="18"/>
              <w:szCs w:val="18"/>
            </w:rPr>
            <w:delText>.</w:delText>
          </w:r>
        </w:del>
      </w:ins>
    </w:p>
    <w:p w14:paraId="56771C75" w14:textId="7481BF23" w:rsidR="00B804E8" w:rsidRPr="00B804E8" w:rsidDel="003730A7" w:rsidRDefault="00654D5F" w:rsidP="008868EF">
      <w:pPr>
        <w:spacing w:after="0" w:line="276" w:lineRule="auto"/>
        <w:ind w:firstLine="420"/>
        <w:jc w:val="both"/>
        <w:rPr>
          <w:del w:id="3331" w:author="1001210222 Choi" w:date="2025-12-15T18:18:00Z" w16du:dateUtc="2025-12-15T10:18:00Z"/>
          <w:rFonts w:ascii="Times New Roman" w:eastAsia="宋体" w:hAnsi="Times New Roman"/>
          <w:sz w:val="21"/>
          <w:szCs w:val="21"/>
        </w:rPr>
      </w:pPr>
      <w:bookmarkStart w:id="3332" w:name="正文段落_135"/>
      <w:del w:id="3333" w:author="1001210222 Choi" w:date="2025-12-15T18:18:00Z" w16du:dateUtc="2025-12-15T10:18:00Z">
        <w:r w:rsidRPr="002F690E" w:rsidDel="003730A7">
          <w:rPr>
            <w:rFonts w:ascii="Times New Roman" w:eastAsia="宋体" w:hAnsi="Times New Roman" w:hint="eastAsia"/>
            <w:sz w:val="21"/>
            <w:szCs w:val="21"/>
            <w:highlight w:val="white"/>
          </w:rPr>
          <w:delText>由于岩石矿物结构稳定性在高温条件下的降低，金等成矿物质从原始赋存状态中活化</w:delText>
        </w:r>
        <w:r w:rsidR="00B83096" w:rsidRPr="00654D5F" w:rsidDel="003730A7">
          <w:rPr>
            <w:rFonts w:ascii="Times New Roman" w:eastAsia="宋体" w:hAnsi="Times New Roman"/>
            <w:noProof/>
            <w:sz w:val="21"/>
            <w:szCs w:val="21"/>
            <w:highlight w:val="yellow"/>
            <w:vertAlign w:val="superscript"/>
          </w:rPr>
          <w:delText>[5,</w:delText>
        </w:r>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5</w:delText>
        </w:r>
        <w:r w:rsidR="00B83096" w:rsidRPr="00654D5F" w:rsidDel="003730A7">
          <w:rPr>
            <w:rFonts w:ascii="Times New Roman" w:eastAsia="宋体" w:hAnsi="Times New Roman"/>
            <w:noProof/>
            <w:sz w:val="21"/>
            <w:szCs w:val="21"/>
            <w:highlight w:val="yellow"/>
            <w:vertAlign w:val="superscript"/>
          </w:rPr>
          <w:delText>,</w:delText>
        </w:r>
      </w:del>
      <w:ins w:id="3334" w:author="home" w:date="2025-12-08T17:04:00Z">
        <w:del w:id="3335" w:author="1001210222 Choi" w:date="2025-12-15T18:18:00Z" w16du:dateUtc="2025-12-15T10:18:00Z">
          <w:r w:rsidR="003C4D2F" w:rsidDel="003730A7">
            <w:rPr>
              <w:rFonts w:ascii="Times New Roman" w:eastAsia="宋体" w:hAnsi="Times New Roman"/>
              <w:noProof/>
              <w:sz w:val="21"/>
              <w:szCs w:val="21"/>
              <w:highlight w:val="yellow"/>
              <w:vertAlign w:val="superscript"/>
            </w:rPr>
            <w:delText>-</w:delText>
          </w:r>
        </w:del>
      </w:ins>
      <w:del w:id="3336" w:author="1001210222 Choi" w:date="2025-12-15T18:18:00Z" w16du:dateUtc="2025-12-15T10:18:00Z">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6</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。具有高流动性与化学活性的变质热液，在运移过程中搬运与富集金等成矿物质，进而形成初始的成矿流体</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7</w:delText>
        </w:r>
        <w:r w:rsidR="00B83096" w:rsidRPr="00654D5F" w:rsidDel="003730A7">
          <w:rPr>
            <w:rFonts w:ascii="Times New Roman" w:eastAsia="宋体" w:hAnsi="Times New Roman"/>
            <w:noProof/>
            <w:sz w:val="21"/>
            <w:szCs w:val="21"/>
            <w:highlight w:val="yellow"/>
            <w:vertAlign w:val="superscript"/>
          </w:rPr>
          <w:delText>,</w:delText>
        </w:r>
      </w:del>
      <w:ins w:id="3337" w:author="home" w:date="2025-12-08T17:05:00Z">
        <w:del w:id="3338" w:author="1001210222 Choi" w:date="2025-12-15T18:18:00Z" w16du:dateUtc="2025-12-15T10:18:00Z">
          <w:r w:rsidR="00C4393D" w:rsidDel="003730A7">
            <w:rPr>
              <w:rFonts w:ascii="Times New Roman" w:eastAsia="宋体" w:hAnsi="Times New Roman"/>
              <w:noProof/>
              <w:sz w:val="21"/>
              <w:szCs w:val="21"/>
              <w:highlight w:val="yellow"/>
              <w:vertAlign w:val="superscript"/>
            </w:rPr>
            <w:delText>-</w:delText>
          </w:r>
        </w:del>
      </w:ins>
      <w:del w:id="3339" w:author="1001210222 Choi" w:date="2025-12-15T18:18:00Z" w16du:dateUtc="2025-12-15T10:18:00Z">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8</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。在上升过程中，成矿流体不断与周围岩石发生水</w:delText>
        </w:r>
        <w:r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hint="eastAsia"/>
            <w:sz w:val="21"/>
            <w:szCs w:val="21"/>
            <w:highlight w:val="white"/>
          </w:rPr>
          <w:delText>岩反应，由于物质成分，结构构造等受流体改造，围岩发生蚀变</w:delText>
        </w:r>
        <w:r w:rsidR="00CD0D40" w:rsidRPr="00654D5F" w:rsidDel="003730A7">
          <w:rPr>
            <w:rFonts w:ascii="Times New Roman" w:eastAsia="宋体" w:hAnsi="Times New Roman" w:cs="Times New Roman"/>
            <w:noProof/>
            <w:sz w:val="21"/>
            <w:szCs w:val="21"/>
            <w:highlight w:val="yellow"/>
            <w:vertAlign w:val="superscript"/>
          </w:rPr>
          <w:delText>[26,31,79]</w:delText>
        </w:r>
        <w:r w:rsidRPr="002F690E" w:rsidDel="003730A7">
          <w:rPr>
            <w:rFonts w:ascii="Times New Roman" w:eastAsia="宋体" w:hAnsi="Times New Roman" w:hint="eastAsia"/>
            <w:sz w:val="21"/>
            <w:szCs w:val="21"/>
            <w:highlight w:val="white"/>
          </w:rPr>
          <w:delText>。成矿流体进一步萃取岩石中的成矿物质</w:delText>
        </w:r>
        <w:r w:rsidR="00B83096" w:rsidRPr="00654D5F" w:rsidDel="003730A7">
          <w:rPr>
            <w:rFonts w:ascii="Times New Roman" w:eastAsia="宋体" w:hAnsi="Times New Roman"/>
            <w:noProof/>
            <w:sz w:val="21"/>
            <w:szCs w:val="21"/>
            <w:highlight w:val="yellow"/>
            <w:vertAlign w:val="superscript"/>
          </w:rPr>
          <w:delText>[</w:delText>
        </w:r>
        <w:r w:rsidR="00F209CD" w:rsidRPr="00654D5F" w:rsidDel="003730A7">
          <w:rPr>
            <w:rFonts w:ascii="Times New Roman" w:eastAsia="宋体" w:hAnsi="Times New Roman"/>
            <w:noProof/>
            <w:sz w:val="21"/>
            <w:szCs w:val="21"/>
            <w:highlight w:val="yellow"/>
            <w:vertAlign w:val="superscript"/>
          </w:rPr>
          <w:delText>27</w:delText>
        </w:r>
        <w:r w:rsidR="001C0067" w:rsidRPr="00654D5F" w:rsidDel="003730A7">
          <w:rPr>
            <w:rFonts w:ascii="Times New Roman" w:eastAsia="宋体" w:hAnsi="Times New Roman" w:hint="eastAsia"/>
            <w:noProof/>
            <w:sz w:val="21"/>
            <w:szCs w:val="21"/>
            <w:highlight w:val="yellow"/>
            <w:vertAlign w:val="superscript"/>
          </w:rPr>
          <w:delText>9</w:delText>
        </w:r>
        <w:r w:rsidR="00B83096" w:rsidRPr="00654D5F" w:rsidDel="003730A7">
          <w:rPr>
            <w:rFonts w:ascii="Times New Roman" w:eastAsia="宋体" w:hAnsi="Times New Roman"/>
            <w:noProof/>
            <w:sz w:val="21"/>
            <w:szCs w:val="21"/>
            <w:highlight w:val="yellow"/>
            <w:vertAlign w:val="superscript"/>
          </w:rPr>
          <w:delText>,</w:delText>
        </w:r>
      </w:del>
      <w:ins w:id="3340" w:author="home" w:date="2025-12-08T17:06:00Z">
        <w:del w:id="3341" w:author="1001210222 Choi" w:date="2025-12-15T18:18:00Z" w16du:dateUtc="2025-12-15T10:18:00Z">
          <w:r w:rsidR="00C4393D" w:rsidDel="003730A7">
            <w:rPr>
              <w:rFonts w:ascii="Times New Roman" w:eastAsia="宋体" w:hAnsi="Times New Roman"/>
              <w:noProof/>
              <w:sz w:val="21"/>
              <w:szCs w:val="21"/>
              <w:highlight w:val="yellow"/>
              <w:vertAlign w:val="superscript"/>
            </w:rPr>
            <w:delText>-</w:delText>
          </w:r>
        </w:del>
      </w:ins>
      <w:del w:id="3342" w:author="1001210222 Choi" w:date="2025-12-15T18:18:00Z" w16du:dateUtc="2025-12-15T10:18:00Z">
        <w:r w:rsidR="00F209CD" w:rsidRPr="00654D5F" w:rsidDel="003730A7">
          <w:rPr>
            <w:rFonts w:ascii="Times New Roman" w:eastAsia="宋体" w:hAnsi="Times New Roman"/>
            <w:noProof/>
            <w:sz w:val="21"/>
            <w:szCs w:val="21"/>
            <w:highlight w:val="yellow"/>
            <w:vertAlign w:val="superscript"/>
          </w:rPr>
          <w:delText>2</w:delText>
        </w:r>
        <w:r w:rsidR="001C0067" w:rsidRPr="00654D5F" w:rsidDel="003730A7">
          <w:rPr>
            <w:rFonts w:ascii="Times New Roman" w:eastAsia="宋体" w:hAnsi="Times New Roman" w:hint="eastAsia"/>
            <w:noProof/>
            <w:sz w:val="21"/>
            <w:szCs w:val="21"/>
            <w:highlight w:val="yellow"/>
            <w:vertAlign w:val="superscript"/>
          </w:rPr>
          <w:delText>80</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，并在上升至地壳浅部时与大气降水混合，于有利构造位置通过流体混合与沸腾作用卸载成矿</w:delText>
        </w:r>
      </w:del>
      <w:ins w:id="3343" w:author="home" w:date="2025-12-08T17:05:00Z">
        <w:del w:id="3344" w:author="1001210222 Choi" w:date="2025-12-15T18:18:00Z" w16du:dateUtc="2025-12-15T10:18:00Z">
          <w:r w:rsidR="00C4393D" w:rsidRPr="00654D5F" w:rsidDel="003730A7">
            <w:rPr>
              <w:rFonts w:ascii="Times New Roman" w:eastAsia="宋体" w:hAnsi="Times New Roman"/>
              <w:noProof/>
              <w:sz w:val="21"/>
              <w:szCs w:val="21"/>
              <w:highlight w:val="yellow"/>
              <w:vertAlign w:val="superscript"/>
            </w:rPr>
            <w:delText>[90,2</w:delText>
          </w:r>
          <w:r w:rsidR="00C4393D" w:rsidRPr="00654D5F" w:rsidDel="003730A7">
            <w:rPr>
              <w:rFonts w:ascii="Times New Roman" w:eastAsia="宋体" w:hAnsi="Times New Roman" w:hint="eastAsia"/>
              <w:noProof/>
              <w:sz w:val="21"/>
              <w:szCs w:val="21"/>
              <w:highlight w:val="yellow"/>
              <w:vertAlign w:val="superscript"/>
            </w:rPr>
            <w:delText>81</w:delText>
          </w:r>
          <w:r w:rsidR="00C4393D" w:rsidDel="003730A7">
            <w:rPr>
              <w:rFonts w:ascii="Times New Roman" w:eastAsia="宋体" w:hAnsi="Times New Roman"/>
              <w:noProof/>
              <w:sz w:val="21"/>
              <w:szCs w:val="21"/>
              <w:highlight w:val="yellow"/>
              <w:vertAlign w:val="superscript"/>
            </w:rPr>
            <w:delText>-</w:delText>
          </w:r>
          <w:r w:rsidR="00C4393D" w:rsidRPr="00654D5F" w:rsidDel="003730A7">
            <w:rPr>
              <w:rFonts w:ascii="Times New Roman" w:eastAsia="宋体" w:hAnsi="Times New Roman" w:hint="eastAsia"/>
              <w:noProof/>
              <w:sz w:val="21"/>
              <w:szCs w:val="21"/>
              <w:highlight w:val="yellow"/>
              <w:vertAlign w:val="superscript"/>
            </w:rPr>
            <w:delText>282</w:delText>
          </w:r>
          <w:r w:rsidR="00C4393D" w:rsidRPr="00654D5F" w:rsidDel="003730A7">
            <w:rPr>
              <w:rFonts w:ascii="Times New Roman" w:eastAsia="宋体" w:hAnsi="Times New Roman"/>
              <w:noProof/>
              <w:sz w:val="21"/>
              <w:szCs w:val="21"/>
              <w:highlight w:val="yellow"/>
              <w:vertAlign w:val="superscript"/>
            </w:rPr>
            <w:delText>]</w:delText>
          </w:r>
        </w:del>
      </w:ins>
      <w:del w:id="3345" w:author="1001210222 Choi" w:date="2025-12-15T18:18:00Z" w16du:dateUtc="2025-12-15T10:18:00Z">
        <w:r w:rsidRPr="002F690E" w:rsidDel="003730A7">
          <w:rPr>
            <w:rFonts w:ascii="Times New Roman" w:eastAsia="宋体" w:hAnsi="Times New Roman" w:hint="eastAsia"/>
            <w:sz w:val="21"/>
            <w:szCs w:val="21"/>
            <w:highlight w:val="white"/>
          </w:rPr>
          <w:delText>（</w:delText>
        </w:r>
        <w:r w:rsidR="00F42769" w:rsidRPr="002F690E" w:rsidDel="003730A7">
          <w:rPr>
            <w:rFonts w:ascii="Times New Roman" w:eastAsia="宋体" w:hAnsi="Times New Roman" w:hint="eastAsia"/>
            <w:sz w:val="21"/>
            <w:szCs w:val="21"/>
            <w:highlight w:val="white"/>
          </w:rPr>
          <w:delText>图</w:delText>
        </w:r>
        <w:r w:rsidR="00F42769" w:rsidRPr="002F690E" w:rsidDel="003730A7">
          <w:rPr>
            <w:rFonts w:ascii="Times New Roman" w:eastAsia="宋体" w:hAnsi="Times New Roman"/>
            <w:sz w:val="21"/>
            <w:szCs w:val="21"/>
            <w:highlight w:val="white"/>
          </w:rPr>
          <w:delText>15</w:delText>
        </w:r>
      </w:del>
      <w:ins w:id="3346" w:author="home" w:date="2025-12-08T17:06:00Z">
        <w:del w:id="3347" w:author="1001210222 Choi" w:date="2025-12-15T18:18:00Z" w16du:dateUtc="2025-12-15T10:18:00Z">
          <w:r w:rsidR="00465E7A" w:rsidRPr="00654D5F" w:rsidDel="003730A7">
            <w:rPr>
              <w:rFonts w:ascii="Times New Roman" w:eastAsia="宋体" w:hAnsi="Times New Roman"/>
              <w:noProof/>
              <w:sz w:val="21"/>
              <w:szCs w:val="21"/>
              <w:highlight w:val="yellow"/>
              <w:vertAlign w:val="superscript"/>
            </w:rPr>
            <w:delText>[</w:delText>
          </w:r>
          <w:r w:rsidR="00465E7A" w:rsidDel="003730A7">
            <w:rPr>
              <w:rFonts w:ascii="Times New Roman" w:eastAsia="宋体" w:hAnsi="Times New Roman"/>
              <w:noProof/>
              <w:sz w:val="21"/>
              <w:szCs w:val="21"/>
              <w:highlight w:val="yellow"/>
              <w:vertAlign w:val="superscript"/>
            </w:rPr>
            <w:delText>10,274</w:delText>
          </w:r>
          <w:r w:rsidR="00465E7A" w:rsidRPr="00654D5F" w:rsidDel="003730A7">
            <w:rPr>
              <w:rFonts w:ascii="Times New Roman" w:eastAsia="宋体" w:hAnsi="Times New Roman"/>
              <w:noProof/>
              <w:sz w:val="21"/>
              <w:szCs w:val="21"/>
              <w:highlight w:val="yellow"/>
              <w:vertAlign w:val="superscript"/>
            </w:rPr>
            <w:delText>]</w:delText>
          </w:r>
        </w:del>
      </w:ins>
      <w:del w:id="3348" w:author="1001210222 Choi" w:date="2025-12-15T18:18:00Z" w16du:dateUtc="2025-12-15T10:18:00Z">
        <w:r w:rsidR="003534AB" w:rsidRPr="002F690E" w:rsidDel="003730A7">
          <w:rPr>
            <w:rFonts w:ascii="Times New Roman" w:eastAsia="宋体" w:hAnsi="Times New Roman" w:hint="eastAsia"/>
            <w:sz w:val="21"/>
            <w:szCs w:val="21"/>
            <w:highlight w:val="white"/>
          </w:rPr>
          <w:delText>）</w:delText>
        </w:r>
        <w:r w:rsidR="00B83096" w:rsidRPr="00654D5F" w:rsidDel="003730A7">
          <w:rPr>
            <w:rFonts w:ascii="Times New Roman" w:eastAsia="宋体" w:hAnsi="Times New Roman"/>
            <w:noProof/>
            <w:sz w:val="21"/>
            <w:szCs w:val="21"/>
            <w:highlight w:val="yellow"/>
            <w:vertAlign w:val="superscript"/>
          </w:rPr>
          <w:delText>[90,</w:delText>
        </w:r>
        <w:r w:rsidR="00F209CD" w:rsidRPr="00654D5F" w:rsidDel="003730A7">
          <w:rPr>
            <w:rFonts w:ascii="Times New Roman" w:eastAsia="宋体" w:hAnsi="Times New Roman"/>
            <w:noProof/>
            <w:sz w:val="21"/>
            <w:szCs w:val="21"/>
            <w:highlight w:val="yellow"/>
            <w:vertAlign w:val="superscript"/>
          </w:rPr>
          <w:delText>2</w:delText>
        </w:r>
        <w:r w:rsidR="00DA0264" w:rsidRPr="00654D5F" w:rsidDel="003730A7">
          <w:rPr>
            <w:rFonts w:ascii="Times New Roman" w:eastAsia="宋体" w:hAnsi="Times New Roman" w:hint="eastAsia"/>
            <w:noProof/>
            <w:sz w:val="21"/>
            <w:szCs w:val="21"/>
            <w:highlight w:val="yellow"/>
            <w:vertAlign w:val="superscript"/>
          </w:rPr>
          <w:delText>8</w:delText>
        </w:r>
        <w:r w:rsidR="001C0067" w:rsidRPr="00654D5F" w:rsidDel="003730A7">
          <w:rPr>
            <w:rFonts w:ascii="Times New Roman" w:eastAsia="宋体" w:hAnsi="Times New Roman" w:hint="eastAsia"/>
            <w:noProof/>
            <w:sz w:val="21"/>
            <w:szCs w:val="21"/>
            <w:highlight w:val="yellow"/>
            <w:vertAlign w:val="superscript"/>
          </w:rPr>
          <w:delText>1</w:delText>
        </w:r>
        <w:r w:rsidR="00CC009D" w:rsidRPr="00654D5F" w:rsidDel="003730A7">
          <w:rPr>
            <w:rFonts w:ascii="Times New Roman" w:eastAsia="宋体" w:hAnsi="Times New Roman" w:hint="eastAsia"/>
            <w:noProof/>
            <w:sz w:val="21"/>
            <w:szCs w:val="21"/>
            <w:highlight w:val="yellow"/>
            <w:vertAlign w:val="superscript"/>
          </w:rPr>
          <w:delText>,28</w:delText>
        </w:r>
        <w:r w:rsidR="001C0067" w:rsidRPr="00654D5F" w:rsidDel="003730A7">
          <w:rPr>
            <w:rFonts w:ascii="Times New Roman" w:eastAsia="宋体" w:hAnsi="Times New Roman" w:hint="eastAsia"/>
            <w:noProof/>
            <w:sz w:val="21"/>
            <w:szCs w:val="21"/>
            <w:highlight w:val="yellow"/>
            <w:vertAlign w:val="superscript"/>
          </w:rPr>
          <w:delText>2</w:delText>
        </w:r>
        <w:r w:rsidR="00B83096" w:rsidRPr="00654D5F" w:rsidDel="003730A7">
          <w:rPr>
            <w:rFonts w:ascii="Times New Roman" w:eastAsia="宋体" w:hAnsi="Times New Roman"/>
            <w:noProof/>
            <w:sz w:val="21"/>
            <w:szCs w:val="21"/>
            <w:highlight w:val="yellow"/>
            <w:vertAlign w:val="superscript"/>
          </w:rPr>
          <w:delText>]</w:delText>
        </w:r>
        <w:r w:rsidRPr="002F690E" w:rsidDel="003730A7">
          <w:rPr>
            <w:rFonts w:ascii="Times New Roman" w:eastAsia="宋体" w:hAnsi="Times New Roman" w:hint="eastAsia"/>
            <w:sz w:val="21"/>
            <w:szCs w:val="21"/>
            <w:highlight w:val="white"/>
          </w:rPr>
          <w:delText>。</w:delText>
        </w:r>
        <w:bookmarkEnd w:id="3332"/>
      </w:del>
    </w:p>
    <w:p w14:paraId="2EE93741" w14:textId="07209D76" w:rsidR="00B804E8" w:rsidRPr="00B804E8" w:rsidDel="003730A7" w:rsidRDefault="00654D5F" w:rsidP="008868EF">
      <w:pPr>
        <w:spacing w:before="260" w:after="260" w:line="415" w:lineRule="auto"/>
        <w:jc w:val="both"/>
        <w:outlineLvl w:val="1"/>
        <w:rPr>
          <w:del w:id="3349" w:author="1001210222 Choi" w:date="2025-12-15T18:18:00Z" w16du:dateUtc="2025-12-15T10:18:00Z"/>
          <w:rFonts w:ascii="Times New Roman" w:eastAsia="宋体" w:hAnsi="Times New Roman"/>
          <w:sz w:val="28"/>
          <w:szCs w:val="28"/>
        </w:rPr>
      </w:pPr>
      <w:bookmarkStart w:id="3350" w:name="一级标题序号_32"/>
      <w:bookmarkStart w:id="3351" w:name="一级标题_18"/>
      <w:del w:id="3352" w:author="1001210222 Choi" w:date="2025-12-15T18:18:00Z" w16du:dateUtc="2025-12-15T10:18:00Z">
        <w:r w:rsidRPr="002F690E" w:rsidDel="003730A7">
          <w:rPr>
            <w:rFonts w:ascii="Times New Roman" w:eastAsia="宋体" w:hAnsi="Times New Roman"/>
            <w:sz w:val="28"/>
            <w:szCs w:val="28"/>
            <w:highlight w:val="white"/>
          </w:rPr>
          <w:delText>8</w:delText>
        </w:r>
        <w:bookmarkEnd w:id="3350"/>
        <w:r w:rsidRPr="002F690E" w:rsidDel="003730A7">
          <w:rPr>
            <w:rFonts w:ascii="Times New Roman" w:eastAsia="宋体" w:hAnsi="Times New Roman"/>
            <w:sz w:val="28"/>
            <w:szCs w:val="28"/>
            <w:highlight w:val="white"/>
          </w:rPr>
          <w:delText xml:space="preserve"> </w:delText>
        </w:r>
        <w:r w:rsidRPr="002F690E" w:rsidDel="003730A7">
          <w:rPr>
            <w:rFonts w:ascii="Times New Roman" w:eastAsia="宋体" w:hAnsi="Times New Roman" w:hint="eastAsia"/>
            <w:sz w:val="28"/>
            <w:szCs w:val="28"/>
            <w:highlight w:val="white"/>
          </w:rPr>
          <w:delText>结论</w:delText>
        </w:r>
        <w:bookmarkEnd w:id="3351"/>
      </w:del>
    </w:p>
    <w:p w14:paraId="5688B3ED" w14:textId="325C3425" w:rsidR="00B804E8" w:rsidRPr="00B804E8" w:rsidDel="003730A7" w:rsidRDefault="00654D5F" w:rsidP="008868EF">
      <w:pPr>
        <w:spacing w:after="0" w:line="276" w:lineRule="auto"/>
        <w:ind w:firstLine="420"/>
        <w:jc w:val="both"/>
        <w:rPr>
          <w:del w:id="3353" w:author="1001210222 Choi" w:date="2025-12-15T18:18:00Z" w16du:dateUtc="2025-12-15T10:18:00Z"/>
          <w:rFonts w:ascii="Times New Roman" w:eastAsia="宋体" w:hAnsi="Times New Roman"/>
          <w:sz w:val="21"/>
          <w:szCs w:val="21"/>
        </w:rPr>
      </w:pPr>
      <w:bookmarkStart w:id="3354" w:name="正文段落_137"/>
      <w:del w:id="3355" w:author="1001210222 Choi" w:date="2025-12-15T18:18:00Z" w16du:dateUtc="2025-12-15T10:18:00Z">
        <w:r w:rsidRPr="008868EF" w:rsidDel="003730A7">
          <w:rPr>
            <w:rFonts w:ascii="Times New Roman" w:eastAsia="宋体" w:hAnsi="Times New Roman" w:hint="eastAsia"/>
            <w:sz w:val="21"/>
            <w:szCs w:val="21"/>
            <w:highlight w:val="white"/>
          </w:rPr>
          <w:delText>辽东半岛中生代构造</w:delText>
        </w:r>
        <w:r w:rsidRPr="008868EF" w:rsidDel="003730A7">
          <w:rPr>
            <w:rFonts w:ascii="Times New Roman" w:eastAsia="宋体" w:hAnsi="Times New Roman" w:hint="eastAsia"/>
            <w:sz w:val="21"/>
            <w:szCs w:val="21"/>
            <w:highlight w:val="white"/>
          </w:rPr>
          <w:delText>-</w:delText>
        </w:r>
        <w:r w:rsidRPr="008868EF" w:rsidDel="003730A7">
          <w:rPr>
            <w:rFonts w:ascii="Times New Roman" w:eastAsia="宋体" w:hAnsi="Times New Roman" w:hint="eastAsia"/>
            <w:sz w:val="21"/>
            <w:szCs w:val="21"/>
            <w:highlight w:val="white"/>
          </w:rPr>
          <w:delText>岩浆</w:delText>
        </w:r>
        <w:r w:rsidRPr="008868EF" w:rsidDel="003730A7">
          <w:rPr>
            <w:rFonts w:ascii="Times New Roman" w:eastAsia="宋体" w:hAnsi="Times New Roman" w:hint="eastAsia"/>
            <w:sz w:val="21"/>
            <w:szCs w:val="21"/>
            <w:highlight w:val="white"/>
          </w:rPr>
          <w:delText>-</w:delText>
        </w:r>
        <w:r w:rsidRPr="008868EF" w:rsidDel="003730A7">
          <w:rPr>
            <w:rFonts w:ascii="Times New Roman" w:eastAsia="宋体" w:hAnsi="Times New Roman" w:hint="eastAsia"/>
            <w:sz w:val="21"/>
            <w:szCs w:val="21"/>
            <w:highlight w:val="white"/>
          </w:rPr>
          <w:delText>成矿事件的形成与演化，主要受控于华北克拉通东缘复合构造体制的叠加作用。前人年代学研究显示，辽东中生代岩浆活动与金成矿年龄数据呈现明显的阶段性特征，存在</w:delText>
        </w:r>
        <w:r w:rsidRPr="008868EF" w:rsidDel="003730A7">
          <w:rPr>
            <w:rFonts w:ascii="Times New Roman" w:eastAsia="宋体" w:hAnsi="Times New Roman" w:hint="eastAsia"/>
            <w:sz w:val="21"/>
            <w:szCs w:val="21"/>
            <w:highlight w:val="white"/>
          </w:rPr>
          <w:delText>238.8-</w:delText>
        </w:r>
      </w:del>
      <w:ins w:id="3356" w:author="home" w:date="2025-12-08T17:41:00Z">
        <w:del w:id="3357" w:author="1001210222 Choi" w:date="2025-12-15T18:18:00Z" w16du:dateUtc="2025-12-15T10:18:00Z">
          <w:r w:rsidR="00BB6E1A" w:rsidDel="003730A7">
            <w:rPr>
              <w:rFonts w:ascii="Times New Roman" w:eastAsia="宋体" w:hAnsi="Times New Roman"/>
              <w:sz w:val="21"/>
              <w:szCs w:val="21"/>
              <w:highlight w:val="white"/>
            </w:rPr>
            <w:delText>~</w:delText>
          </w:r>
        </w:del>
      </w:ins>
      <w:del w:id="3358" w:author="1001210222 Choi" w:date="2025-12-15T18:18:00Z" w16du:dateUtc="2025-12-15T10:18:00Z">
        <w:r w:rsidRPr="008868EF" w:rsidDel="003730A7">
          <w:rPr>
            <w:rFonts w:ascii="Times New Roman" w:eastAsia="宋体" w:hAnsi="Times New Roman" w:hint="eastAsia"/>
            <w:sz w:val="21"/>
            <w:szCs w:val="21"/>
            <w:highlight w:val="white"/>
          </w:rPr>
          <w:delText>207 Ma</w:delText>
        </w:r>
        <w:r w:rsidRPr="008868EF" w:rsidDel="003730A7">
          <w:rPr>
            <w:rFonts w:ascii="Times New Roman" w:eastAsia="宋体" w:hAnsi="Times New Roman" w:hint="eastAsia"/>
            <w:sz w:val="21"/>
            <w:szCs w:val="21"/>
            <w:highlight w:val="white"/>
          </w:rPr>
          <w:delText>与</w:delText>
        </w:r>
      </w:del>
      <w:ins w:id="3359" w:author="home" w:date="2025-12-08T17:41:00Z">
        <w:del w:id="3360" w:author="1001210222 Choi" w:date="2025-12-15T18:18:00Z" w16du:dateUtc="2025-12-15T10:18:00Z">
          <w:r w:rsidR="00BB6E1A" w:rsidDel="003730A7">
            <w:rPr>
              <w:rFonts w:ascii="Times New Roman" w:eastAsia="宋体" w:hAnsi="Times New Roman" w:hint="eastAsia"/>
              <w:sz w:val="21"/>
              <w:szCs w:val="21"/>
              <w:highlight w:val="white"/>
            </w:rPr>
            <w:delText>和</w:delText>
          </w:r>
        </w:del>
      </w:ins>
      <w:del w:id="3361" w:author="1001210222 Choi" w:date="2025-12-15T18:18:00Z" w16du:dateUtc="2025-12-15T10:18:00Z">
        <w:r w:rsidRPr="008868EF" w:rsidDel="003730A7">
          <w:rPr>
            <w:rFonts w:ascii="Times New Roman" w:eastAsia="宋体" w:hAnsi="Times New Roman" w:hint="eastAsia"/>
            <w:sz w:val="21"/>
            <w:szCs w:val="21"/>
            <w:highlight w:val="white"/>
          </w:rPr>
          <w:delText>126-</w:delText>
        </w:r>
      </w:del>
      <w:ins w:id="3362" w:author="home" w:date="2025-12-08T17:41:00Z">
        <w:del w:id="3363" w:author="1001210222 Choi" w:date="2025-12-15T18:18:00Z" w16du:dateUtc="2025-12-15T10:18:00Z">
          <w:r w:rsidR="00BB6E1A" w:rsidDel="003730A7">
            <w:rPr>
              <w:rFonts w:ascii="Times New Roman" w:eastAsia="宋体" w:hAnsi="Times New Roman"/>
              <w:sz w:val="21"/>
              <w:szCs w:val="21"/>
              <w:highlight w:val="white"/>
            </w:rPr>
            <w:delText>~</w:delText>
          </w:r>
        </w:del>
      </w:ins>
      <w:del w:id="3364" w:author="1001210222 Choi" w:date="2025-12-15T18:18:00Z" w16du:dateUtc="2025-12-15T10:18:00Z">
        <w:r w:rsidRPr="008868EF" w:rsidDel="003730A7">
          <w:rPr>
            <w:rFonts w:ascii="Times New Roman" w:eastAsia="宋体" w:hAnsi="Times New Roman" w:hint="eastAsia"/>
            <w:sz w:val="21"/>
            <w:szCs w:val="21"/>
            <w:highlight w:val="white"/>
          </w:rPr>
          <w:delText>120 Ma</w:delText>
        </w:r>
        <w:r w:rsidRPr="008868EF" w:rsidDel="003730A7">
          <w:rPr>
            <w:rFonts w:ascii="Times New Roman" w:eastAsia="宋体" w:hAnsi="Times New Roman" w:hint="eastAsia"/>
            <w:sz w:val="21"/>
            <w:szCs w:val="21"/>
            <w:highlight w:val="white"/>
          </w:rPr>
          <w:delText>两个显著峰期，前者与晚三叠世古亚洲洋闭合过程中的陆陆碰撞事件相呼应，后者则与早白垩世古太平洋板块俯冲后回撤引发的剧烈伸展环境密切相关。针对辽东白云金矿床的成矿时代，前人基于金红石</w:delText>
        </w:r>
        <w:r w:rsidRPr="008868EF" w:rsidDel="003730A7">
          <w:rPr>
            <w:rFonts w:ascii="Times New Roman" w:eastAsia="宋体" w:hAnsi="Times New Roman" w:hint="eastAsia"/>
            <w:sz w:val="21"/>
            <w:szCs w:val="21"/>
            <w:highlight w:val="white"/>
          </w:rPr>
          <w:delText>U-Pb</w:delText>
        </w:r>
        <w:r w:rsidRPr="008868EF" w:rsidDel="003730A7">
          <w:rPr>
            <w:rFonts w:ascii="Times New Roman" w:eastAsia="宋体" w:hAnsi="Times New Roman" w:hint="eastAsia"/>
            <w:sz w:val="21"/>
            <w:szCs w:val="21"/>
            <w:highlight w:val="white"/>
          </w:rPr>
          <w:delText>，</w:delText>
        </w:r>
      </w:del>
      <w:ins w:id="3365" w:author="home" w:date="2025-12-08T17:42:00Z">
        <w:del w:id="3366" w:author="1001210222 Choi" w:date="2025-12-15T18:18:00Z" w16du:dateUtc="2025-12-15T10:18:00Z">
          <w:r w:rsidR="003A3CA9" w:rsidDel="003730A7">
            <w:rPr>
              <w:rFonts w:ascii="Times New Roman" w:eastAsia="宋体" w:hAnsi="Times New Roman" w:hint="eastAsia"/>
              <w:sz w:val="21"/>
              <w:szCs w:val="21"/>
              <w:highlight w:val="white"/>
            </w:rPr>
            <w:delText>、</w:delText>
          </w:r>
        </w:del>
      </w:ins>
      <w:del w:id="3367" w:author="1001210222 Choi" w:date="2025-12-15T18:18:00Z" w16du:dateUtc="2025-12-15T10:18:00Z">
        <w:r w:rsidRPr="008868EF" w:rsidDel="003730A7">
          <w:rPr>
            <w:rFonts w:ascii="Times New Roman" w:eastAsia="宋体" w:hAnsi="Times New Roman" w:hint="eastAsia"/>
            <w:sz w:val="21"/>
            <w:szCs w:val="21"/>
            <w:highlight w:val="white"/>
          </w:rPr>
          <w:delText>磷钇矿</w:delText>
        </w:r>
        <w:r w:rsidRPr="008868EF" w:rsidDel="003730A7">
          <w:rPr>
            <w:rFonts w:ascii="Times New Roman" w:eastAsia="宋体" w:hAnsi="Times New Roman" w:hint="eastAsia"/>
            <w:sz w:val="21"/>
            <w:szCs w:val="21"/>
            <w:highlight w:val="white"/>
          </w:rPr>
          <w:delText>U-Pb</w:delText>
        </w:r>
        <w:r w:rsidRPr="008868EF" w:rsidDel="003730A7">
          <w:rPr>
            <w:rFonts w:ascii="Times New Roman" w:eastAsia="宋体" w:hAnsi="Times New Roman" w:hint="eastAsia"/>
            <w:sz w:val="21"/>
            <w:szCs w:val="21"/>
            <w:highlight w:val="white"/>
          </w:rPr>
          <w:delText>，</w:delText>
        </w:r>
      </w:del>
      <w:ins w:id="3368" w:author="home" w:date="2025-12-08T17:42:00Z">
        <w:del w:id="3369" w:author="1001210222 Choi" w:date="2025-12-15T18:18:00Z" w16du:dateUtc="2025-12-15T10:18:00Z">
          <w:r w:rsidR="003A3CA9" w:rsidDel="003730A7">
            <w:rPr>
              <w:rFonts w:ascii="Times New Roman" w:eastAsia="宋体" w:hAnsi="Times New Roman" w:hint="eastAsia"/>
              <w:sz w:val="21"/>
              <w:szCs w:val="21"/>
              <w:highlight w:val="white"/>
            </w:rPr>
            <w:delText>和</w:delText>
          </w:r>
        </w:del>
      </w:ins>
      <w:del w:id="3370" w:author="1001210222 Choi" w:date="2025-12-15T18:18:00Z" w16du:dateUtc="2025-12-15T10:18:00Z">
        <w:r w:rsidRPr="008868EF" w:rsidDel="003730A7">
          <w:rPr>
            <w:rFonts w:ascii="Times New Roman" w:eastAsia="宋体" w:hAnsi="Times New Roman" w:hint="eastAsia"/>
            <w:sz w:val="21"/>
            <w:szCs w:val="21"/>
            <w:highlight w:val="white"/>
          </w:rPr>
          <w:delText>石英</w:delText>
        </w:r>
        <w:r w:rsidRPr="008868EF" w:rsidDel="003730A7">
          <w:rPr>
            <w:rFonts w:ascii="Times New Roman" w:eastAsia="宋体" w:hAnsi="Times New Roman" w:hint="eastAsia"/>
            <w:sz w:val="21"/>
            <w:szCs w:val="21"/>
            <w:highlight w:val="white"/>
          </w:rPr>
          <w:delText>Ar-Ar</w:delText>
        </w:r>
        <w:r w:rsidRPr="008868EF" w:rsidDel="003730A7">
          <w:rPr>
            <w:rFonts w:ascii="Times New Roman" w:eastAsia="宋体" w:hAnsi="Times New Roman" w:hint="eastAsia"/>
            <w:sz w:val="21"/>
            <w:szCs w:val="21"/>
            <w:highlight w:val="white"/>
          </w:rPr>
          <w:delText>等多种方法获得了晚三叠世年龄数据，但鉴于这些年代学体系与金成矿之间不存在直接成因联系，其封闭温度也远高于成矿温度，无法提供有效的年代学约束，更可能反映晚三叠世区域构造</w:delText>
        </w:r>
        <w:r w:rsidRPr="008868EF" w:rsidDel="003730A7">
          <w:rPr>
            <w:rFonts w:ascii="Times New Roman" w:eastAsia="宋体" w:hAnsi="Times New Roman" w:hint="eastAsia"/>
            <w:sz w:val="21"/>
            <w:szCs w:val="21"/>
            <w:highlight w:val="white"/>
          </w:rPr>
          <w:delText>-</w:delText>
        </w:r>
        <w:r w:rsidRPr="008868EF" w:rsidDel="003730A7">
          <w:rPr>
            <w:rFonts w:ascii="Times New Roman" w:eastAsia="宋体" w:hAnsi="Times New Roman" w:hint="eastAsia"/>
            <w:sz w:val="21"/>
            <w:szCs w:val="21"/>
            <w:highlight w:val="white"/>
          </w:rPr>
          <w:delText>热事件，而非成矿作用。然而，成矿前后侵入岩（石英斑岩</w:delText>
        </w:r>
      </w:del>
      <w:ins w:id="3371" w:author="home" w:date="2025-12-08T17:42:00Z">
        <w:del w:id="3372" w:author="1001210222 Choi" w:date="2025-12-15T18:18:00Z" w16du:dateUtc="2025-12-15T10:18:00Z">
          <w:r w:rsidR="0075578D" w:rsidDel="003730A7">
            <w:rPr>
              <w:rFonts w:ascii="Times New Roman" w:eastAsia="宋体" w:hAnsi="Times New Roman" w:hint="eastAsia"/>
              <w:sz w:val="21"/>
              <w:szCs w:val="21"/>
              <w:highlight w:val="white"/>
            </w:rPr>
            <w:delText>（</w:delText>
          </w:r>
        </w:del>
      </w:ins>
      <w:del w:id="3373" w:author="1001210222 Choi" w:date="2025-12-15T18:18:00Z" w16du:dateUtc="2025-12-15T10:18:00Z">
        <w:r w:rsidRPr="008868EF" w:rsidDel="003730A7">
          <w:rPr>
            <w:rFonts w:ascii="Times New Roman" w:eastAsia="宋体" w:hAnsi="Times New Roman" w:hint="eastAsia"/>
            <w:sz w:val="21"/>
            <w:szCs w:val="21"/>
            <w:highlight w:val="white"/>
          </w:rPr>
          <w:delText>127.8</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eastAsia="宋体" w:hAnsi="Times New Roman" w:hint="eastAsia"/>
            <w:sz w:val="21"/>
            <w:szCs w:val="21"/>
            <w:highlight w:val="white"/>
          </w:rPr>
          <w:delText>0.8</w:delText>
        </w:r>
      </w:del>
      <w:ins w:id="3374" w:author="home" w:date="2025-12-08T17:43:00Z">
        <w:del w:id="3375" w:author="1001210222 Choi" w:date="2025-12-15T18:18:00Z" w16du:dateUtc="2025-12-15T10:18:00Z">
          <w:r w:rsidR="0075578D" w:rsidDel="003730A7">
            <w:rPr>
              <w:rFonts w:ascii="Times New Roman" w:eastAsia="宋体" w:hAnsi="Times New Roman" w:hint="eastAsia"/>
              <w:sz w:val="21"/>
              <w:szCs w:val="21"/>
              <w:highlight w:val="white"/>
            </w:rPr>
            <w:delText>）</w:delText>
          </w:r>
        </w:del>
      </w:ins>
      <w:del w:id="3376" w:author="1001210222 Choi" w:date="2025-12-15T18:18:00Z" w16du:dateUtc="2025-12-15T10:18:00Z">
        <w:r w:rsidRPr="008868EF" w:rsidDel="003730A7">
          <w:rPr>
            <w:rFonts w:ascii="Times New Roman" w:eastAsia="宋体" w:hAnsi="Times New Roman" w:hint="eastAsia"/>
            <w:sz w:val="21"/>
            <w:szCs w:val="21"/>
            <w:highlight w:val="white"/>
          </w:rPr>
          <w:delText xml:space="preserve"> Ma</w:delText>
        </w:r>
        <w:r w:rsidRPr="008868EF" w:rsidDel="003730A7">
          <w:rPr>
            <w:rFonts w:ascii="Times New Roman" w:eastAsia="宋体" w:hAnsi="Times New Roman" w:hint="eastAsia"/>
            <w:sz w:val="21"/>
            <w:szCs w:val="21"/>
            <w:highlight w:val="white"/>
          </w:rPr>
          <w:delText>，微晶闪长岩</w:delText>
        </w:r>
      </w:del>
      <w:ins w:id="3377" w:author="home" w:date="2025-12-08T17:43:00Z">
        <w:del w:id="3378" w:author="1001210222 Choi" w:date="2025-12-15T18:18:00Z" w16du:dateUtc="2025-12-15T10:18:00Z">
          <w:r w:rsidR="0075578D" w:rsidDel="003730A7">
            <w:rPr>
              <w:rFonts w:ascii="Times New Roman" w:eastAsia="宋体" w:hAnsi="Times New Roman" w:hint="eastAsia"/>
              <w:sz w:val="21"/>
              <w:szCs w:val="21"/>
              <w:highlight w:val="white"/>
            </w:rPr>
            <w:delText>（</w:delText>
          </w:r>
        </w:del>
      </w:ins>
      <w:del w:id="3379" w:author="1001210222 Choi" w:date="2025-12-15T18:18:00Z" w16du:dateUtc="2025-12-15T10:18:00Z">
        <w:r w:rsidRPr="008868EF" w:rsidDel="003730A7">
          <w:rPr>
            <w:rFonts w:ascii="Times New Roman" w:eastAsia="宋体" w:hAnsi="Times New Roman"/>
            <w:sz w:val="21"/>
            <w:szCs w:val="21"/>
            <w:highlight w:val="white"/>
          </w:rPr>
          <w:delText>125.6</w:delText>
        </w:r>
        <w:r w:rsidR="00F717E4" w:rsidRPr="008868EF" w:rsidDel="003730A7">
          <w:rPr>
            <w:rFonts w:ascii="Times New Roman" w:hAnsi="Times New Roman" w:cs="Times New Roman"/>
            <w:sz w:val="21"/>
            <w:szCs w:val="21"/>
            <w:highlight w:val="white"/>
          </w:rPr>
          <w:delText xml:space="preserve"> ± </w:delText>
        </w:r>
        <w:r w:rsidRPr="008868EF" w:rsidDel="003730A7">
          <w:rPr>
            <w:rFonts w:ascii="Times New Roman" w:eastAsia="宋体" w:hAnsi="Times New Roman"/>
            <w:sz w:val="21"/>
            <w:szCs w:val="21"/>
            <w:highlight w:val="white"/>
          </w:rPr>
          <w:delText>1.3</w:delText>
        </w:r>
      </w:del>
      <w:ins w:id="3380" w:author="home" w:date="2025-12-08T17:43:00Z">
        <w:del w:id="3381" w:author="1001210222 Choi" w:date="2025-12-15T18:18:00Z" w16du:dateUtc="2025-12-15T10:18:00Z">
          <w:r w:rsidR="0075578D" w:rsidDel="003730A7">
            <w:rPr>
              <w:rFonts w:ascii="Times New Roman" w:eastAsia="宋体" w:hAnsi="Times New Roman" w:hint="eastAsia"/>
              <w:sz w:val="21"/>
              <w:szCs w:val="21"/>
              <w:highlight w:val="white"/>
            </w:rPr>
            <w:delText>）</w:delText>
          </w:r>
        </w:del>
      </w:ins>
      <w:del w:id="3382" w:author="1001210222 Choi" w:date="2025-12-15T18:18:00Z" w16du:dateUtc="2025-12-15T10:18:00Z">
        <w:r w:rsidRPr="008868EF" w:rsidDel="003730A7">
          <w:rPr>
            <w:rFonts w:ascii="Times New Roman" w:eastAsia="宋体" w:hAnsi="Times New Roman"/>
            <w:sz w:val="21"/>
            <w:szCs w:val="21"/>
            <w:highlight w:val="white"/>
          </w:rPr>
          <w:delText xml:space="preserve"> Ma</w:delText>
        </w:r>
        <w:r w:rsidR="00610CB0" w:rsidRPr="008868EF" w:rsidDel="003730A7">
          <w:rPr>
            <w:rFonts w:ascii="Times New Roman" w:eastAsia="宋体" w:hAnsi="Times New Roman" w:hint="eastAsia"/>
            <w:sz w:val="21"/>
            <w:szCs w:val="21"/>
            <w:highlight w:val="white"/>
          </w:rPr>
          <w:delText>）的锆石</w:delText>
        </w:r>
        <w:r w:rsidR="00610CB0" w:rsidRPr="008868EF" w:rsidDel="003730A7">
          <w:rPr>
            <w:rFonts w:ascii="Times New Roman" w:eastAsia="宋体" w:hAnsi="Times New Roman" w:hint="eastAsia"/>
            <w:sz w:val="21"/>
            <w:szCs w:val="21"/>
            <w:highlight w:val="white"/>
          </w:rPr>
          <w:delText>U-Pb</w:delText>
        </w:r>
        <w:r w:rsidR="00610CB0" w:rsidRPr="008868EF" w:rsidDel="003730A7">
          <w:rPr>
            <w:rFonts w:ascii="Times New Roman" w:eastAsia="宋体" w:hAnsi="Times New Roman" w:hint="eastAsia"/>
            <w:sz w:val="21"/>
            <w:szCs w:val="21"/>
            <w:highlight w:val="white"/>
          </w:rPr>
          <w:delText>年龄因具有较高封闭条件，避免后期热事件扰动，可靠地将成矿时代限定为早白垩世（</w:delText>
        </w:r>
        <w:r w:rsidR="00610CB0" w:rsidRPr="008868EF" w:rsidDel="003730A7">
          <w:rPr>
            <w:rFonts w:ascii="Times New Roman" w:eastAsia="宋体" w:hAnsi="Times New Roman" w:hint="eastAsia"/>
            <w:sz w:val="21"/>
            <w:szCs w:val="21"/>
            <w:highlight w:val="white"/>
          </w:rPr>
          <w:delText>126 Ma</w:delText>
        </w:r>
        <w:r w:rsidR="00610CB0" w:rsidRPr="008868EF" w:rsidDel="003730A7">
          <w:rPr>
            <w:rFonts w:ascii="Times New Roman" w:eastAsia="宋体" w:hAnsi="Times New Roman" w:hint="eastAsia"/>
            <w:sz w:val="21"/>
            <w:szCs w:val="21"/>
            <w:highlight w:val="white"/>
          </w:rPr>
          <w:delText>）。这一年龄与同处辽东地区的五龙金矿床（</w:delText>
        </w:r>
        <w:r w:rsidR="00610CB0" w:rsidRPr="008868EF" w:rsidDel="003730A7">
          <w:rPr>
            <w:rFonts w:ascii="Times New Roman" w:eastAsia="宋体" w:hAnsi="Times New Roman" w:hint="eastAsia"/>
            <w:sz w:val="21"/>
            <w:szCs w:val="21"/>
            <w:highlight w:val="white"/>
          </w:rPr>
          <w:delText>127-</w:delText>
        </w:r>
      </w:del>
      <w:ins w:id="3383" w:author="home" w:date="2025-12-08T17:43:00Z">
        <w:del w:id="3384" w:author="1001210222 Choi" w:date="2025-12-15T18:18:00Z" w16du:dateUtc="2025-12-15T10:18:00Z">
          <w:r w:rsidR="00F26305" w:rsidDel="003730A7">
            <w:rPr>
              <w:rFonts w:ascii="Times New Roman" w:eastAsia="宋体" w:hAnsi="Times New Roman"/>
              <w:sz w:val="21"/>
              <w:szCs w:val="21"/>
              <w:highlight w:val="white"/>
            </w:rPr>
            <w:delText>~</w:delText>
          </w:r>
        </w:del>
      </w:ins>
      <w:del w:id="3385" w:author="1001210222 Choi" w:date="2025-12-15T18:18:00Z" w16du:dateUtc="2025-12-15T10:18:00Z">
        <w:r w:rsidR="00610CB0" w:rsidRPr="008868EF" w:rsidDel="003730A7">
          <w:rPr>
            <w:rFonts w:ascii="Times New Roman" w:eastAsia="宋体" w:hAnsi="Times New Roman" w:hint="eastAsia"/>
            <w:sz w:val="21"/>
            <w:szCs w:val="21"/>
            <w:highlight w:val="white"/>
          </w:rPr>
          <w:delText>123 Ma</w:delText>
        </w:r>
        <w:r w:rsidR="00610CB0" w:rsidRPr="008868EF" w:rsidDel="003730A7">
          <w:rPr>
            <w:rFonts w:ascii="Times New Roman" w:eastAsia="宋体" w:hAnsi="Times New Roman" w:hint="eastAsia"/>
            <w:sz w:val="21"/>
            <w:szCs w:val="21"/>
            <w:highlight w:val="white"/>
          </w:rPr>
          <w:delText>），以及典型的胶东型金矿床（</w:delText>
        </w:r>
        <w:r w:rsidR="00610CB0" w:rsidRPr="008868EF" w:rsidDel="003730A7">
          <w:rPr>
            <w:rFonts w:ascii="Times New Roman" w:eastAsia="宋体" w:hAnsi="Times New Roman" w:hint="eastAsia"/>
            <w:sz w:val="21"/>
            <w:szCs w:val="21"/>
            <w:highlight w:val="white"/>
          </w:rPr>
          <w:delText>126-</w:delText>
        </w:r>
      </w:del>
      <w:ins w:id="3386" w:author="home" w:date="2025-12-08T17:43:00Z">
        <w:del w:id="3387" w:author="1001210222 Choi" w:date="2025-12-15T18:18:00Z" w16du:dateUtc="2025-12-15T10:18:00Z">
          <w:r w:rsidR="00F26305" w:rsidDel="003730A7">
            <w:rPr>
              <w:rFonts w:ascii="Times New Roman" w:eastAsia="宋体" w:hAnsi="Times New Roman"/>
              <w:sz w:val="21"/>
              <w:szCs w:val="21"/>
              <w:highlight w:val="white"/>
            </w:rPr>
            <w:delText>~</w:delText>
          </w:r>
        </w:del>
      </w:ins>
      <w:del w:id="3388" w:author="1001210222 Choi" w:date="2025-12-15T18:18:00Z" w16du:dateUtc="2025-12-15T10:18:00Z">
        <w:r w:rsidR="00610CB0" w:rsidRPr="008868EF" w:rsidDel="003730A7">
          <w:rPr>
            <w:rFonts w:ascii="Times New Roman" w:eastAsia="宋体" w:hAnsi="Times New Roman" w:hint="eastAsia"/>
            <w:sz w:val="21"/>
            <w:szCs w:val="21"/>
            <w:highlight w:val="white"/>
          </w:rPr>
          <w:delText>120 Ma</w:delText>
        </w:r>
        <w:r w:rsidR="00610CB0" w:rsidRPr="008868EF" w:rsidDel="003730A7">
          <w:rPr>
            <w:rFonts w:ascii="Times New Roman" w:eastAsia="宋体" w:hAnsi="Times New Roman" w:hint="eastAsia"/>
            <w:sz w:val="21"/>
            <w:szCs w:val="21"/>
            <w:highlight w:val="white"/>
          </w:rPr>
          <w:delText>）的成矿时代高度一致。</w:delText>
        </w:r>
        <w:bookmarkEnd w:id="3354"/>
      </w:del>
    </w:p>
    <w:p w14:paraId="161A2532" w14:textId="3DA19660" w:rsidR="00B804E8" w:rsidRPr="00B804E8" w:rsidDel="003730A7" w:rsidRDefault="00654D5F" w:rsidP="008868EF">
      <w:pPr>
        <w:spacing w:after="0" w:line="276" w:lineRule="auto"/>
        <w:ind w:firstLine="420"/>
        <w:jc w:val="both"/>
        <w:rPr>
          <w:del w:id="3389" w:author="1001210222 Choi" w:date="2025-12-15T18:18:00Z" w16du:dateUtc="2025-12-15T10:18:00Z"/>
          <w:rFonts w:ascii="Times New Roman" w:eastAsia="宋体" w:hAnsi="Times New Roman"/>
          <w:sz w:val="21"/>
          <w:szCs w:val="21"/>
        </w:rPr>
      </w:pPr>
      <w:bookmarkStart w:id="3390" w:name="正文段落_139"/>
      <w:del w:id="3391" w:author="1001210222 Choi" w:date="2025-12-15T18:18:00Z" w16du:dateUtc="2025-12-15T10:18:00Z">
        <w:r w:rsidRPr="002F690E" w:rsidDel="003730A7">
          <w:rPr>
            <w:rFonts w:ascii="Times New Roman" w:eastAsia="宋体" w:hAnsi="Times New Roman" w:hint="eastAsia"/>
            <w:sz w:val="21"/>
            <w:szCs w:val="21"/>
            <w:highlight w:val="white"/>
          </w:rPr>
          <w:delText>白云金矿床的成矿流体</w:delText>
        </w:r>
        <w:r w:rsidR="003A1011" w:rsidRPr="002F690E" w:rsidDel="003730A7">
          <w:rPr>
            <w:rFonts w:ascii="Times New Roman" w:eastAsia="宋体" w:hAnsi="Times New Roman" w:hint="eastAsia"/>
            <w:sz w:val="21"/>
            <w:szCs w:val="21"/>
            <w:highlight w:val="white"/>
          </w:rPr>
          <w:delText>属于</w:delText>
        </w:r>
        <w:r w:rsidRPr="002F690E" w:rsidDel="003730A7">
          <w:rPr>
            <w:rFonts w:ascii="Times New Roman" w:eastAsia="宋体" w:hAnsi="Times New Roman" w:hint="eastAsia"/>
            <w:sz w:val="21"/>
            <w:szCs w:val="21"/>
            <w:highlight w:val="white"/>
          </w:rPr>
          <w:delText>中低温（</w:delText>
        </w:r>
        <w:r w:rsidRPr="002F690E" w:rsidDel="003730A7">
          <w:rPr>
            <w:rFonts w:ascii="Times New Roman" w:eastAsia="宋体" w:hAnsi="Times New Roman"/>
            <w:sz w:val="21"/>
            <w:szCs w:val="21"/>
            <w:highlight w:val="white"/>
          </w:rPr>
          <w:delText>125.42-</w:delText>
        </w:r>
      </w:del>
      <w:ins w:id="3392" w:author="home" w:date="2025-12-08T17:43:00Z">
        <w:del w:id="3393" w:author="1001210222 Choi" w:date="2025-12-15T18:18:00Z" w16du:dateUtc="2025-12-15T10:18:00Z">
          <w:r w:rsidR="00982EBC" w:rsidDel="003730A7">
            <w:rPr>
              <w:rFonts w:ascii="Times New Roman" w:eastAsia="宋体" w:hAnsi="Times New Roman"/>
              <w:sz w:val="21"/>
              <w:szCs w:val="21"/>
              <w:highlight w:val="white"/>
            </w:rPr>
            <w:delText>~</w:delText>
          </w:r>
        </w:del>
      </w:ins>
      <w:del w:id="3394" w:author="1001210222 Choi" w:date="2025-12-15T18:18:00Z" w16du:dateUtc="2025-12-15T10:18:00Z">
        <w:r w:rsidRPr="002F690E" w:rsidDel="003730A7">
          <w:rPr>
            <w:rFonts w:ascii="Times New Roman" w:eastAsia="宋体" w:hAnsi="Times New Roman"/>
            <w:sz w:val="21"/>
            <w:szCs w:val="21"/>
            <w:highlight w:val="white"/>
          </w:rPr>
          <w:delText>388.31</w:delText>
        </w:r>
        <w:r w:rsidR="00556C1E" w:rsidRPr="002F690E" w:rsidDel="003730A7">
          <w:rPr>
            <w:rFonts w:ascii="Times New Roman" w:hAnsi="Times New Roman" w:cs="Times New Roman"/>
            <w:sz w:val="21"/>
            <w:szCs w:val="21"/>
            <w:highlight w:val="white"/>
          </w:rPr>
          <w:delText xml:space="preserve"> </w:delText>
        </w:r>
        <w:r w:rsidR="00556C1E" w:rsidRPr="002F690E" w:rsidDel="003730A7">
          <w:rPr>
            <w:rFonts w:ascii="Times New Roman" w:hAnsi="Times New Roman" w:cs="Times New Roman" w:hint="eastAsia"/>
            <w:sz w:val="21"/>
            <w:szCs w:val="21"/>
            <w:highlight w:val="white"/>
          </w:rPr>
          <w:delText>℃</w:delText>
        </w:r>
        <w:r w:rsidRPr="002F690E" w:rsidDel="003730A7">
          <w:rPr>
            <w:rFonts w:ascii="Times New Roman" w:eastAsia="宋体" w:hAnsi="Times New Roman" w:hint="eastAsia"/>
            <w:sz w:val="21"/>
            <w:szCs w:val="21"/>
            <w:highlight w:val="white"/>
          </w:rPr>
          <w:delText>）、中低盐度</w:delText>
        </w:r>
      </w:del>
      <w:ins w:id="3395" w:author="home" w:date="2025-12-08T17:43:00Z">
        <w:del w:id="3396" w:author="1001210222 Choi" w:date="2025-12-15T18:18:00Z" w16du:dateUtc="2025-12-15T10:18:00Z">
          <w:r w:rsidR="00982EBC" w:rsidRPr="00725EF0" w:rsidDel="003730A7">
            <w:rPr>
              <w:rFonts w:ascii="Times New Roman" w:eastAsia="楷体" w:hAnsi="Times New Roman" w:hint="eastAsia"/>
              <w:i/>
              <w:sz w:val="21"/>
              <w:szCs w:val="21"/>
              <w:highlight w:val="white"/>
            </w:rPr>
            <w:delText>w</w:delText>
          </w:r>
          <w:r w:rsidR="00982EBC" w:rsidRPr="00725EF0" w:rsidDel="003730A7">
            <w:rPr>
              <w:rFonts w:ascii="Times New Roman" w:eastAsia="楷体" w:hAnsi="Times New Roman"/>
              <w:sz w:val="21"/>
              <w:szCs w:val="21"/>
              <w:highlight w:val="white"/>
            </w:rPr>
            <w:delText>(NaCl</w:delText>
          </w:r>
          <w:r w:rsidR="00982EBC" w:rsidRPr="00725EF0" w:rsidDel="003730A7">
            <w:rPr>
              <w:rFonts w:ascii="Times New Roman" w:eastAsia="楷体" w:hAnsi="Times New Roman"/>
              <w:sz w:val="21"/>
              <w:szCs w:val="21"/>
              <w:highlight w:val="white"/>
              <w:vertAlign w:val="subscript"/>
            </w:rPr>
            <w:delText>eq</w:delText>
          </w:r>
          <w:r w:rsidR="00982EBC" w:rsidRPr="00725EF0" w:rsidDel="003730A7">
            <w:rPr>
              <w:rFonts w:ascii="Times New Roman" w:eastAsia="楷体" w:hAnsi="Times New Roman"/>
              <w:sz w:val="21"/>
              <w:szCs w:val="21"/>
              <w:highlight w:val="white"/>
            </w:rPr>
            <w:delText>)</w:delText>
          </w:r>
        </w:del>
      </w:ins>
      <w:del w:id="3397" w:author="1001210222 Choi" w:date="2025-12-15T18:18:00Z" w16du:dateUtc="2025-12-15T10:18:00Z">
        <w:r w:rsidRPr="002F690E" w:rsidDel="003730A7">
          <w:rPr>
            <w:rFonts w:ascii="Times New Roman" w:eastAsia="宋体" w:hAnsi="Times New Roman" w:hint="eastAsia"/>
            <w:sz w:val="21"/>
            <w:szCs w:val="21"/>
            <w:highlight w:val="white"/>
          </w:rPr>
          <w:delText>（</w:delText>
        </w:r>
        <w:r w:rsidRPr="002F690E" w:rsidDel="003730A7">
          <w:rPr>
            <w:rFonts w:ascii="Times New Roman" w:eastAsia="宋体" w:hAnsi="Times New Roman"/>
            <w:sz w:val="21"/>
            <w:szCs w:val="21"/>
            <w:highlight w:val="white"/>
          </w:rPr>
          <w:delText>0.12</w:delText>
        </w:r>
        <w:r w:rsidR="00270ED8" w:rsidRPr="002F690E" w:rsidDel="003730A7">
          <w:rPr>
            <w:rFonts w:ascii="Times New Roman" w:eastAsia="宋体" w:hAnsi="Times New Roman"/>
            <w:sz w:val="21"/>
            <w:szCs w:val="21"/>
            <w:highlight w:val="white"/>
          </w:rPr>
          <w:delText>%</w:delText>
        </w:r>
        <w:r w:rsidRPr="002F690E" w:rsidDel="003730A7">
          <w:rPr>
            <w:rFonts w:ascii="Times New Roman" w:eastAsia="宋体" w:hAnsi="Times New Roman"/>
            <w:sz w:val="21"/>
            <w:szCs w:val="21"/>
            <w:highlight w:val="white"/>
          </w:rPr>
          <w:delText>-</w:delText>
        </w:r>
      </w:del>
      <w:ins w:id="3398" w:author="home" w:date="2025-12-08T17:43:00Z">
        <w:del w:id="3399" w:author="1001210222 Choi" w:date="2025-12-15T18:18:00Z" w16du:dateUtc="2025-12-15T10:18:00Z">
          <w:r w:rsidR="00982EBC" w:rsidDel="003730A7">
            <w:rPr>
              <w:rFonts w:ascii="Times New Roman" w:eastAsia="宋体" w:hAnsi="Times New Roman"/>
              <w:sz w:val="21"/>
              <w:szCs w:val="21"/>
              <w:highlight w:val="white"/>
            </w:rPr>
            <w:delText>~</w:delText>
          </w:r>
        </w:del>
      </w:ins>
      <w:del w:id="3400" w:author="1001210222 Choi" w:date="2025-12-15T18:18:00Z" w16du:dateUtc="2025-12-15T10:18:00Z">
        <w:r w:rsidRPr="002F690E" w:rsidDel="003730A7">
          <w:rPr>
            <w:rFonts w:ascii="Times New Roman" w:eastAsia="宋体" w:hAnsi="Times New Roman"/>
            <w:sz w:val="21"/>
            <w:szCs w:val="21"/>
            <w:highlight w:val="white"/>
          </w:rPr>
          <w:delText>15.90</w:delText>
        </w:r>
        <w:r w:rsidR="00270ED8" w:rsidRPr="002F690E" w:rsidDel="003730A7">
          <w:rPr>
            <w:rFonts w:ascii="Times New Roman" w:eastAsia="宋体" w:hAnsi="Times New Roman"/>
            <w:sz w:val="21"/>
            <w:szCs w:val="21"/>
            <w:highlight w:val="white"/>
          </w:rPr>
          <w:delText>%</w:delText>
        </w:r>
        <w:r w:rsidR="00F405A2" w:rsidRPr="002F690E" w:rsidDel="003730A7">
          <w:rPr>
            <w:rFonts w:ascii="Times New Roman" w:eastAsia="宋体" w:hAnsi="Times New Roman"/>
            <w:sz w:val="21"/>
            <w:szCs w:val="21"/>
            <w:highlight w:val="white"/>
          </w:rPr>
          <w:delText xml:space="preserve"> </w:delText>
        </w:r>
        <w:r w:rsidRPr="002F690E" w:rsidDel="003730A7">
          <w:rPr>
            <w:rFonts w:ascii="Times New Roman" w:eastAsia="宋体" w:hAnsi="Times New Roman"/>
            <w:sz w:val="21"/>
            <w:szCs w:val="21"/>
            <w:highlight w:val="white"/>
          </w:rPr>
          <w:delText>NaCl eq.</w:delText>
        </w:r>
        <w:r w:rsidRPr="002F690E" w:rsidDel="003730A7">
          <w:rPr>
            <w:rFonts w:ascii="Times New Roman" w:eastAsia="宋体" w:hAnsi="Times New Roman" w:hint="eastAsia"/>
            <w:sz w:val="21"/>
            <w:szCs w:val="21"/>
            <w:highlight w:val="white"/>
          </w:rPr>
          <w:delText>）的</w:delText>
        </w:r>
        <w:r w:rsidRPr="002F690E" w:rsidDel="003730A7">
          <w:rPr>
            <w:rFonts w:ascii="Times New Roman" w:eastAsia="宋体" w:hAnsi="Times New Roman"/>
            <w:sz w:val="21"/>
            <w:szCs w:val="21"/>
            <w:highlight w:val="white"/>
          </w:rPr>
          <w:delText>H</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sz w:val="21"/>
            <w:szCs w:val="21"/>
            <w:highlight w:val="white"/>
          </w:rPr>
          <w:delText>O-CO</w:delText>
        </w:r>
        <w:r w:rsidRPr="002F690E" w:rsidDel="003730A7">
          <w:rPr>
            <w:rFonts w:ascii="Times New Roman" w:eastAsia="宋体" w:hAnsi="Times New Roman"/>
            <w:sz w:val="21"/>
            <w:szCs w:val="21"/>
            <w:highlight w:val="white"/>
            <w:vertAlign w:val="subscript"/>
          </w:rPr>
          <w:delText>2</w:delText>
        </w:r>
        <w:r w:rsidRPr="002F690E" w:rsidDel="003730A7">
          <w:rPr>
            <w:rFonts w:ascii="Times New Roman" w:eastAsia="宋体" w:hAnsi="Times New Roman"/>
            <w:sz w:val="21"/>
            <w:szCs w:val="21"/>
            <w:highlight w:val="white"/>
          </w:rPr>
          <w:delText>-NaCl</w:delText>
        </w:r>
        <w:r w:rsidRPr="002F690E" w:rsidDel="003730A7">
          <w:rPr>
            <w:rFonts w:ascii="Times New Roman" w:eastAsia="宋体" w:hAnsi="Times New Roman" w:hint="eastAsia"/>
            <w:sz w:val="21"/>
            <w:szCs w:val="21"/>
            <w:highlight w:val="white"/>
          </w:rPr>
          <w:delText>体系。流体包裹体</w:delText>
        </w:r>
        <w:r w:rsidR="00D57BD7" w:rsidRPr="002F690E" w:rsidDel="003730A7">
          <w:rPr>
            <w:rFonts w:ascii="Times New Roman" w:eastAsia="宋体" w:hAnsi="Times New Roman" w:hint="eastAsia"/>
            <w:sz w:val="21"/>
            <w:szCs w:val="21"/>
            <w:highlight w:val="white"/>
          </w:rPr>
          <w:delText>与氧</w:delText>
        </w:r>
        <w:r w:rsidR="00D57BD7" w:rsidRPr="002F690E" w:rsidDel="003730A7">
          <w:rPr>
            <w:rFonts w:ascii="Times New Roman" w:eastAsia="宋体" w:hAnsi="Times New Roman"/>
            <w:sz w:val="21"/>
            <w:szCs w:val="21"/>
            <w:highlight w:val="white"/>
          </w:rPr>
          <w:delText>-</w:delText>
        </w:r>
        <w:r w:rsidR="00D57BD7" w:rsidRPr="002F690E" w:rsidDel="003730A7">
          <w:rPr>
            <w:rFonts w:ascii="Times New Roman" w:eastAsia="宋体" w:hAnsi="Times New Roman" w:hint="eastAsia"/>
            <w:sz w:val="21"/>
            <w:szCs w:val="21"/>
            <w:highlight w:val="white"/>
          </w:rPr>
          <w:delText>氦</w:delText>
        </w:r>
        <w:r w:rsidR="00D57BD7" w:rsidRPr="002F690E" w:rsidDel="003730A7">
          <w:rPr>
            <w:rFonts w:ascii="Times New Roman" w:eastAsia="宋体" w:hAnsi="Times New Roman"/>
            <w:sz w:val="21"/>
            <w:szCs w:val="21"/>
            <w:highlight w:val="white"/>
          </w:rPr>
          <w:delText>-</w:delText>
        </w:r>
        <w:r w:rsidR="00D57BD7" w:rsidRPr="002F690E" w:rsidDel="003730A7">
          <w:rPr>
            <w:rFonts w:ascii="Times New Roman" w:eastAsia="宋体" w:hAnsi="Times New Roman" w:hint="eastAsia"/>
            <w:sz w:val="21"/>
            <w:szCs w:val="21"/>
            <w:highlight w:val="white"/>
          </w:rPr>
          <w:delText>氩</w:delText>
        </w:r>
        <w:r w:rsidRPr="002F690E" w:rsidDel="003730A7">
          <w:rPr>
            <w:rFonts w:ascii="Times New Roman" w:eastAsia="宋体" w:hAnsi="Times New Roman" w:hint="eastAsia"/>
            <w:sz w:val="21"/>
            <w:szCs w:val="21"/>
            <w:highlight w:val="white"/>
          </w:rPr>
          <w:delText>同位素分析</w:delText>
        </w:r>
        <w:r w:rsidR="00E62F6C" w:rsidRPr="002F690E" w:rsidDel="003730A7">
          <w:rPr>
            <w:rFonts w:ascii="Times New Roman" w:eastAsia="宋体" w:hAnsi="Times New Roman" w:hint="eastAsia"/>
            <w:sz w:val="21"/>
            <w:szCs w:val="21"/>
            <w:highlight w:val="white"/>
          </w:rPr>
          <w:delText>表明</w:delText>
        </w:r>
        <w:r w:rsidRPr="002F690E" w:rsidDel="003730A7">
          <w:rPr>
            <w:rFonts w:ascii="Times New Roman" w:eastAsia="宋体" w:hAnsi="Times New Roman" w:hint="eastAsia"/>
            <w:sz w:val="21"/>
            <w:szCs w:val="21"/>
            <w:highlight w:val="white"/>
          </w:rPr>
          <w:delText>，成矿流体具有壳幔混合来源特征，且以变质热液为主，混入少量岩浆热液</w:delText>
        </w:r>
        <w:r w:rsidR="007E4EED" w:rsidRPr="002F690E" w:rsidDel="003730A7">
          <w:rPr>
            <w:rFonts w:ascii="Times New Roman" w:eastAsia="宋体" w:hAnsi="Times New Roman" w:hint="eastAsia"/>
            <w:sz w:val="21"/>
            <w:szCs w:val="21"/>
            <w:highlight w:val="white"/>
          </w:rPr>
          <w:delText>与</w:delText>
        </w:r>
        <w:r w:rsidRPr="002F690E" w:rsidDel="003730A7">
          <w:rPr>
            <w:rFonts w:ascii="Times New Roman" w:eastAsia="宋体" w:hAnsi="Times New Roman" w:hint="eastAsia"/>
            <w:sz w:val="21"/>
            <w:szCs w:val="21"/>
            <w:highlight w:val="white"/>
          </w:rPr>
          <w:delText>大气降水。</w:delText>
        </w:r>
        <w:r w:rsidR="003A1011" w:rsidRPr="002F690E" w:rsidDel="003730A7">
          <w:rPr>
            <w:rFonts w:ascii="Times New Roman" w:eastAsia="宋体" w:hAnsi="Times New Roman" w:hint="eastAsia"/>
            <w:sz w:val="21"/>
            <w:szCs w:val="21"/>
            <w:highlight w:val="white"/>
          </w:rPr>
          <w:delText>金矿石中金属硫化物的</w:delText>
        </w:r>
        <w:r w:rsidRPr="002F690E" w:rsidDel="003730A7">
          <w:rPr>
            <w:rFonts w:ascii="Times New Roman" w:eastAsia="宋体" w:hAnsi="Times New Roman" w:hint="eastAsia"/>
            <w:sz w:val="21"/>
            <w:szCs w:val="21"/>
            <w:highlight w:val="white"/>
          </w:rPr>
          <w:delText>硫、铅同位素数据</w:delText>
        </w:r>
        <w:r w:rsidR="005673D2" w:rsidRPr="002F690E" w:rsidDel="003730A7">
          <w:rPr>
            <w:rFonts w:ascii="Times New Roman" w:eastAsia="宋体" w:hAnsi="Times New Roman" w:hint="eastAsia"/>
            <w:sz w:val="21"/>
            <w:szCs w:val="21"/>
            <w:highlight w:val="white"/>
          </w:rPr>
          <w:delText>则指示</w:delText>
        </w:r>
        <w:r w:rsidRPr="002F690E" w:rsidDel="003730A7">
          <w:rPr>
            <w:rFonts w:ascii="Times New Roman" w:eastAsia="宋体" w:hAnsi="Times New Roman" w:hint="eastAsia"/>
            <w:sz w:val="21"/>
            <w:szCs w:val="21"/>
            <w:highlight w:val="white"/>
          </w:rPr>
          <w:delText>成矿物质</w:delText>
        </w:r>
        <w:r w:rsidR="005673D2" w:rsidRPr="002F690E" w:rsidDel="003730A7">
          <w:rPr>
            <w:rFonts w:ascii="Times New Roman" w:eastAsia="宋体" w:hAnsi="Times New Roman" w:hint="eastAsia"/>
            <w:sz w:val="21"/>
            <w:szCs w:val="21"/>
            <w:highlight w:val="white"/>
          </w:rPr>
          <w:delText>可能</w:delText>
        </w:r>
        <w:r w:rsidRPr="002F690E" w:rsidDel="003730A7">
          <w:rPr>
            <w:rFonts w:ascii="Times New Roman" w:eastAsia="宋体" w:hAnsi="Times New Roman" w:hint="eastAsia"/>
            <w:sz w:val="21"/>
            <w:szCs w:val="21"/>
            <w:highlight w:val="white"/>
          </w:rPr>
          <w:delText>主要来</w:delText>
        </w:r>
        <w:r w:rsidR="00A24106" w:rsidRPr="002F690E" w:rsidDel="003730A7">
          <w:rPr>
            <w:rFonts w:ascii="Times New Roman" w:eastAsia="宋体" w:hAnsi="Times New Roman" w:hint="eastAsia"/>
            <w:sz w:val="21"/>
            <w:szCs w:val="21"/>
            <w:highlight w:val="white"/>
          </w:rPr>
          <w:delText>自地层。与典型的胶东型金矿床进行对比，尽管</w:delText>
        </w:r>
        <w:r w:rsidR="00715D6A" w:rsidRPr="002F690E" w:rsidDel="003730A7">
          <w:rPr>
            <w:rFonts w:ascii="Times New Roman" w:eastAsia="宋体" w:hAnsi="Times New Roman" w:hint="eastAsia"/>
            <w:sz w:val="21"/>
            <w:szCs w:val="21"/>
            <w:highlight w:val="white"/>
          </w:rPr>
          <w:delText>白云金矿床更强调成矿流体中变质热液的主导</w:delText>
        </w:r>
        <w:r w:rsidR="005673D2" w:rsidRPr="002F690E" w:rsidDel="003730A7">
          <w:rPr>
            <w:rFonts w:ascii="Times New Roman" w:eastAsia="宋体" w:hAnsi="Times New Roman" w:hint="eastAsia"/>
            <w:sz w:val="21"/>
            <w:szCs w:val="21"/>
            <w:highlight w:val="white"/>
          </w:rPr>
          <w:delText>地位，</w:delText>
        </w:r>
        <w:r w:rsidR="00715D6A" w:rsidRPr="002F690E" w:rsidDel="003730A7">
          <w:rPr>
            <w:rFonts w:ascii="Times New Roman" w:eastAsia="宋体" w:hAnsi="Times New Roman" w:hint="eastAsia"/>
            <w:sz w:val="21"/>
            <w:szCs w:val="21"/>
            <w:highlight w:val="white"/>
          </w:rPr>
          <w:delText>而</w:delText>
        </w:r>
        <w:r w:rsidR="00A24106" w:rsidRPr="002F690E" w:rsidDel="003730A7">
          <w:rPr>
            <w:rFonts w:ascii="Times New Roman" w:eastAsia="宋体" w:hAnsi="Times New Roman" w:hint="eastAsia"/>
            <w:sz w:val="21"/>
            <w:szCs w:val="21"/>
            <w:highlight w:val="white"/>
          </w:rPr>
          <w:delText>典型胶东型金矿床</w:delText>
        </w:r>
        <w:r w:rsidR="00715D6A" w:rsidRPr="002F690E" w:rsidDel="003730A7">
          <w:rPr>
            <w:rFonts w:ascii="Times New Roman" w:eastAsia="宋体" w:hAnsi="Times New Roman" w:hint="eastAsia"/>
            <w:sz w:val="21"/>
            <w:szCs w:val="21"/>
            <w:highlight w:val="white"/>
          </w:rPr>
          <w:delText>显示更强的幔源贡献</w:delText>
        </w:r>
        <w:r w:rsidR="005673D2" w:rsidRPr="002F690E" w:rsidDel="003730A7">
          <w:rPr>
            <w:rFonts w:ascii="Times New Roman" w:eastAsia="宋体" w:hAnsi="Times New Roman" w:hint="eastAsia"/>
            <w:sz w:val="21"/>
            <w:szCs w:val="21"/>
            <w:highlight w:val="white"/>
          </w:rPr>
          <w:delText>；白云金矿床的成矿物质可能主要来自地层，而典型胶东型金矿床则可能来自被俯冲交代的岩石圈地幔，</w:delText>
        </w:r>
        <w:r w:rsidR="00715D6A" w:rsidRPr="002F690E" w:rsidDel="003730A7">
          <w:rPr>
            <w:rFonts w:ascii="Times New Roman" w:eastAsia="宋体" w:hAnsi="Times New Roman" w:hint="eastAsia"/>
            <w:sz w:val="21"/>
            <w:szCs w:val="21"/>
            <w:highlight w:val="white"/>
          </w:rPr>
          <w:delText>这</w:delText>
        </w:r>
        <w:r w:rsidR="00A24106" w:rsidRPr="002F690E" w:rsidDel="003730A7">
          <w:rPr>
            <w:rFonts w:ascii="Times New Roman" w:eastAsia="宋体" w:hAnsi="Times New Roman" w:hint="eastAsia"/>
            <w:sz w:val="21"/>
            <w:szCs w:val="21"/>
            <w:highlight w:val="white"/>
          </w:rPr>
          <w:delText>些差异</w:delText>
        </w:r>
        <w:r w:rsidR="00715D6A" w:rsidRPr="002F690E" w:rsidDel="003730A7">
          <w:rPr>
            <w:rFonts w:ascii="Times New Roman" w:eastAsia="宋体" w:hAnsi="Times New Roman" w:hint="eastAsia"/>
            <w:sz w:val="21"/>
            <w:szCs w:val="21"/>
            <w:highlight w:val="white"/>
          </w:rPr>
          <w:delText>可能</w:delText>
        </w:r>
        <w:r w:rsidR="005673D2" w:rsidRPr="002F690E" w:rsidDel="003730A7">
          <w:rPr>
            <w:rFonts w:ascii="Times New Roman" w:eastAsia="宋体" w:hAnsi="Times New Roman" w:hint="eastAsia"/>
            <w:sz w:val="21"/>
            <w:szCs w:val="21"/>
            <w:highlight w:val="white"/>
          </w:rPr>
          <w:delText>反映</w:delText>
        </w:r>
        <w:r w:rsidR="00715D6A" w:rsidRPr="002F690E" w:rsidDel="003730A7">
          <w:rPr>
            <w:rFonts w:ascii="Times New Roman" w:eastAsia="宋体" w:hAnsi="Times New Roman" w:hint="eastAsia"/>
            <w:sz w:val="21"/>
            <w:szCs w:val="21"/>
            <w:highlight w:val="white"/>
          </w:rPr>
          <w:delText>克拉通破坏过程中岩石圈</w:delText>
        </w:r>
        <w:r w:rsidR="005673D2" w:rsidRPr="002F690E" w:rsidDel="003730A7">
          <w:rPr>
            <w:rFonts w:ascii="Times New Roman" w:eastAsia="宋体" w:hAnsi="Times New Roman" w:hint="eastAsia"/>
            <w:sz w:val="21"/>
            <w:szCs w:val="21"/>
            <w:highlight w:val="white"/>
          </w:rPr>
          <w:delText>减薄的</w:delText>
        </w:r>
        <w:r w:rsidR="00715D6A" w:rsidRPr="002F690E" w:rsidDel="003730A7">
          <w:rPr>
            <w:rFonts w:ascii="Times New Roman" w:eastAsia="宋体" w:hAnsi="Times New Roman" w:hint="eastAsia"/>
            <w:sz w:val="21"/>
            <w:szCs w:val="21"/>
            <w:highlight w:val="white"/>
          </w:rPr>
          <w:delText>空间异质性</w:delText>
        </w:r>
        <w:r w:rsidR="00A24106" w:rsidRPr="002F690E" w:rsidDel="003730A7">
          <w:rPr>
            <w:rFonts w:ascii="Times New Roman" w:eastAsia="宋体" w:hAnsi="Times New Roman" w:hint="eastAsia"/>
            <w:sz w:val="21"/>
            <w:szCs w:val="21"/>
            <w:highlight w:val="white"/>
          </w:rPr>
          <w:delText>，而非成矿机制的本质区别</w:delText>
        </w:r>
        <w:r w:rsidR="00715D6A" w:rsidRPr="002F690E" w:rsidDel="003730A7">
          <w:rPr>
            <w:rFonts w:ascii="Times New Roman" w:eastAsia="宋体" w:hAnsi="Times New Roman" w:hint="eastAsia"/>
            <w:sz w:val="21"/>
            <w:szCs w:val="21"/>
            <w:highlight w:val="white"/>
          </w:rPr>
          <w:delText>。鉴于白云金矿床与典型的胶东型金矿床在成矿时代、成矿动力学背景、成矿流体、成矿物质、</w:delText>
        </w:r>
      </w:del>
      <w:ins w:id="3401" w:author="home" w:date="2025-12-08T17:45:00Z">
        <w:del w:id="3402" w:author="1001210222 Choi" w:date="2025-12-15T18:18:00Z" w16du:dateUtc="2025-12-15T10:18:00Z">
          <w:r w:rsidR="00095E86" w:rsidDel="003730A7">
            <w:rPr>
              <w:rFonts w:ascii="Times New Roman" w:eastAsia="宋体" w:hAnsi="Times New Roman" w:hint="eastAsia"/>
              <w:sz w:val="21"/>
              <w:szCs w:val="21"/>
              <w:highlight w:val="white"/>
            </w:rPr>
            <w:delText>和</w:delText>
          </w:r>
        </w:del>
      </w:ins>
      <w:del w:id="3403" w:author="1001210222 Choi" w:date="2025-12-15T18:18:00Z" w16du:dateUtc="2025-12-15T10:18:00Z">
        <w:r w:rsidR="00715D6A" w:rsidRPr="002F690E" w:rsidDel="003730A7">
          <w:rPr>
            <w:rFonts w:ascii="Times New Roman" w:eastAsia="宋体" w:hAnsi="Times New Roman" w:hint="eastAsia"/>
            <w:sz w:val="21"/>
            <w:szCs w:val="21"/>
            <w:highlight w:val="white"/>
          </w:rPr>
          <w:delText>蚀变类型等核心成矿特征方面的高度一致，本文认为白云金矿床的成因类型应归类为胶东型，且属于早白垩世胶东型金成矿系统在辽东半岛的重要组成部分</w:delText>
        </w:r>
        <w:r w:rsidRPr="002F690E" w:rsidDel="003730A7">
          <w:rPr>
            <w:rFonts w:ascii="Times New Roman" w:eastAsia="宋体" w:hAnsi="Times New Roman" w:hint="eastAsia"/>
            <w:sz w:val="21"/>
            <w:szCs w:val="21"/>
            <w:highlight w:val="white"/>
          </w:rPr>
          <w:delText>。</w:delText>
        </w:r>
        <w:r w:rsidR="009E2330" w:rsidRPr="002F690E" w:rsidDel="003730A7">
          <w:rPr>
            <w:rFonts w:ascii="Times New Roman" w:eastAsia="宋体" w:hAnsi="Times New Roman" w:hint="eastAsia"/>
            <w:sz w:val="21"/>
            <w:szCs w:val="21"/>
            <w:highlight w:val="white"/>
          </w:rPr>
          <w:delText>此外，白云金矿床与典型胶东型金矿床在壳幔源区贡献比例、赋矿围岩及</w:delText>
        </w:r>
      </w:del>
      <w:ins w:id="3404" w:author="home" w:date="2025-12-08T17:45:00Z">
        <w:del w:id="3405" w:author="1001210222 Choi" w:date="2025-12-15T18:18:00Z" w16du:dateUtc="2025-12-15T10:18:00Z">
          <w:r w:rsidR="00897F76" w:rsidDel="003730A7">
            <w:rPr>
              <w:rFonts w:ascii="Times New Roman" w:eastAsia="宋体" w:hAnsi="Times New Roman" w:hint="eastAsia"/>
              <w:sz w:val="21"/>
              <w:szCs w:val="21"/>
              <w:highlight w:val="white"/>
            </w:rPr>
            <w:delText>和</w:delText>
          </w:r>
        </w:del>
      </w:ins>
      <w:del w:id="3406" w:author="1001210222 Choi" w:date="2025-12-15T18:18:00Z" w16du:dateUtc="2025-12-15T10:18:00Z">
        <w:r w:rsidR="009E2330" w:rsidRPr="002F690E" w:rsidDel="003730A7">
          <w:rPr>
            <w:rFonts w:ascii="Times New Roman" w:eastAsia="宋体" w:hAnsi="Times New Roman" w:hint="eastAsia"/>
            <w:sz w:val="21"/>
            <w:szCs w:val="21"/>
            <w:highlight w:val="white"/>
          </w:rPr>
          <w:delText>矿化样式方面的差异，进一步揭示了胶东型金成矿系统在统一成矿机制主导下，于不同地质背景中的兼容性，也突破“同类型矿床必须同源同质”的传统观点。上述认识丰富了华北克拉通东缘金成矿理论体系，为理解区域内各金矿床的成因联系提供了关键依据，同时也对辽东半岛及周边地区的金资源勘探具有重要的指导意义。</w:delText>
        </w:r>
        <w:bookmarkEnd w:id="3390"/>
      </w:del>
    </w:p>
    <w:p w14:paraId="357F0965" w14:textId="19336DB1" w:rsidR="00B804E8" w:rsidRPr="00B804E8" w:rsidDel="003730A7" w:rsidRDefault="00654D5F">
      <w:pPr>
        <w:spacing w:after="0" w:line="240" w:lineRule="auto"/>
        <w:ind w:firstLineChars="200" w:firstLine="360"/>
        <w:jc w:val="both"/>
        <w:rPr>
          <w:del w:id="3407" w:author="1001210222 Choi" w:date="2025-12-15T18:18:00Z" w16du:dateUtc="2025-12-15T10:18:00Z"/>
          <w:rFonts w:ascii="仿宋" w:eastAsia="仿宋" w:hAnsi="仿宋" w:cs="仿宋" w:hint="eastAsia"/>
          <w:sz w:val="18"/>
          <w:szCs w:val="18"/>
        </w:rPr>
        <w:pPrChange w:id="3408" w:author="1001210222 Choi" w:date="2025-12-09T15:26:00Z" w16du:dateUtc="2025-12-09T07:26:00Z">
          <w:pPr>
            <w:spacing w:after="0" w:line="240" w:lineRule="auto"/>
            <w:ind w:firstLineChars="200" w:firstLine="360"/>
          </w:pPr>
        </w:pPrChange>
      </w:pPr>
      <w:bookmarkStart w:id="3409" w:name="正文段落_怀疑_140"/>
      <w:del w:id="3410" w:author="1001210222 Choi" w:date="2025-12-15T18:18:00Z" w16du:dateUtc="2025-12-15T10:18:00Z">
        <w:r w:rsidRPr="008868EF" w:rsidDel="003730A7">
          <w:rPr>
            <w:rFonts w:ascii="仿宋" w:eastAsia="仿宋" w:hAnsi="仿宋" w:cs="仿宋" w:hint="eastAsia"/>
            <w:sz w:val="18"/>
            <w:szCs w:val="18"/>
            <w:highlight w:val="white"/>
          </w:rPr>
          <w:delText>论文的完成得益于中国地质大学（北京）邓军院士的指导</w:delText>
        </w:r>
      </w:del>
      <w:del w:id="3411" w:author="1001210222 Choi" w:date="2025-12-09T15:21:00Z" w16du:dateUtc="2025-12-09T07:21:00Z">
        <w:r w:rsidRPr="008868EF" w:rsidDel="005B1422">
          <w:rPr>
            <w:rFonts w:ascii="仿宋" w:eastAsia="仿宋" w:hAnsi="仿宋" w:cs="仿宋" w:hint="eastAsia"/>
            <w:sz w:val="18"/>
            <w:szCs w:val="18"/>
            <w:highlight w:val="white"/>
          </w:rPr>
          <w:delText>，</w:delText>
        </w:r>
      </w:del>
      <w:del w:id="3412" w:author="1001210222 Choi" w:date="2025-12-15T18:18:00Z" w16du:dateUtc="2025-12-15T10:18:00Z">
        <w:r w:rsidRPr="008868EF" w:rsidDel="003730A7">
          <w:rPr>
            <w:rFonts w:ascii="仿宋" w:eastAsia="仿宋" w:hAnsi="仿宋" w:cs="仿宋" w:hint="eastAsia"/>
            <w:sz w:val="18"/>
            <w:szCs w:val="18"/>
            <w:highlight w:val="white"/>
          </w:rPr>
          <w:delText>俄罗斯科学院</w:delText>
        </w:r>
        <w:r w:rsidRPr="008868EF" w:rsidDel="003730A7">
          <w:rPr>
            <w:rFonts w:ascii="Times New Roman" w:eastAsia="仿宋" w:hAnsi="Times New Roman" w:cs="Times New Roman"/>
            <w:sz w:val="18"/>
            <w:szCs w:val="18"/>
            <w:highlight w:val="white"/>
          </w:rPr>
          <w:delText>Nikolay A</w:delText>
        </w:r>
        <w:r w:rsidR="00A31E7A" w:rsidRPr="008868EF" w:rsidDel="003730A7">
          <w:rPr>
            <w:rFonts w:ascii="Times New Roman" w:eastAsia="仿宋" w:hAnsi="Times New Roman" w:cs="Times New Roman" w:hint="eastAsia"/>
            <w:sz w:val="18"/>
            <w:szCs w:val="18"/>
            <w:highlight w:val="white"/>
          </w:rPr>
          <w:delText>.</w:delText>
        </w:r>
        <w:r w:rsidRPr="008868EF" w:rsidDel="003730A7">
          <w:rPr>
            <w:rFonts w:ascii="Times New Roman" w:eastAsia="仿宋" w:hAnsi="Times New Roman" w:cs="Times New Roman"/>
            <w:sz w:val="18"/>
            <w:szCs w:val="18"/>
            <w:highlight w:val="white"/>
          </w:rPr>
          <w:delText xml:space="preserve"> Gorvachey</w:delText>
        </w:r>
        <w:r w:rsidR="00FA6DDB" w:rsidRPr="008868EF" w:rsidDel="003730A7">
          <w:rPr>
            <w:rFonts w:ascii="仿宋" w:eastAsia="仿宋" w:hAnsi="仿宋" w:cs="仿宋" w:hint="eastAsia"/>
            <w:sz w:val="18"/>
            <w:szCs w:val="18"/>
            <w:highlight w:val="white"/>
          </w:rPr>
          <w:delText>教授</w:delText>
        </w:r>
      </w:del>
      <w:del w:id="3413" w:author="1001210222 Choi" w:date="2025-12-09T15:22:00Z" w16du:dateUtc="2025-12-09T07:22:00Z">
        <w:r w:rsidR="00FA6DDB" w:rsidRPr="008868EF" w:rsidDel="005B1422">
          <w:rPr>
            <w:rFonts w:ascii="仿宋" w:eastAsia="仿宋" w:hAnsi="仿宋" w:cs="仿宋" w:hint="eastAsia"/>
            <w:sz w:val="18"/>
            <w:szCs w:val="18"/>
            <w:highlight w:val="white"/>
          </w:rPr>
          <w:delText>，</w:delText>
        </w:r>
      </w:del>
      <w:del w:id="3414" w:author="1001210222 Choi" w:date="2025-12-15T18:18:00Z" w16du:dateUtc="2025-12-15T10:18:00Z">
        <w:r w:rsidR="00FA6DDB" w:rsidRPr="008868EF" w:rsidDel="003730A7">
          <w:rPr>
            <w:rFonts w:ascii="仿宋" w:eastAsia="仿宋" w:hAnsi="仿宋" w:cs="仿宋" w:hint="eastAsia"/>
            <w:sz w:val="18"/>
            <w:szCs w:val="18"/>
            <w:highlight w:val="white"/>
          </w:rPr>
          <w:delText>中国地质科学院</w:delText>
        </w:r>
        <w:r w:rsidR="00FA6DDB" w:rsidRPr="008868EF" w:rsidDel="003730A7">
          <w:rPr>
            <w:rFonts w:ascii="Times New Roman" w:eastAsia="仿宋" w:hAnsi="Times New Roman" w:cs="Times New Roman"/>
            <w:sz w:val="18"/>
            <w:szCs w:val="18"/>
            <w:highlight w:val="white"/>
          </w:rPr>
          <w:delText>Thomas Bader</w:delText>
        </w:r>
        <w:r w:rsidR="00E64A14" w:rsidRPr="008868EF" w:rsidDel="003730A7">
          <w:rPr>
            <w:rFonts w:ascii="仿宋" w:eastAsia="仿宋" w:hAnsi="仿宋" w:cs="仿宋" w:hint="eastAsia"/>
            <w:sz w:val="18"/>
            <w:szCs w:val="18"/>
            <w:highlight w:val="white"/>
          </w:rPr>
          <w:delText>研究员</w:delText>
        </w:r>
      </w:del>
      <w:del w:id="3415" w:author="1001210222 Choi" w:date="2025-12-09T15:22:00Z" w16du:dateUtc="2025-12-09T07:22:00Z">
        <w:r w:rsidR="00E64A14" w:rsidRPr="008868EF" w:rsidDel="005B1422">
          <w:rPr>
            <w:rFonts w:ascii="仿宋" w:eastAsia="仿宋" w:hAnsi="仿宋" w:cs="仿宋" w:hint="eastAsia"/>
            <w:sz w:val="18"/>
            <w:szCs w:val="18"/>
            <w:highlight w:val="white"/>
          </w:rPr>
          <w:delText>，以</w:delText>
        </w:r>
      </w:del>
      <w:del w:id="3416" w:author="1001210222 Choi" w:date="2025-12-09T15:24:00Z" w16du:dateUtc="2025-12-09T07:24:00Z">
        <w:r w:rsidR="00A4319A" w:rsidRPr="008868EF" w:rsidDel="00A4319A">
          <w:rPr>
            <w:rFonts w:ascii="仿宋" w:eastAsia="仿宋" w:hAnsi="仿宋" w:cs="仿宋" w:hint="eastAsia"/>
            <w:sz w:val="18"/>
            <w:szCs w:val="18"/>
            <w:highlight w:val="white"/>
          </w:rPr>
          <w:delText>及</w:delText>
        </w:r>
      </w:del>
      <w:del w:id="3417" w:author="1001210222 Choi" w:date="2025-12-15T18:18:00Z" w16du:dateUtc="2025-12-15T10:18:00Z">
        <w:r w:rsidR="00E64A14" w:rsidRPr="008868EF" w:rsidDel="003730A7">
          <w:rPr>
            <w:rFonts w:ascii="仿宋" w:eastAsia="仿宋" w:hAnsi="仿宋" w:cs="仿宋"/>
            <w:sz w:val="18"/>
            <w:szCs w:val="18"/>
            <w:highlight w:val="white"/>
          </w:rPr>
          <w:delText>两位匿名审稿</w:delText>
        </w:r>
        <w:r w:rsidR="00B92EAE" w:rsidRPr="008868EF" w:rsidDel="003730A7">
          <w:rPr>
            <w:rFonts w:ascii="仿宋" w:eastAsia="仿宋" w:hAnsi="仿宋" w:cs="仿宋" w:hint="eastAsia"/>
            <w:sz w:val="18"/>
            <w:szCs w:val="18"/>
            <w:highlight w:val="white"/>
          </w:rPr>
          <w:delText>专家</w:delText>
        </w:r>
      </w:del>
      <w:del w:id="3418" w:author="1001210222 Choi" w:date="2025-12-09T15:22:00Z" w16du:dateUtc="2025-12-09T07:22:00Z">
        <w:r w:rsidR="00E64A14" w:rsidRPr="008868EF" w:rsidDel="005B1422">
          <w:rPr>
            <w:rFonts w:ascii="仿宋" w:eastAsia="仿宋" w:hAnsi="仿宋" w:cs="仿宋" w:hint="eastAsia"/>
            <w:sz w:val="18"/>
            <w:szCs w:val="18"/>
            <w:highlight w:val="white"/>
          </w:rPr>
          <w:delText>对</w:delText>
        </w:r>
      </w:del>
      <w:del w:id="3419" w:author="1001210222 Choi" w:date="2025-12-15T18:18:00Z" w16du:dateUtc="2025-12-15T10:18:00Z">
        <w:r w:rsidR="00E64A14" w:rsidRPr="008868EF" w:rsidDel="003730A7">
          <w:rPr>
            <w:rFonts w:ascii="仿宋" w:eastAsia="仿宋" w:hAnsi="仿宋" w:cs="仿宋"/>
            <w:sz w:val="18"/>
            <w:szCs w:val="18"/>
            <w:highlight w:val="white"/>
          </w:rPr>
          <w:delText>稿件提出</w:delText>
        </w:r>
        <w:r w:rsidR="00E64A14" w:rsidRPr="008868EF" w:rsidDel="003730A7">
          <w:rPr>
            <w:rFonts w:ascii="仿宋" w:eastAsia="仿宋" w:hAnsi="仿宋" w:cs="仿宋" w:hint="eastAsia"/>
            <w:sz w:val="18"/>
            <w:szCs w:val="18"/>
            <w:highlight w:val="white"/>
          </w:rPr>
          <w:delText>了</w:delText>
        </w:r>
        <w:r w:rsidR="00E64A14" w:rsidRPr="008868EF" w:rsidDel="003730A7">
          <w:rPr>
            <w:rFonts w:ascii="仿宋" w:eastAsia="仿宋" w:hAnsi="仿宋" w:cs="仿宋"/>
            <w:sz w:val="18"/>
            <w:szCs w:val="18"/>
            <w:highlight w:val="white"/>
          </w:rPr>
          <w:delText>建设性意见</w:delText>
        </w:r>
      </w:del>
      <w:del w:id="3420" w:author="1001210222 Choi" w:date="2025-12-09T15:19:00Z" w16du:dateUtc="2025-12-09T07:19:00Z">
        <w:r w:rsidRPr="008868EF" w:rsidDel="005B1422">
          <w:rPr>
            <w:rFonts w:ascii="仿宋" w:eastAsia="仿宋" w:hAnsi="仿宋" w:cs="仿宋" w:hint="eastAsia"/>
            <w:sz w:val="18"/>
            <w:szCs w:val="18"/>
            <w:highlight w:val="white"/>
          </w:rPr>
          <w:delText>，</w:delText>
        </w:r>
      </w:del>
      <w:del w:id="3421" w:author="1001210222 Choi" w:date="2025-12-15T18:18:00Z" w16du:dateUtc="2025-12-15T10:18:00Z">
        <w:r w:rsidRPr="008868EF" w:rsidDel="003730A7">
          <w:rPr>
            <w:rFonts w:ascii="仿宋" w:eastAsia="仿宋" w:hAnsi="仿宋" w:cs="仿宋" w:hint="eastAsia"/>
            <w:sz w:val="18"/>
            <w:szCs w:val="18"/>
            <w:highlight w:val="white"/>
          </w:rPr>
          <w:delText>辽宁招金白云黄金矿业有限公司总经理宝海忠工程师、林忠胜工程师、项春生工程师在野外工作中提供了便利与指导</w:delText>
        </w:r>
      </w:del>
      <w:del w:id="3422" w:author="1001210222 Choi" w:date="2025-12-09T15:19:00Z" w16du:dateUtc="2025-12-09T07:19:00Z">
        <w:r w:rsidRPr="008868EF" w:rsidDel="005B1422">
          <w:rPr>
            <w:rFonts w:ascii="仿宋" w:eastAsia="仿宋" w:hAnsi="仿宋" w:cs="仿宋" w:hint="eastAsia"/>
            <w:sz w:val="18"/>
            <w:szCs w:val="18"/>
            <w:highlight w:val="white"/>
          </w:rPr>
          <w:delText>，</w:delText>
        </w:r>
      </w:del>
      <w:del w:id="3423" w:author="1001210222 Choi" w:date="2025-12-15T18:18:00Z" w16du:dateUtc="2025-12-15T10:18:00Z">
        <w:r w:rsidRPr="008868EF" w:rsidDel="003730A7">
          <w:rPr>
            <w:rFonts w:ascii="仿宋" w:eastAsia="仿宋" w:hAnsi="仿宋" w:cs="仿宋" w:hint="eastAsia"/>
            <w:sz w:val="18"/>
            <w:szCs w:val="18"/>
            <w:highlight w:val="white"/>
          </w:rPr>
          <w:delText>北京大学章晶晶博士</w:delText>
        </w:r>
        <w:r w:rsidR="00A52348" w:rsidDel="003730A7">
          <w:rPr>
            <w:rFonts w:ascii="仿宋" w:eastAsia="仿宋" w:hAnsi="仿宋" w:cs="仿宋" w:hint="eastAsia"/>
            <w:sz w:val="18"/>
            <w:szCs w:val="18"/>
            <w:highlight w:val="white"/>
          </w:rPr>
          <w:delText>，</w:delText>
        </w:r>
        <w:r w:rsidRPr="008868EF" w:rsidDel="003730A7">
          <w:rPr>
            <w:rFonts w:ascii="仿宋" w:eastAsia="仿宋" w:hAnsi="仿宋" w:cs="仿宋" w:hint="eastAsia"/>
            <w:sz w:val="18"/>
            <w:szCs w:val="18"/>
            <w:highlight w:val="white"/>
          </w:rPr>
          <w:delText>中国地质大学（北京）李亚鹏硕士</w:delText>
        </w:r>
        <w:r w:rsidR="005C580D" w:rsidDel="003730A7">
          <w:rPr>
            <w:rFonts w:ascii="仿宋" w:eastAsia="仿宋" w:hAnsi="仿宋" w:cs="仿宋" w:hint="eastAsia"/>
            <w:sz w:val="18"/>
            <w:szCs w:val="18"/>
            <w:highlight w:val="white"/>
          </w:rPr>
          <w:delText>、</w:delText>
        </w:r>
        <w:r w:rsidRPr="008868EF" w:rsidDel="003730A7">
          <w:rPr>
            <w:rFonts w:ascii="仿宋" w:eastAsia="仿宋" w:hAnsi="仿宋" w:cs="仿宋" w:hint="eastAsia"/>
            <w:sz w:val="18"/>
            <w:szCs w:val="18"/>
            <w:highlight w:val="white"/>
          </w:rPr>
          <w:delText>冯宗忆同学</w:delText>
        </w:r>
        <w:r w:rsidR="005C580D" w:rsidDel="003730A7">
          <w:rPr>
            <w:rFonts w:ascii="仿宋" w:eastAsia="仿宋" w:hAnsi="仿宋" w:cs="仿宋" w:hint="eastAsia"/>
            <w:sz w:val="18"/>
            <w:szCs w:val="18"/>
            <w:highlight w:val="white"/>
          </w:rPr>
          <w:delText>及</w:delText>
        </w:r>
      </w:del>
      <w:ins w:id="3424" w:author="home" w:date="2025-12-08T17:46:00Z">
        <w:del w:id="3425" w:author="1001210222 Choi" w:date="2025-12-15T18:18:00Z" w16du:dateUtc="2025-12-15T10:18:00Z">
          <w:r w:rsidR="00DC71D9" w:rsidDel="003730A7">
            <w:rPr>
              <w:rFonts w:ascii="仿宋" w:eastAsia="仿宋" w:hAnsi="仿宋" w:cs="仿宋" w:hint="eastAsia"/>
              <w:sz w:val="18"/>
              <w:szCs w:val="18"/>
              <w:highlight w:val="white"/>
            </w:rPr>
            <w:delText>和</w:delText>
          </w:r>
        </w:del>
      </w:ins>
      <w:del w:id="3426" w:author="1001210222 Choi" w:date="2025-12-15T18:18:00Z" w16du:dateUtc="2025-12-15T10:18:00Z">
        <w:r w:rsidR="005C580D" w:rsidDel="003730A7">
          <w:rPr>
            <w:rFonts w:ascii="仿宋" w:eastAsia="仿宋" w:hAnsi="仿宋" w:cs="仿宋" w:hint="eastAsia"/>
            <w:sz w:val="18"/>
            <w:szCs w:val="18"/>
            <w:highlight w:val="white"/>
          </w:rPr>
          <w:delText>张源同学</w:delText>
        </w:r>
      </w:del>
      <w:del w:id="3427" w:author="1001210222 Choi" w:date="2025-12-09T15:22:00Z" w16du:dateUtc="2025-12-09T07:22:00Z">
        <w:r w:rsidRPr="008868EF" w:rsidDel="005B1422">
          <w:rPr>
            <w:rFonts w:ascii="仿宋" w:eastAsia="仿宋" w:hAnsi="仿宋" w:cs="仿宋" w:hint="eastAsia"/>
            <w:sz w:val="18"/>
            <w:szCs w:val="18"/>
            <w:highlight w:val="white"/>
          </w:rPr>
          <w:delText>在</w:delText>
        </w:r>
      </w:del>
      <w:del w:id="3428" w:author="1001210222 Choi" w:date="2025-12-15T18:18:00Z" w16du:dateUtc="2025-12-15T10:18:00Z">
        <w:r w:rsidRPr="008868EF" w:rsidDel="003730A7">
          <w:rPr>
            <w:rFonts w:ascii="仿宋" w:eastAsia="仿宋" w:hAnsi="仿宋" w:cs="仿宋" w:hint="eastAsia"/>
            <w:sz w:val="18"/>
            <w:szCs w:val="18"/>
            <w:highlight w:val="white"/>
          </w:rPr>
          <w:delText>图件清绘与稿件校对工作</w:delText>
        </w:r>
      </w:del>
      <w:del w:id="3429" w:author="1001210222 Choi" w:date="2025-12-09T15:23:00Z" w16du:dateUtc="2025-12-09T07:23:00Z">
        <w:r w:rsidRPr="008868EF" w:rsidDel="005B1422">
          <w:rPr>
            <w:rFonts w:ascii="仿宋" w:eastAsia="仿宋" w:hAnsi="仿宋" w:cs="仿宋" w:hint="eastAsia"/>
            <w:sz w:val="18"/>
            <w:szCs w:val="18"/>
            <w:highlight w:val="white"/>
          </w:rPr>
          <w:delText>中提供了帮助</w:delText>
        </w:r>
      </w:del>
      <w:del w:id="3430" w:author="1001210222 Choi" w:date="2025-12-09T15:19:00Z" w16du:dateUtc="2025-12-09T07:19:00Z">
        <w:r w:rsidRPr="008868EF" w:rsidDel="005B1422">
          <w:rPr>
            <w:rFonts w:ascii="仿宋" w:eastAsia="仿宋" w:hAnsi="仿宋" w:cs="仿宋" w:hint="eastAsia"/>
            <w:sz w:val="18"/>
            <w:szCs w:val="18"/>
            <w:highlight w:val="white"/>
          </w:rPr>
          <w:delText>，</w:delText>
        </w:r>
      </w:del>
      <w:del w:id="3431" w:author="1001210222 Choi" w:date="2025-12-09T15:25:00Z" w16du:dateUtc="2025-12-09T07:25:00Z">
        <w:r w:rsidRPr="008868EF" w:rsidDel="00E54272">
          <w:rPr>
            <w:rFonts w:ascii="仿宋" w:eastAsia="仿宋" w:hAnsi="仿宋" w:cs="仿宋" w:hint="eastAsia"/>
            <w:sz w:val="18"/>
            <w:szCs w:val="18"/>
            <w:highlight w:val="white"/>
          </w:rPr>
          <w:delText>在此一并致谢！</w:delText>
        </w:r>
      </w:del>
      <w:bookmarkEnd w:id="3409"/>
    </w:p>
    <w:p w14:paraId="1C227B13" w14:textId="77777777" w:rsidR="00B804E8" w:rsidRPr="00B804E8" w:rsidRDefault="00654D5F" w:rsidP="008868EF">
      <w:pPr>
        <w:spacing w:beforeLines="50" w:before="156" w:afterLines="50" w:after="156" w:line="240" w:lineRule="auto"/>
        <w:jc w:val="both"/>
        <w:rPr>
          <w:rFonts w:ascii="黑体" w:eastAsia="黑体" w:hAnsi="黑体" w:hint="eastAsia"/>
          <w:b/>
          <w:bCs/>
          <w:sz w:val="21"/>
          <w:szCs w:val="21"/>
        </w:rPr>
      </w:pPr>
      <w:bookmarkStart w:id="3432" w:name="参考文献_2"/>
      <w:r w:rsidRPr="008868EF">
        <w:rPr>
          <w:rFonts w:ascii="黑体" w:eastAsia="黑体" w:hAnsi="黑体" w:hint="eastAsia"/>
          <w:b/>
          <w:bCs/>
          <w:sz w:val="21"/>
          <w:szCs w:val="21"/>
          <w:highlight w:val="white"/>
        </w:rPr>
        <w:t>参考文献</w:t>
      </w:r>
      <w:bookmarkEnd w:id="3432"/>
    </w:p>
    <w:p w14:paraId="43EF28BC" w14:textId="79FE9D33" w:rsidR="00B804E8" w:rsidRPr="00B804E8" w:rsidRDefault="009066E1" w:rsidP="008868EF">
      <w:pPr>
        <w:pStyle w:val="EndNoteBibliography"/>
        <w:spacing w:after="0"/>
        <w:rPr>
          <w:rFonts w:eastAsia="宋体"/>
          <w:color w:val="0000FA"/>
        </w:rPr>
      </w:pPr>
      <w:r w:rsidRPr="009066E1">
        <w:rPr>
          <w:rFonts w:eastAsia="宋体" w:hint="eastAsia"/>
          <w:color w:val="0000FA"/>
          <w:shd w:val="clear" w:color="auto" w:fill="FFFFFF"/>
        </w:rPr>
        <w:t xml:space="preserve">[1] LIU D Y, NUTMAN A P, COMPSTON W, et al. Remnants of </w:t>
      </w:r>
      <w:r w:rsidRPr="009066E1">
        <w:rPr>
          <w:rFonts w:eastAsia="宋体" w:hint="eastAsia"/>
          <w:color w:val="0000FA"/>
          <w:shd w:val="clear" w:color="auto" w:fill="FFFFFF"/>
        </w:rPr>
        <w:t>≥</w:t>
      </w:r>
      <w:r w:rsidRPr="009066E1">
        <w:rPr>
          <w:rFonts w:eastAsia="宋体" w:hint="eastAsia"/>
          <w:color w:val="0000FA"/>
          <w:shd w:val="clear" w:color="auto" w:fill="FFFFFF"/>
        </w:rPr>
        <w:t xml:space="preserve">3800 Ma </w:t>
      </w:r>
      <w:r w:rsidRPr="009066E1">
        <w:rPr>
          <w:rFonts w:eastAsia="宋体"/>
          <w:color w:val="0000FA"/>
          <w:shd w:val="clear" w:color="auto" w:fill="D9D9D9"/>
        </w:rPr>
        <w:t>c</w:t>
      </w:r>
      <w:r w:rsidRPr="009066E1">
        <w:rPr>
          <w:rFonts w:eastAsia="宋体"/>
          <w:color w:val="0000FA"/>
          <w:shd w:val="clear" w:color="auto" w:fill="FFFFFF"/>
        </w:rPr>
        <w:t xml:space="preserve">rust in the Chinese </w:t>
      </w:r>
      <w:r w:rsidRPr="009066E1">
        <w:rPr>
          <w:rFonts w:eastAsia="宋体"/>
          <w:color w:val="0000FA"/>
          <w:shd w:val="clear" w:color="auto" w:fill="D9D9D9"/>
        </w:rPr>
        <w:t>p</w:t>
      </w:r>
      <w:r w:rsidRPr="009066E1">
        <w:rPr>
          <w:rFonts w:eastAsia="宋体"/>
          <w:color w:val="0000FA"/>
          <w:shd w:val="clear" w:color="auto" w:fill="FFFFFF"/>
        </w:rPr>
        <w:t xml:space="preserve">art of the Sino-Korean </w:t>
      </w:r>
      <w:r w:rsidRPr="009066E1">
        <w:rPr>
          <w:rFonts w:eastAsia="宋体"/>
          <w:color w:val="0000FA"/>
          <w:shd w:val="clear" w:color="auto" w:fill="D9D9D9"/>
        </w:rPr>
        <w:t>c</w:t>
      </w:r>
      <w:r w:rsidRPr="009066E1">
        <w:rPr>
          <w:rFonts w:eastAsia="宋体"/>
          <w:color w:val="0000FA"/>
          <w:shd w:val="clear" w:color="auto" w:fill="FFFFFF"/>
        </w:rPr>
        <w:t>raton[J]. Geology, 1992, 20(4): 339.</w:t>
      </w:r>
      <w:hyperlink r:id="rId28" w:tooltip="自助复核" w:history="1"/>
    </w:p>
    <w:p w14:paraId="4FA27294" w14:textId="2DDF7839"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[2] LI K Z, ZHAO Z L, ZHOU X W, et al. Late Neoarchean-</w:t>
      </w:r>
      <w:r w:rsidRPr="009066E1">
        <w:rPr>
          <w:rFonts w:eastAsia="宋体"/>
          <w:color w:val="0000FA"/>
          <w:shd w:val="clear" w:color="auto" w:fill="D9D9D9"/>
        </w:rPr>
        <w:t>e</w:t>
      </w:r>
      <w:r w:rsidRPr="009066E1">
        <w:rPr>
          <w:rFonts w:eastAsia="宋体"/>
          <w:color w:val="0000FA"/>
          <w:shd w:val="clear" w:color="auto" w:fill="FFFFFF"/>
        </w:rPr>
        <w:t>arly Paleoproterozoic K-</w:t>
      </w:r>
      <w:r w:rsidRPr="009066E1">
        <w:rPr>
          <w:rFonts w:eastAsia="宋体"/>
          <w:color w:val="0000FA"/>
          <w:shd w:val="clear" w:color="auto" w:fill="D9D9D9"/>
        </w:rPr>
        <w:t>r</w:t>
      </w:r>
      <w:r w:rsidRPr="009066E1">
        <w:rPr>
          <w:rFonts w:eastAsia="宋体"/>
          <w:color w:val="0000FA"/>
          <w:shd w:val="clear" w:color="auto" w:fill="FFFFFF"/>
        </w:rPr>
        <w:t xml:space="preserve">ich </w:t>
      </w:r>
      <w:r w:rsidRPr="009066E1">
        <w:rPr>
          <w:rFonts w:eastAsia="宋体"/>
          <w:color w:val="0000FA"/>
          <w:shd w:val="clear" w:color="auto" w:fill="D9D9D9"/>
        </w:rPr>
        <w:t>g</w:t>
      </w:r>
      <w:r w:rsidRPr="009066E1">
        <w:rPr>
          <w:rFonts w:eastAsia="宋体"/>
          <w:color w:val="0000FA"/>
          <w:shd w:val="clear" w:color="auto" w:fill="FFFFFF"/>
        </w:rPr>
        <w:t xml:space="preserve">ranitoid </w:t>
      </w:r>
      <w:r w:rsidRPr="009066E1">
        <w:rPr>
          <w:rFonts w:eastAsia="宋体"/>
          <w:color w:val="0000FA"/>
          <w:shd w:val="clear" w:color="auto" w:fill="D9D9D9"/>
        </w:rPr>
        <w:t>r</w:t>
      </w:r>
      <w:r w:rsidRPr="009066E1">
        <w:rPr>
          <w:rFonts w:eastAsia="宋体"/>
          <w:color w:val="0000FA"/>
          <w:shd w:val="clear" w:color="auto" w:fill="FFFFFF"/>
        </w:rPr>
        <w:t xml:space="preserve">ocks and </w:t>
      </w:r>
      <w:r w:rsidRPr="009066E1">
        <w:rPr>
          <w:rFonts w:eastAsia="宋体"/>
          <w:color w:val="0000FA"/>
          <w:shd w:val="clear" w:color="auto" w:fill="D9D9D9"/>
        </w:rPr>
        <w:t>m</w:t>
      </w:r>
      <w:r w:rsidRPr="009066E1">
        <w:rPr>
          <w:rFonts w:eastAsia="宋体"/>
          <w:color w:val="0000FA"/>
          <w:shd w:val="clear" w:color="auto" w:fill="FFFFFF"/>
        </w:rPr>
        <w:t xml:space="preserve">afic </w:t>
      </w:r>
      <w:r w:rsidRPr="009066E1">
        <w:rPr>
          <w:rFonts w:eastAsia="宋体"/>
          <w:color w:val="0000FA"/>
          <w:shd w:val="clear" w:color="auto" w:fill="D9D9D9"/>
        </w:rPr>
        <w:t>d</w:t>
      </w:r>
      <w:r w:rsidRPr="009066E1">
        <w:rPr>
          <w:rFonts w:eastAsia="宋体"/>
          <w:color w:val="0000FA"/>
          <w:shd w:val="clear" w:color="auto" w:fill="FFFFFF"/>
        </w:rPr>
        <w:t xml:space="preserve">ykes from the Liaodong Bay Depression, Bohai Sea Basin: Implications for </w:t>
      </w:r>
      <w:r w:rsidRPr="009066E1">
        <w:rPr>
          <w:rFonts w:eastAsia="宋体"/>
          <w:color w:val="0000FA"/>
          <w:shd w:val="clear" w:color="auto" w:fill="D9D9D9"/>
        </w:rPr>
        <w:t>c</w:t>
      </w:r>
      <w:r w:rsidRPr="009066E1">
        <w:rPr>
          <w:rFonts w:eastAsia="宋体"/>
          <w:color w:val="0000FA"/>
          <w:shd w:val="clear" w:color="auto" w:fill="FFFFFF"/>
        </w:rPr>
        <w:t xml:space="preserve">ratonization of the North China Craton[J]. Lithos, 2024, </w:t>
      </w:r>
      <w:r w:rsidRPr="009066E1">
        <w:rPr>
          <w:rFonts w:eastAsia="宋体"/>
          <w:color w:val="0000FA"/>
          <w:shd w:val="clear" w:color="auto" w:fill="FFCCFF"/>
        </w:rPr>
        <w:t>466/467: 107469</w:t>
      </w:r>
      <w:r w:rsidRPr="009066E1">
        <w:rPr>
          <w:rFonts w:eastAsia="宋体"/>
          <w:color w:val="0000FA"/>
          <w:shd w:val="clear" w:color="auto" w:fill="FFFFFF"/>
        </w:rPr>
        <w:t>.</w:t>
      </w:r>
      <w:hyperlink r:id="rId29" w:tooltip="自助复核" w:history="1"/>
    </w:p>
    <w:p w14:paraId="3086F833" w14:textId="220CCE38"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[3] LI S</w:t>
      </w:r>
      <w:del w:id="3433" w:author="1001210222 Choi" w:date="2025-12-09T14:45:00Z" w16du:dateUtc="2025-12-09T06:45:00Z">
        <w:r w:rsidRPr="009066E1" w:rsidDel="00932BBE">
          <w:rPr>
            <w:rFonts w:eastAsia="宋体"/>
            <w:color w:val="0000FA"/>
            <w:shd w:val="clear" w:color="auto" w:fill="FFCCFF"/>
          </w:rPr>
          <w:delText>-</w:delText>
        </w:r>
      </w:del>
      <w:ins w:id="3434"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FFFF"/>
        </w:rPr>
        <w:t xml:space="preserve">S, PALIN R M, SANTOSH M. Contrasting </w:t>
      </w:r>
      <w:r w:rsidRPr="009066E1">
        <w:rPr>
          <w:rFonts w:eastAsia="宋体"/>
          <w:color w:val="0000FA"/>
          <w:shd w:val="clear" w:color="auto" w:fill="D9D9D9"/>
        </w:rPr>
        <w:t>m</w:t>
      </w:r>
      <w:r w:rsidRPr="009066E1">
        <w:rPr>
          <w:rFonts w:eastAsia="宋体"/>
          <w:color w:val="0000FA"/>
          <w:shd w:val="clear" w:color="auto" w:fill="FFFFFF"/>
        </w:rPr>
        <w:t xml:space="preserve">echanisms and </w:t>
      </w:r>
      <w:r w:rsidRPr="009066E1">
        <w:rPr>
          <w:rFonts w:eastAsia="宋体"/>
          <w:color w:val="0000FA"/>
          <w:shd w:val="clear" w:color="auto" w:fill="D9D9D9"/>
        </w:rPr>
        <w:t>t</w:t>
      </w:r>
      <w:r w:rsidRPr="009066E1">
        <w:rPr>
          <w:rFonts w:eastAsia="宋体"/>
          <w:color w:val="0000FA"/>
          <w:shd w:val="clear" w:color="auto" w:fill="FFFFFF"/>
        </w:rPr>
        <w:t xml:space="preserve">imescales of </w:t>
      </w:r>
      <w:r w:rsidRPr="009066E1">
        <w:rPr>
          <w:rFonts w:eastAsia="宋体"/>
          <w:color w:val="0000FA"/>
          <w:shd w:val="clear" w:color="auto" w:fill="D9D9D9"/>
        </w:rPr>
        <w:t>s</w:t>
      </w:r>
      <w:r w:rsidRPr="009066E1">
        <w:rPr>
          <w:rFonts w:eastAsia="宋体"/>
          <w:color w:val="0000FA"/>
          <w:shd w:val="clear" w:color="auto" w:fill="FFFFFF"/>
        </w:rPr>
        <w:t xml:space="preserve">ubduction and </w:t>
      </w:r>
      <w:r w:rsidRPr="009066E1">
        <w:rPr>
          <w:rFonts w:eastAsia="宋体"/>
          <w:color w:val="0000FA"/>
          <w:shd w:val="clear" w:color="auto" w:fill="D9D9D9"/>
        </w:rPr>
        <w:t>e</w:t>
      </w:r>
      <w:r w:rsidRPr="009066E1">
        <w:rPr>
          <w:rFonts w:eastAsia="宋体"/>
          <w:color w:val="0000FA"/>
          <w:shd w:val="clear" w:color="auto" w:fill="FFFFFF"/>
        </w:rPr>
        <w:t xml:space="preserve">xhumation as </w:t>
      </w:r>
      <w:r w:rsidRPr="009066E1">
        <w:rPr>
          <w:rFonts w:eastAsia="宋体"/>
          <w:color w:val="0000FA"/>
          <w:shd w:val="clear" w:color="auto" w:fill="D9D9D9"/>
        </w:rPr>
        <w:t>r</w:t>
      </w:r>
      <w:r w:rsidRPr="009066E1">
        <w:rPr>
          <w:rFonts w:eastAsia="宋体"/>
          <w:color w:val="0000FA"/>
          <w:shd w:val="clear" w:color="auto" w:fill="FFFFFF"/>
        </w:rPr>
        <w:t xml:space="preserve">ecorded by Paleoproterozoic and Late Paleozoic </w:t>
      </w:r>
      <w:r w:rsidRPr="009066E1">
        <w:rPr>
          <w:rFonts w:eastAsia="宋体"/>
          <w:color w:val="0000FA"/>
          <w:shd w:val="clear" w:color="auto" w:fill="D9D9D9"/>
        </w:rPr>
        <w:t>h</w:t>
      </w:r>
      <w:r w:rsidRPr="009066E1">
        <w:rPr>
          <w:rFonts w:eastAsia="宋体"/>
          <w:color w:val="0000FA"/>
          <w:shd w:val="clear" w:color="auto" w:fill="FFFFFF"/>
        </w:rPr>
        <w:t>igh-</w:t>
      </w:r>
      <w:r w:rsidRPr="009066E1">
        <w:rPr>
          <w:rFonts w:eastAsia="宋体"/>
          <w:color w:val="0000FA"/>
          <w:shd w:val="clear" w:color="auto" w:fill="D9D9D9"/>
        </w:rPr>
        <w:t>p</w:t>
      </w:r>
      <w:r w:rsidRPr="009066E1">
        <w:rPr>
          <w:rFonts w:eastAsia="宋体"/>
          <w:color w:val="0000FA"/>
          <w:shd w:val="clear" w:color="auto" w:fill="FFFFFF"/>
        </w:rPr>
        <w:t xml:space="preserve">ressure </w:t>
      </w:r>
      <w:r w:rsidRPr="009066E1">
        <w:rPr>
          <w:rFonts w:eastAsia="宋体"/>
          <w:color w:val="0000FA"/>
          <w:shd w:val="clear" w:color="auto" w:fill="D9D9D9"/>
        </w:rPr>
        <w:t>g</w:t>
      </w:r>
      <w:r w:rsidRPr="009066E1">
        <w:rPr>
          <w:rFonts w:eastAsia="宋体"/>
          <w:color w:val="0000FA"/>
          <w:shd w:val="clear" w:color="auto" w:fill="FFFFFF"/>
        </w:rPr>
        <w:t xml:space="preserve">ranulites in the North China Craton[J]. GSA Bulletin, </w:t>
      </w:r>
      <w:r w:rsidRPr="009066E1">
        <w:rPr>
          <w:rFonts w:eastAsia="宋体"/>
          <w:color w:val="0000FA"/>
          <w:shd w:val="clear" w:color="auto" w:fill="FFCCFF"/>
        </w:rPr>
        <w:t>2023</w:t>
      </w:r>
      <w:r w:rsidRPr="009066E1">
        <w:rPr>
          <w:rFonts w:eastAsia="宋体"/>
          <w:color w:val="0000FA"/>
          <w:shd w:val="clear" w:color="auto" w:fill="FFFFFF"/>
        </w:rPr>
        <w:t>, 135(1</w:t>
      </w:r>
      <w:r w:rsidRPr="009066E1">
        <w:rPr>
          <w:rFonts w:eastAsia="宋体"/>
          <w:color w:val="0000FA"/>
          <w:shd w:val="clear" w:color="auto" w:fill="FFCCFF"/>
        </w:rPr>
        <w:t>/</w:t>
      </w:r>
      <w:r w:rsidRPr="009066E1">
        <w:rPr>
          <w:rFonts w:eastAsia="宋体"/>
          <w:color w:val="0000FA"/>
          <w:shd w:val="clear" w:color="auto" w:fill="FFFFFF"/>
        </w:rPr>
        <w:t>2): 29-47.</w:t>
      </w:r>
      <w:hyperlink r:id="rId30" w:tooltip="自助复核" w:history="1"/>
    </w:p>
    <w:p w14:paraId="78CE355A" w14:textId="0D76DBA3"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[4] HE D</w:t>
      </w:r>
      <w:del w:id="3435" w:author="1001210222 Choi" w:date="2025-12-09T14:45:00Z" w16du:dateUtc="2025-12-09T06:45:00Z">
        <w:r w:rsidRPr="009066E1" w:rsidDel="00932BBE">
          <w:rPr>
            <w:rFonts w:eastAsia="宋体"/>
            <w:color w:val="0000FA"/>
            <w:shd w:val="clear" w:color="auto" w:fill="FFCCFF"/>
          </w:rPr>
          <w:delText>-</w:delText>
        </w:r>
      </w:del>
      <w:ins w:id="3436"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CCFF"/>
        </w:rPr>
        <w:t>Y</w:t>
      </w:r>
      <w:r w:rsidRPr="009066E1">
        <w:rPr>
          <w:rFonts w:eastAsia="宋体"/>
          <w:color w:val="0000FA"/>
          <w:shd w:val="clear" w:color="auto" w:fill="FFFFFF"/>
        </w:rPr>
        <w:t>, QIU K</w:t>
      </w:r>
      <w:del w:id="3437" w:author="1001210222 Choi" w:date="2025-12-09T14:45:00Z" w16du:dateUtc="2025-12-09T06:45:00Z">
        <w:r w:rsidRPr="009066E1" w:rsidDel="00932BBE">
          <w:rPr>
            <w:rFonts w:eastAsia="宋体"/>
            <w:color w:val="0000FA"/>
            <w:shd w:val="clear" w:color="auto" w:fill="FFCCFF"/>
          </w:rPr>
          <w:delText>-</w:delText>
        </w:r>
      </w:del>
      <w:ins w:id="3438"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CCFF"/>
        </w:rPr>
        <w:t>F</w:t>
      </w:r>
      <w:r w:rsidRPr="009066E1">
        <w:rPr>
          <w:rFonts w:eastAsia="宋体"/>
          <w:color w:val="0000FA"/>
          <w:shd w:val="clear" w:color="auto" w:fill="FFFFFF"/>
        </w:rPr>
        <w:t>, YU H</w:t>
      </w:r>
      <w:del w:id="3439" w:author="1001210222 Choi" w:date="2025-12-09T14:45:00Z" w16du:dateUtc="2025-12-09T06:45:00Z">
        <w:r w:rsidRPr="009066E1" w:rsidDel="00932BBE">
          <w:rPr>
            <w:rFonts w:eastAsia="宋体"/>
            <w:color w:val="0000FA"/>
            <w:shd w:val="clear" w:color="auto" w:fill="FFCCFF"/>
          </w:rPr>
          <w:delText>-</w:delText>
        </w:r>
      </w:del>
      <w:ins w:id="3440"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CCFF"/>
        </w:rPr>
        <w:t>C</w:t>
      </w:r>
      <w:r w:rsidRPr="009066E1">
        <w:rPr>
          <w:rFonts w:eastAsia="宋体"/>
          <w:color w:val="0000FA"/>
          <w:shd w:val="clear" w:color="auto" w:fill="FFFFFF"/>
        </w:rPr>
        <w:t xml:space="preserve">, et al. Lithospheric </w:t>
      </w:r>
      <w:r w:rsidRPr="009066E1">
        <w:rPr>
          <w:rFonts w:eastAsia="宋体"/>
          <w:color w:val="0000FA"/>
          <w:shd w:val="clear" w:color="auto" w:fill="D9D9D9"/>
        </w:rPr>
        <w:t>a</w:t>
      </w:r>
      <w:r w:rsidRPr="009066E1">
        <w:rPr>
          <w:rFonts w:eastAsia="宋体"/>
          <w:color w:val="0000FA"/>
          <w:shd w:val="clear" w:color="auto" w:fill="FFFFFF"/>
        </w:rPr>
        <w:t xml:space="preserve">rchitecture and </w:t>
      </w:r>
      <w:r w:rsidRPr="009066E1">
        <w:rPr>
          <w:rFonts w:eastAsia="宋体"/>
          <w:color w:val="0000FA"/>
          <w:shd w:val="clear" w:color="auto" w:fill="D9D9D9"/>
        </w:rPr>
        <w:t>e</w:t>
      </w:r>
      <w:r w:rsidRPr="009066E1">
        <w:rPr>
          <w:rFonts w:eastAsia="宋体"/>
          <w:color w:val="0000FA"/>
          <w:shd w:val="clear" w:color="auto" w:fill="FFFFFF"/>
        </w:rPr>
        <w:t xml:space="preserve">volution of the Qinling Orogen of Central China and </w:t>
      </w:r>
      <w:r w:rsidRPr="009066E1">
        <w:rPr>
          <w:rFonts w:eastAsia="宋体"/>
          <w:color w:val="0000FA"/>
          <w:shd w:val="clear" w:color="auto" w:fill="D9D9D9"/>
        </w:rPr>
        <w:t>a</w:t>
      </w:r>
      <w:r w:rsidRPr="009066E1">
        <w:rPr>
          <w:rFonts w:eastAsia="宋体"/>
          <w:color w:val="0000FA"/>
          <w:shd w:val="clear" w:color="auto" w:fill="FFFFFF"/>
        </w:rPr>
        <w:t xml:space="preserve">ssociated </w:t>
      </w:r>
      <w:r w:rsidRPr="009066E1">
        <w:rPr>
          <w:rFonts w:eastAsia="宋体"/>
          <w:color w:val="0000FA"/>
          <w:shd w:val="clear" w:color="auto" w:fill="D9D9D9"/>
        </w:rPr>
        <w:t>c</w:t>
      </w:r>
      <w:r w:rsidRPr="009066E1">
        <w:rPr>
          <w:rFonts w:eastAsia="宋体"/>
          <w:color w:val="0000FA"/>
          <w:shd w:val="clear" w:color="auto" w:fill="FFFFFF"/>
        </w:rPr>
        <w:t xml:space="preserve">ontrols on </w:t>
      </w:r>
      <w:r w:rsidRPr="009066E1">
        <w:rPr>
          <w:rFonts w:eastAsia="宋体"/>
          <w:color w:val="0000FA"/>
          <w:shd w:val="clear" w:color="auto" w:fill="D9D9D9"/>
        </w:rPr>
        <w:t>m</w:t>
      </w:r>
      <w:r w:rsidRPr="009066E1">
        <w:rPr>
          <w:rFonts w:eastAsia="宋体"/>
          <w:color w:val="0000FA"/>
          <w:shd w:val="clear" w:color="auto" w:fill="FFFFFF"/>
        </w:rPr>
        <w:t xml:space="preserve">etallogeny[J]. Earth-Science Reviews, 2025, </w:t>
      </w:r>
      <w:r w:rsidRPr="009066E1">
        <w:rPr>
          <w:rFonts w:eastAsia="宋体"/>
          <w:color w:val="0000FA"/>
          <w:shd w:val="clear" w:color="auto" w:fill="FFCCFF"/>
        </w:rPr>
        <w:t>264</w:t>
      </w:r>
      <w:r w:rsidRPr="009066E1">
        <w:rPr>
          <w:rFonts w:eastAsia="宋体"/>
          <w:color w:val="0000FA"/>
          <w:shd w:val="clear" w:color="auto" w:fill="FFFFFF"/>
        </w:rPr>
        <w:t>: 105092</w:t>
      </w:r>
      <w:r w:rsidRPr="009066E1">
        <w:rPr>
          <w:rFonts w:eastAsia="宋体"/>
          <w:color w:val="0000FA"/>
          <w:shd w:val="clear" w:color="auto" w:fill="FFCCFF"/>
        </w:rPr>
        <w:t>.</w:t>
      </w:r>
      <w:hyperlink r:id="rId31" w:tooltip="自助复核" w:history="1"/>
    </w:p>
    <w:p w14:paraId="632FAB50" w14:textId="09A28815"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[5] QIU K</w:t>
      </w:r>
      <w:del w:id="3441" w:author="1001210222 Choi" w:date="2025-12-09T14:45:00Z" w16du:dateUtc="2025-12-09T06:45:00Z">
        <w:r w:rsidRPr="009066E1" w:rsidDel="00932BBE">
          <w:rPr>
            <w:rFonts w:eastAsia="宋体"/>
            <w:color w:val="0000FA"/>
            <w:shd w:val="clear" w:color="auto" w:fill="FFCCFF"/>
          </w:rPr>
          <w:delText>-</w:delText>
        </w:r>
      </w:del>
      <w:ins w:id="3442"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FFFF"/>
        </w:rPr>
        <w:t>F, ROMER R L, LONG Z</w:t>
      </w:r>
      <w:del w:id="3443" w:author="1001210222 Choi" w:date="2025-12-09T14:45:00Z" w16du:dateUtc="2025-12-09T06:45:00Z">
        <w:r w:rsidRPr="009066E1" w:rsidDel="00932BBE">
          <w:rPr>
            <w:rFonts w:eastAsia="宋体"/>
            <w:color w:val="0000FA"/>
            <w:shd w:val="clear" w:color="auto" w:fill="FFCCFF"/>
          </w:rPr>
          <w:delText>-</w:delText>
        </w:r>
      </w:del>
      <w:ins w:id="3444" w:author="1001210222 Choi" w:date="2025-12-09T14:45:00Z" w16du:dateUtc="2025-12-09T06:45:00Z">
        <w:r w:rsidR="00932BBE">
          <w:rPr>
            <w:rFonts w:eastAsia="宋体" w:hint="eastAsia"/>
            <w:color w:val="0000FA"/>
            <w:shd w:val="clear" w:color="auto" w:fill="FFCCFF"/>
          </w:rPr>
          <w:t xml:space="preserve"> </w:t>
        </w:r>
      </w:ins>
      <w:r w:rsidRPr="009066E1">
        <w:rPr>
          <w:rFonts w:eastAsia="宋体"/>
          <w:color w:val="0000FA"/>
          <w:shd w:val="clear" w:color="auto" w:fill="FFFFFF"/>
        </w:rPr>
        <w:t xml:space="preserve">Y, et al. The </w:t>
      </w:r>
      <w:r w:rsidRPr="009066E1">
        <w:rPr>
          <w:rFonts w:eastAsia="宋体"/>
          <w:color w:val="0000FA"/>
          <w:shd w:val="clear" w:color="auto" w:fill="D9D9D9"/>
        </w:rPr>
        <w:t>r</w:t>
      </w:r>
      <w:r w:rsidRPr="009066E1">
        <w:rPr>
          <w:rFonts w:eastAsia="宋体"/>
          <w:color w:val="0000FA"/>
          <w:shd w:val="clear" w:color="auto" w:fill="FFFFFF"/>
        </w:rPr>
        <w:t xml:space="preserve">ole of an </w:t>
      </w:r>
      <w:r w:rsidRPr="009066E1">
        <w:rPr>
          <w:rFonts w:eastAsia="宋体"/>
          <w:color w:val="0000FA"/>
          <w:shd w:val="clear" w:color="auto" w:fill="D9D9D9"/>
        </w:rPr>
        <w:t>o</w:t>
      </w:r>
      <w:r w:rsidRPr="009066E1">
        <w:rPr>
          <w:rFonts w:eastAsia="宋体"/>
          <w:color w:val="0000FA"/>
          <w:shd w:val="clear" w:color="auto" w:fill="FFFFFF"/>
        </w:rPr>
        <w:t xml:space="preserve">xidized </w:t>
      </w:r>
      <w:r w:rsidRPr="009066E1">
        <w:rPr>
          <w:rFonts w:eastAsia="宋体"/>
          <w:color w:val="0000FA"/>
          <w:shd w:val="clear" w:color="auto" w:fill="D9D9D9"/>
        </w:rPr>
        <w:t>l</w:t>
      </w:r>
      <w:r w:rsidRPr="009066E1">
        <w:rPr>
          <w:rFonts w:eastAsia="宋体"/>
          <w:color w:val="0000FA"/>
          <w:shd w:val="clear" w:color="auto" w:fill="FFFFFF"/>
        </w:rPr>
        <w:t xml:space="preserve">ithospheric </w:t>
      </w:r>
      <w:r w:rsidRPr="009066E1">
        <w:rPr>
          <w:rFonts w:eastAsia="宋体"/>
          <w:color w:val="0000FA"/>
          <w:shd w:val="clear" w:color="auto" w:fill="D9D9D9"/>
        </w:rPr>
        <w:t>m</w:t>
      </w:r>
      <w:r w:rsidRPr="009066E1">
        <w:rPr>
          <w:rFonts w:eastAsia="宋体"/>
          <w:color w:val="0000FA"/>
          <w:shd w:val="clear" w:color="auto" w:fill="FFFFFF"/>
        </w:rPr>
        <w:t xml:space="preserve">antle in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m</w:t>
      </w:r>
      <w:r w:rsidRPr="009066E1">
        <w:rPr>
          <w:rFonts w:eastAsia="宋体"/>
          <w:color w:val="0000FA"/>
          <w:shd w:val="clear" w:color="auto" w:fill="FFFFFF"/>
        </w:rPr>
        <w:t>obilization[J]. Science Advances, 2024, 10(41): eado6262.</w:t>
      </w:r>
      <w:hyperlink r:id="rId32" w:tooltip="自助复核" w:history="1"/>
    </w:p>
    <w:p w14:paraId="4E855099" w14:textId="362C9CF0"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[6] DENG J, WANG Q F. Gold </w:t>
      </w:r>
      <w:r w:rsidRPr="009066E1">
        <w:rPr>
          <w:rFonts w:eastAsia="宋体"/>
          <w:color w:val="0000FA"/>
          <w:shd w:val="clear" w:color="auto" w:fill="D9D9D9"/>
        </w:rPr>
        <w:t>m</w:t>
      </w:r>
      <w:r w:rsidRPr="009066E1">
        <w:rPr>
          <w:rFonts w:eastAsia="宋体"/>
          <w:color w:val="0000FA"/>
          <w:shd w:val="clear" w:color="auto" w:fill="FFFFFF"/>
        </w:rPr>
        <w:t xml:space="preserve">ineralization in China: Metallogenic </w:t>
      </w:r>
      <w:r w:rsidRPr="009066E1">
        <w:rPr>
          <w:rFonts w:eastAsia="宋体"/>
          <w:color w:val="0000FA"/>
          <w:shd w:val="clear" w:color="auto" w:fill="D9D9D9"/>
        </w:rPr>
        <w:t>p</w:t>
      </w:r>
      <w:r w:rsidRPr="009066E1">
        <w:rPr>
          <w:rFonts w:eastAsia="宋体"/>
          <w:color w:val="0000FA"/>
          <w:shd w:val="clear" w:color="auto" w:fill="FFFFFF"/>
        </w:rPr>
        <w:t xml:space="preserve">rovinces, </w:t>
      </w:r>
      <w:r w:rsidRPr="009066E1">
        <w:rPr>
          <w:rFonts w:eastAsia="宋体"/>
          <w:color w:val="0000FA"/>
          <w:shd w:val="clear" w:color="auto" w:fill="D9D9D9"/>
        </w:rPr>
        <w:t>d</w:t>
      </w:r>
      <w:r w:rsidRPr="009066E1">
        <w:rPr>
          <w:rFonts w:eastAsia="宋体"/>
          <w:color w:val="0000FA"/>
          <w:shd w:val="clear" w:color="auto" w:fill="FFFFFF"/>
        </w:rPr>
        <w:t xml:space="preserve">eposit </w:t>
      </w:r>
      <w:r w:rsidRPr="009066E1">
        <w:rPr>
          <w:rFonts w:eastAsia="宋体"/>
          <w:color w:val="0000FA"/>
          <w:shd w:val="clear" w:color="auto" w:fill="D9D9D9"/>
        </w:rPr>
        <w:t>t</w:t>
      </w:r>
      <w:r w:rsidRPr="009066E1">
        <w:rPr>
          <w:rFonts w:eastAsia="宋体"/>
          <w:color w:val="0000FA"/>
          <w:shd w:val="clear" w:color="auto" w:fill="FFFFFF"/>
        </w:rPr>
        <w:t xml:space="preserve">ypes and </w:t>
      </w:r>
      <w:r w:rsidRPr="009066E1">
        <w:rPr>
          <w:rFonts w:eastAsia="宋体"/>
          <w:color w:val="0000FA"/>
          <w:shd w:val="clear" w:color="auto" w:fill="D9D9D9"/>
        </w:rPr>
        <w:t>t</w:t>
      </w:r>
      <w:r w:rsidRPr="009066E1">
        <w:rPr>
          <w:rFonts w:eastAsia="宋体"/>
          <w:color w:val="0000FA"/>
          <w:shd w:val="clear" w:color="auto" w:fill="FFFFFF"/>
        </w:rPr>
        <w:t xml:space="preserve">ectonic </w:t>
      </w:r>
      <w:r w:rsidRPr="009066E1">
        <w:rPr>
          <w:rFonts w:eastAsia="宋体"/>
          <w:color w:val="0000FA"/>
          <w:shd w:val="clear" w:color="auto" w:fill="D9D9D9"/>
        </w:rPr>
        <w:t>f</w:t>
      </w:r>
      <w:r w:rsidRPr="009066E1">
        <w:rPr>
          <w:rFonts w:eastAsia="宋体"/>
          <w:color w:val="0000FA"/>
          <w:shd w:val="clear" w:color="auto" w:fill="FFFFFF"/>
        </w:rPr>
        <w:t xml:space="preserve">ramework[J]. Gondwana Research, 2016, </w:t>
      </w:r>
      <w:r w:rsidRPr="009066E1">
        <w:rPr>
          <w:rFonts w:eastAsia="宋体"/>
          <w:color w:val="0000FA"/>
          <w:shd w:val="clear" w:color="auto" w:fill="FFCCFF"/>
        </w:rPr>
        <w:t>36: 219</w:t>
      </w:r>
      <w:r w:rsidRPr="009066E1">
        <w:rPr>
          <w:rFonts w:eastAsia="宋体"/>
          <w:color w:val="0000FA"/>
          <w:shd w:val="clear" w:color="auto" w:fill="FFFFFF"/>
        </w:rPr>
        <w:t>-274.</w:t>
      </w:r>
      <w:hyperlink r:id="rId33" w:tooltip="自助复核" w:history="1"/>
    </w:p>
    <w:p w14:paraId="2C0E6C37" w14:textId="038DBF7B"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[7] DENG J, QIU K</w:t>
      </w:r>
      <w:del w:id="3445" w:author="1001210222 Choi" w:date="2025-12-09T14:46:00Z" w16du:dateUtc="2025-12-09T06:46:00Z">
        <w:r w:rsidRPr="009066E1" w:rsidDel="00932BBE">
          <w:rPr>
            <w:rFonts w:eastAsia="宋体"/>
            <w:color w:val="0000FA"/>
            <w:shd w:val="clear" w:color="auto" w:fill="FFCCFF"/>
          </w:rPr>
          <w:delText>-</w:delText>
        </w:r>
      </w:del>
      <w:ins w:id="3446"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F, WANG Q</w:t>
      </w:r>
      <w:del w:id="3447" w:author="1001210222 Choi" w:date="2025-12-09T14:46:00Z" w16du:dateUtc="2025-12-09T06:46:00Z">
        <w:r w:rsidRPr="009066E1" w:rsidDel="00932BBE">
          <w:rPr>
            <w:rFonts w:eastAsia="宋体"/>
            <w:color w:val="0000FA"/>
            <w:shd w:val="clear" w:color="auto" w:fill="FFCCFF"/>
          </w:rPr>
          <w:delText>-</w:delText>
        </w:r>
      </w:del>
      <w:ins w:id="3448"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 xml:space="preserve">F, et al. </w:t>
      </w:r>
      <w:r w:rsidRPr="00810722">
        <w:rPr>
          <w:rFonts w:eastAsia="宋体"/>
          <w:color w:val="0000FA"/>
          <w:shd w:val="clear" w:color="auto" w:fill="FFFFFF"/>
        </w:rPr>
        <w:t xml:space="preserve">In </w:t>
      </w:r>
      <w:r w:rsidRPr="00810722">
        <w:rPr>
          <w:rFonts w:eastAsia="宋体"/>
          <w:color w:val="0000FA"/>
          <w:shd w:val="clear" w:color="auto" w:fill="D9D9D9"/>
        </w:rPr>
        <w:t>s</w:t>
      </w:r>
      <w:r w:rsidRPr="00810722">
        <w:rPr>
          <w:rFonts w:eastAsia="宋体"/>
          <w:color w:val="0000FA"/>
          <w:shd w:val="clear" w:color="auto" w:fill="FFFFFF"/>
        </w:rPr>
        <w:t>itu</w:t>
      </w:r>
      <w:r>
        <w:rPr>
          <w:rFonts w:eastAsia="宋体"/>
          <w:color w:val="0000FA"/>
          <w:shd w:val="clear" w:color="auto" w:fill="FFFFFF"/>
        </w:rPr>
        <w:t xml:space="preserve"> </w:t>
      </w:r>
      <w:r w:rsidRPr="009066E1">
        <w:rPr>
          <w:rFonts w:eastAsia="宋体"/>
          <w:color w:val="0000FA"/>
          <w:shd w:val="clear" w:color="auto" w:fill="D9D9D9"/>
        </w:rPr>
        <w:t>d</w:t>
      </w:r>
      <w:r w:rsidRPr="009066E1">
        <w:rPr>
          <w:rFonts w:eastAsia="宋体"/>
          <w:color w:val="0000FA"/>
          <w:shd w:val="clear" w:color="auto" w:fill="FFFFFF"/>
        </w:rPr>
        <w:t xml:space="preserve">ating of </w:t>
      </w:r>
      <w:r w:rsidRPr="009066E1">
        <w:rPr>
          <w:rFonts w:eastAsia="宋体"/>
          <w:color w:val="0000FA"/>
          <w:shd w:val="clear" w:color="auto" w:fill="D9D9D9"/>
        </w:rPr>
        <w:t>h</w:t>
      </w:r>
      <w:r w:rsidRPr="009066E1">
        <w:rPr>
          <w:rFonts w:eastAsia="宋体"/>
          <w:color w:val="0000FA"/>
          <w:shd w:val="clear" w:color="auto" w:fill="FFFFFF"/>
        </w:rPr>
        <w:t xml:space="preserve">ydrothermal </w:t>
      </w:r>
      <w:r w:rsidRPr="009066E1">
        <w:rPr>
          <w:rFonts w:eastAsia="宋体"/>
          <w:color w:val="0000FA"/>
          <w:shd w:val="clear" w:color="auto" w:fill="D9D9D9"/>
        </w:rPr>
        <w:t>m</w:t>
      </w:r>
      <w:r w:rsidRPr="009066E1">
        <w:rPr>
          <w:rFonts w:eastAsia="宋体"/>
          <w:color w:val="0000FA"/>
          <w:shd w:val="clear" w:color="auto" w:fill="FFFFFF"/>
        </w:rPr>
        <w:t xml:space="preserve">onazite and </w:t>
      </w:r>
      <w:r w:rsidRPr="009066E1">
        <w:rPr>
          <w:rFonts w:eastAsia="宋体"/>
          <w:color w:val="0000FA"/>
          <w:shd w:val="clear" w:color="auto" w:fill="D9D9D9"/>
        </w:rPr>
        <w:t>i</w:t>
      </w:r>
      <w:r w:rsidRPr="009066E1">
        <w:rPr>
          <w:rFonts w:eastAsia="宋体"/>
          <w:color w:val="0000FA"/>
          <w:shd w:val="clear" w:color="auto" w:fill="FFFFFF"/>
        </w:rPr>
        <w:t xml:space="preserve">mplications for the </w:t>
      </w:r>
      <w:r w:rsidRPr="009066E1">
        <w:rPr>
          <w:rFonts w:eastAsia="宋体"/>
          <w:color w:val="0000FA"/>
          <w:shd w:val="clear" w:color="auto" w:fill="D9D9D9"/>
        </w:rPr>
        <w:t>g</w:t>
      </w:r>
      <w:r w:rsidRPr="009066E1">
        <w:rPr>
          <w:rFonts w:eastAsia="宋体"/>
          <w:color w:val="0000FA"/>
          <w:shd w:val="clear" w:color="auto" w:fill="FFFFFF"/>
        </w:rPr>
        <w:t xml:space="preserve">eodynamic </w:t>
      </w:r>
      <w:r w:rsidRPr="009066E1">
        <w:rPr>
          <w:rFonts w:eastAsia="宋体"/>
          <w:color w:val="0000FA"/>
          <w:shd w:val="clear" w:color="auto" w:fill="D9D9D9"/>
        </w:rPr>
        <w:t>c</w:t>
      </w:r>
      <w:r w:rsidRPr="009066E1">
        <w:rPr>
          <w:rFonts w:eastAsia="宋体"/>
          <w:color w:val="0000FA"/>
          <w:shd w:val="clear" w:color="auto" w:fill="FFFFFF"/>
        </w:rPr>
        <w:t xml:space="preserve">ontrols on </w:t>
      </w:r>
      <w:r w:rsidRPr="009066E1">
        <w:rPr>
          <w:rFonts w:eastAsia="宋体"/>
          <w:color w:val="0000FA"/>
          <w:shd w:val="clear" w:color="auto" w:fill="D9D9D9"/>
        </w:rPr>
        <w:t>o</w:t>
      </w:r>
      <w:r w:rsidRPr="009066E1">
        <w:rPr>
          <w:rFonts w:eastAsia="宋体"/>
          <w:color w:val="0000FA"/>
          <w:shd w:val="clear" w:color="auto" w:fill="FFFFFF"/>
        </w:rPr>
        <w:t xml:space="preserve">re </w:t>
      </w:r>
      <w:r w:rsidRPr="009066E1">
        <w:rPr>
          <w:rFonts w:eastAsia="宋体"/>
          <w:color w:val="0000FA"/>
          <w:shd w:val="clear" w:color="auto" w:fill="D9D9D9"/>
        </w:rPr>
        <w:t>f</w:t>
      </w:r>
      <w:r w:rsidRPr="009066E1">
        <w:rPr>
          <w:rFonts w:eastAsia="宋体"/>
          <w:color w:val="0000FA"/>
          <w:shd w:val="clear" w:color="auto" w:fill="FFFFFF"/>
        </w:rPr>
        <w:t xml:space="preserve">ormation in the Jiaodong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p</w:t>
      </w:r>
      <w:r w:rsidRPr="009066E1">
        <w:rPr>
          <w:rFonts w:eastAsia="宋体"/>
          <w:color w:val="0000FA"/>
          <w:shd w:val="clear" w:color="auto" w:fill="FFFFFF"/>
        </w:rPr>
        <w:t>rovince, Eastern China[J]. Economic Geology, 2020, 115(3): 671-685.</w:t>
      </w:r>
      <w:hyperlink r:id="rId34" w:tooltip="自助复核" w:history="1"/>
    </w:p>
    <w:p w14:paraId="06BB971C" w14:textId="55DE0F43"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[8] WU F</w:t>
      </w:r>
      <w:del w:id="3449" w:author="1001210222 Choi" w:date="2025-12-09T14:46:00Z" w16du:dateUtc="2025-12-09T06:46:00Z">
        <w:r w:rsidRPr="009066E1" w:rsidDel="00932BBE">
          <w:rPr>
            <w:rFonts w:eastAsia="宋体"/>
            <w:color w:val="0000FA"/>
            <w:shd w:val="clear" w:color="auto" w:fill="FFCCFF"/>
          </w:rPr>
          <w:delText>-</w:delText>
        </w:r>
      </w:del>
      <w:ins w:id="3450"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Y, YANG J</w:t>
      </w:r>
      <w:del w:id="3451" w:author="1001210222 Choi" w:date="2025-12-09T14:46:00Z" w16du:dateUtc="2025-12-09T06:46:00Z">
        <w:r w:rsidRPr="009066E1" w:rsidDel="00932BBE">
          <w:rPr>
            <w:rFonts w:eastAsia="宋体"/>
            <w:color w:val="0000FA"/>
            <w:shd w:val="clear" w:color="auto" w:fill="FFCCFF"/>
          </w:rPr>
          <w:delText>-</w:delText>
        </w:r>
      </w:del>
      <w:ins w:id="3452"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H, XU Y</w:t>
      </w:r>
      <w:del w:id="3453" w:author="1001210222 Choi" w:date="2025-12-09T14:46:00Z" w16du:dateUtc="2025-12-09T06:46:00Z">
        <w:r w:rsidRPr="009066E1" w:rsidDel="00932BBE">
          <w:rPr>
            <w:rFonts w:eastAsia="宋体"/>
            <w:color w:val="0000FA"/>
            <w:shd w:val="clear" w:color="auto" w:fill="FFCCFF"/>
          </w:rPr>
          <w:delText>-</w:delText>
        </w:r>
      </w:del>
      <w:ins w:id="3454"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G, et al. Destruction of the North China Craton in the Mesozoic[J]. Annual Review of Earth and Planetary Sciences, 2019, 47: 173-195.</w:t>
      </w:r>
      <w:hyperlink r:id="rId35" w:tooltip="自助复核" w:history="1"/>
    </w:p>
    <w:p w14:paraId="64B4DED6" w14:textId="154210FC" w:rsidR="00B804E8" w:rsidRPr="00B804E8" w:rsidRDefault="00654D5F" w:rsidP="008868EF">
      <w:pPr>
        <w:pStyle w:val="EndNoteBibliography"/>
        <w:spacing w:after="0"/>
        <w:rPr>
          <w:rFonts w:eastAsia="宋体"/>
          <w:color w:val="000000"/>
        </w:rPr>
      </w:pPr>
      <w:bookmarkStart w:id="3455" w:name="参考文献内容_18"/>
      <w:r w:rsidRPr="009066E1">
        <w:rPr>
          <w:rFonts w:eastAsia="宋体" w:hint="eastAsia"/>
          <w:color w:val="000000"/>
          <w:highlight w:val="white"/>
        </w:rPr>
        <w:t xml:space="preserve">[9] </w:t>
      </w:r>
      <w:r w:rsidRPr="009066E1">
        <w:rPr>
          <w:rFonts w:eastAsia="宋体" w:hint="eastAsia"/>
          <w:color w:val="000000"/>
          <w:highlight w:val="white"/>
        </w:rPr>
        <w:t>郑永飞</w:t>
      </w:r>
      <w:r w:rsidRPr="009066E1">
        <w:rPr>
          <w:rFonts w:eastAsia="宋体" w:hint="eastAsia"/>
          <w:color w:val="000000"/>
          <w:highlight w:val="white"/>
        </w:rPr>
        <w:t xml:space="preserve">, </w:t>
      </w:r>
      <w:r w:rsidRPr="009066E1">
        <w:rPr>
          <w:rFonts w:eastAsia="宋体" w:hint="eastAsia"/>
          <w:color w:val="000000"/>
          <w:highlight w:val="white"/>
        </w:rPr>
        <w:t>徐峥</w:t>
      </w:r>
      <w:r w:rsidRPr="009066E1">
        <w:rPr>
          <w:rFonts w:eastAsia="宋体" w:hint="eastAsia"/>
          <w:color w:val="000000"/>
          <w:highlight w:val="white"/>
        </w:rPr>
        <w:t xml:space="preserve">, </w:t>
      </w:r>
      <w:r w:rsidRPr="009066E1">
        <w:rPr>
          <w:rFonts w:eastAsia="宋体" w:hint="eastAsia"/>
          <w:color w:val="000000"/>
          <w:highlight w:val="white"/>
        </w:rPr>
        <w:t>赵子福</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华北中生代镁铁质岩浆作用与克拉通减薄和破坏</w:t>
      </w:r>
      <w:r w:rsidRPr="009066E1">
        <w:rPr>
          <w:rFonts w:eastAsia="宋体" w:hint="eastAsia"/>
          <w:color w:val="000000"/>
          <w:highlight w:val="white"/>
        </w:rPr>
        <w:t xml:space="preserve">[J]. </w:t>
      </w:r>
      <w:r w:rsidRPr="009066E1">
        <w:rPr>
          <w:rFonts w:eastAsia="宋体" w:hint="eastAsia"/>
          <w:color w:val="000000"/>
          <w:highlight w:val="white"/>
        </w:rPr>
        <w:t>中国科学</w:t>
      </w:r>
      <w:r w:rsidRPr="009066E1">
        <w:rPr>
          <w:rFonts w:eastAsia="宋体" w:hint="eastAsia"/>
          <w:color w:val="000000"/>
          <w:highlight w:val="white"/>
        </w:rPr>
        <w:t>:</w:t>
      </w:r>
      <w:r w:rsidRPr="009066E1">
        <w:rPr>
          <w:rFonts w:eastAsia="宋体" w:hint="eastAsia"/>
          <w:color w:val="000000"/>
          <w:highlight w:val="white"/>
        </w:rPr>
        <w:t>地球科学</w:t>
      </w:r>
      <w:r w:rsidR="00B4052A">
        <w:rPr>
          <w:rFonts w:eastAsia="宋体" w:hint="eastAsia"/>
          <w:color w:val="000000"/>
          <w:highlight w:val="white"/>
        </w:rPr>
        <w:t>, 2018, 48(</w:t>
      </w:r>
      <w:r w:rsidRPr="009066E1">
        <w:rPr>
          <w:rFonts w:eastAsia="宋体" w:hint="eastAsia"/>
          <w:color w:val="000000"/>
          <w:highlight w:val="white"/>
        </w:rPr>
        <w:t>4): 379-414.</w:t>
      </w:r>
      <w:bookmarkEnd w:id="3455"/>
    </w:p>
    <w:p w14:paraId="729AE4D6" w14:textId="1330D6C2"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[10] ZHENG Y F, XU Z, ZHAO Z F, et al. Mesozoic </w:t>
      </w:r>
      <w:r w:rsidRPr="009066E1">
        <w:rPr>
          <w:rFonts w:eastAsia="宋体"/>
          <w:color w:val="0000FA"/>
          <w:shd w:val="clear" w:color="auto" w:fill="D9D9D9"/>
        </w:rPr>
        <w:t>m</w:t>
      </w:r>
      <w:r w:rsidRPr="009066E1">
        <w:rPr>
          <w:rFonts w:eastAsia="宋体"/>
          <w:color w:val="0000FA"/>
          <w:shd w:val="clear" w:color="auto" w:fill="FFFFFF"/>
        </w:rPr>
        <w:t xml:space="preserve">afic </w:t>
      </w:r>
      <w:r w:rsidRPr="009066E1">
        <w:rPr>
          <w:rFonts w:eastAsia="宋体"/>
          <w:color w:val="0000FA"/>
          <w:shd w:val="clear" w:color="auto" w:fill="D9D9D9"/>
        </w:rPr>
        <w:t>m</w:t>
      </w:r>
      <w:r w:rsidRPr="009066E1">
        <w:rPr>
          <w:rFonts w:eastAsia="宋体"/>
          <w:color w:val="0000FA"/>
          <w:shd w:val="clear" w:color="auto" w:fill="FFFFFF"/>
        </w:rPr>
        <w:t xml:space="preserve">agmatism in North China: Implications for </w:t>
      </w:r>
      <w:r w:rsidRPr="009066E1">
        <w:rPr>
          <w:rFonts w:eastAsia="宋体"/>
          <w:color w:val="0000FA"/>
          <w:shd w:val="clear" w:color="auto" w:fill="D9D9D9"/>
        </w:rPr>
        <w:t>t</w:t>
      </w:r>
      <w:r w:rsidRPr="009066E1">
        <w:rPr>
          <w:rFonts w:eastAsia="宋体"/>
          <w:color w:val="0000FA"/>
          <w:shd w:val="clear" w:color="auto" w:fill="FFFFFF"/>
        </w:rPr>
        <w:t xml:space="preserve">hinning and </w:t>
      </w:r>
      <w:r w:rsidRPr="009066E1">
        <w:rPr>
          <w:rFonts w:eastAsia="宋体"/>
          <w:color w:val="0000FA"/>
          <w:shd w:val="clear" w:color="auto" w:fill="D9D9D9"/>
        </w:rPr>
        <w:t>d</w:t>
      </w:r>
      <w:r w:rsidRPr="009066E1">
        <w:rPr>
          <w:rFonts w:eastAsia="宋体"/>
          <w:color w:val="0000FA"/>
          <w:shd w:val="clear" w:color="auto" w:fill="FFFFFF"/>
        </w:rPr>
        <w:t xml:space="preserve">estruction of </w:t>
      </w:r>
      <w:r w:rsidRPr="009066E1">
        <w:rPr>
          <w:rFonts w:eastAsia="宋体"/>
          <w:color w:val="0000FA"/>
          <w:shd w:val="clear" w:color="auto" w:fill="D9D9D9"/>
        </w:rPr>
        <w:t>c</w:t>
      </w:r>
      <w:r w:rsidRPr="009066E1">
        <w:rPr>
          <w:rFonts w:eastAsia="宋体"/>
          <w:color w:val="0000FA"/>
          <w:shd w:val="clear" w:color="auto" w:fill="FFFFFF"/>
        </w:rPr>
        <w:t xml:space="preserve">ratonic </w:t>
      </w:r>
      <w:r w:rsidRPr="009066E1">
        <w:rPr>
          <w:rFonts w:eastAsia="宋体"/>
          <w:color w:val="0000FA"/>
          <w:shd w:val="clear" w:color="auto" w:fill="D9D9D9"/>
        </w:rPr>
        <w:t>l</w:t>
      </w:r>
      <w:r w:rsidRPr="009066E1">
        <w:rPr>
          <w:rFonts w:eastAsia="宋体"/>
          <w:color w:val="0000FA"/>
          <w:shd w:val="clear" w:color="auto" w:fill="FFFFFF"/>
        </w:rPr>
        <w:t>ithosphere[J]. Science China Earth Sciences, 2018, 61(4): 353-385.</w:t>
      </w:r>
      <w:hyperlink r:id="rId36" w:tooltip="自助复核" w:history="1"/>
    </w:p>
    <w:p w14:paraId="22F995FC" w14:textId="69D1EC76"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[11] ZHANG Y S, ZHANG Y M, GU X X, et al. Two-</w:t>
      </w:r>
      <w:r w:rsidRPr="009066E1">
        <w:rPr>
          <w:rFonts w:eastAsia="宋体"/>
          <w:color w:val="0000FA"/>
          <w:shd w:val="clear" w:color="auto" w:fill="D9D9D9"/>
        </w:rPr>
        <w:t>s</w:t>
      </w:r>
      <w:r w:rsidRPr="009066E1">
        <w:rPr>
          <w:rFonts w:eastAsia="宋体"/>
          <w:color w:val="0000FA"/>
          <w:shd w:val="clear" w:color="auto" w:fill="FFFFFF"/>
        </w:rPr>
        <w:t xml:space="preserve">tage </w:t>
      </w:r>
      <w:r w:rsidRPr="009066E1">
        <w:rPr>
          <w:rFonts w:eastAsia="宋体"/>
          <w:color w:val="0000FA"/>
          <w:shd w:val="clear" w:color="auto" w:fill="D9D9D9"/>
        </w:rPr>
        <w:t>c</w:t>
      </w:r>
      <w:r w:rsidRPr="009066E1">
        <w:rPr>
          <w:rFonts w:eastAsia="宋体"/>
          <w:color w:val="0000FA"/>
          <w:shd w:val="clear" w:color="auto" w:fill="FFFFFF"/>
        </w:rPr>
        <w:t>rust-</w:t>
      </w:r>
      <w:r w:rsidRPr="009066E1">
        <w:rPr>
          <w:rFonts w:eastAsia="宋体"/>
          <w:color w:val="0000FA"/>
          <w:shd w:val="clear" w:color="auto" w:fill="D9D9D9"/>
        </w:rPr>
        <w:t>m</w:t>
      </w:r>
      <w:r w:rsidRPr="009066E1">
        <w:rPr>
          <w:rFonts w:eastAsia="宋体"/>
          <w:color w:val="0000FA"/>
          <w:shd w:val="clear" w:color="auto" w:fill="FFFFFF"/>
        </w:rPr>
        <w:t xml:space="preserve">antle </w:t>
      </w:r>
      <w:r w:rsidRPr="009066E1">
        <w:rPr>
          <w:rFonts w:eastAsia="宋体"/>
          <w:color w:val="0000FA"/>
          <w:shd w:val="clear" w:color="auto" w:fill="D9D9D9"/>
        </w:rPr>
        <w:t>i</w:t>
      </w:r>
      <w:r w:rsidRPr="009066E1">
        <w:rPr>
          <w:rFonts w:eastAsia="宋体"/>
          <w:color w:val="0000FA"/>
          <w:shd w:val="clear" w:color="auto" w:fill="FFFFFF"/>
        </w:rPr>
        <w:t xml:space="preserve">nteractions from </w:t>
      </w:r>
      <w:r w:rsidRPr="009066E1">
        <w:rPr>
          <w:rFonts w:eastAsia="宋体"/>
          <w:color w:val="0000FA"/>
          <w:shd w:val="clear" w:color="auto" w:fill="D9D9D9"/>
        </w:rPr>
        <w:t>o</w:t>
      </w:r>
      <w:r w:rsidRPr="009066E1">
        <w:rPr>
          <w:rFonts w:eastAsia="宋体"/>
          <w:color w:val="0000FA"/>
          <w:shd w:val="clear" w:color="auto" w:fill="FFFFFF"/>
        </w:rPr>
        <w:t xml:space="preserve">ceanic </w:t>
      </w:r>
      <w:r w:rsidRPr="009066E1">
        <w:rPr>
          <w:rFonts w:eastAsia="宋体"/>
          <w:color w:val="0000FA"/>
          <w:shd w:val="clear" w:color="auto" w:fill="D9D9D9"/>
        </w:rPr>
        <w:t>s</w:t>
      </w:r>
      <w:r w:rsidRPr="009066E1">
        <w:rPr>
          <w:rFonts w:eastAsia="宋体"/>
          <w:color w:val="0000FA"/>
          <w:shd w:val="clear" w:color="auto" w:fill="FFFFFF"/>
        </w:rPr>
        <w:t xml:space="preserve">ubduction to </w:t>
      </w:r>
      <w:r w:rsidRPr="009066E1">
        <w:rPr>
          <w:rFonts w:eastAsia="宋体"/>
          <w:color w:val="0000FA"/>
          <w:shd w:val="clear" w:color="auto" w:fill="D9D9D9"/>
        </w:rPr>
        <w:t>p</w:t>
      </w:r>
      <w:r w:rsidRPr="009066E1">
        <w:rPr>
          <w:rFonts w:eastAsia="宋体"/>
          <w:color w:val="0000FA"/>
          <w:shd w:val="clear" w:color="auto" w:fill="FFFFFF"/>
        </w:rPr>
        <w:t>ost-</w:t>
      </w:r>
      <w:r w:rsidRPr="009066E1">
        <w:rPr>
          <w:rFonts w:eastAsia="宋体"/>
          <w:color w:val="0000FA"/>
          <w:shd w:val="clear" w:color="auto" w:fill="D9D9D9"/>
        </w:rPr>
        <w:t>c</w:t>
      </w:r>
      <w:r w:rsidRPr="009066E1">
        <w:rPr>
          <w:rFonts w:eastAsia="宋体"/>
          <w:color w:val="0000FA"/>
          <w:shd w:val="clear" w:color="auto" w:fill="FFFFFF"/>
        </w:rPr>
        <w:t xml:space="preserve">ollisional </w:t>
      </w:r>
      <w:r w:rsidRPr="009066E1">
        <w:rPr>
          <w:rFonts w:eastAsia="宋体"/>
          <w:color w:val="0000FA"/>
          <w:shd w:val="clear" w:color="auto" w:fill="D9D9D9"/>
        </w:rPr>
        <w:t>e</w:t>
      </w:r>
      <w:r w:rsidRPr="009066E1">
        <w:rPr>
          <w:rFonts w:eastAsia="宋体"/>
          <w:color w:val="0000FA"/>
          <w:shd w:val="clear" w:color="auto" w:fill="FFFFFF"/>
        </w:rPr>
        <w:t xml:space="preserve">xtension in the </w:t>
      </w:r>
      <w:r w:rsidRPr="009066E1">
        <w:rPr>
          <w:rFonts w:eastAsia="宋体"/>
          <w:color w:val="0000FA"/>
          <w:shd w:val="clear" w:color="auto" w:fill="D9D9D9"/>
        </w:rPr>
        <w:t>n</w:t>
      </w:r>
      <w:r w:rsidRPr="009066E1">
        <w:rPr>
          <w:rFonts w:eastAsia="宋体"/>
          <w:color w:val="0000FA"/>
          <w:shd w:val="clear" w:color="auto" w:fill="FFFFFF"/>
        </w:rPr>
        <w:t xml:space="preserve">orthern </w:t>
      </w:r>
      <w:r w:rsidRPr="009066E1">
        <w:rPr>
          <w:rFonts w:eastAsia="宋体"/>
          <w:color w:val="0000FA"/>
          <w:shd w:val="clear" w:color="auto" w:fill="D9D9D9"/>
        </w:rPr>
        <w:t>m</w:t>
      </w:r>
      <w:r w:rsidRPr="009066E1">
        <w:rPr>
          <w:rFonts w:eastAsia="宋体"/>
          <w:color w:val="0000FA"/>
          <w:shd w:val="clear" w:color="auto" w:fill="FFFFFF"/>
        </w:rPr>
        <w:t xml:space="preserve">argin of the North China Craton: Insights from Paleozoic to Mesozoic </w:t>
      </w:r>
      <w:r w:rsidRPr="009066E1">
        <w:rPr>
          <w:rFonts w:eastAsia="宋体"/>
          <w:color w:val="0000FA"/>
          <w:shd w:val="clear" w:color="auto" w:fill="D9D9D9"/>
        </w:rPr>
        <w:t>m</w:t>
      </w:r>
      <w:r w:rsidRPr="009066E1">
        <w:rPr>
          <w:rFonts w:eastAsia="宋体"/>
          <w:color w:val="0000FA"/>
          <w:shd w:val="clear" w:color="auto" w:fill="FFFFFF"/>
        </w:rPr>
        <w:t>agmatism[J]. Geological Society of America Bulletin, 2024, 136(7</w:t>
      </w:r>
      <w:r w:rsidRPr="009066E1">
        <w:rPr>
          <w:rFonts w:eastAsia="宋体"/>
          <w:color w:val="0000FA"/>
          <w:shd w:val="clear" w:color="auto" w:fill="FFCCFF"/>
        </w:rPr>
        <w:t>/</w:t>
      </w:r>
      <w:r w:rsidRPr="009066E1">
        <w:rPr>
          <w:rFonts w:eastAsia="宋体"/>
          <w:color w:val="0000FA"/>
          <w:shd w:val="clear" w:color="auto" w:fill="FFFFFF"/>
        </w:rPr>
        <w:t>8): 2767-2788.</w:t>
      </w:r>
      <w:hyperlink r:id="rId37" w:tooltip="自助复核" w:history="1"/>
    </w:p>
    <w:p w14:paraId="2E8C79A3" w14:textId="199CC89B"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[12] DENG J, YANG L</w:t>
      </w:r>
      <w:del w:id="3456" w:author="1001210222 Choi" w:date="2025-12-09T14:46:00Z" w16du:dateUtc="2025-12-09T06:46:00Z">
        <w:r w:rsidRPr="009066E1" w:rsidDel="00932BBE">
          <w:rPr>
            <w:rFonts w:eastAsia="宋体"/>
            <w:color w:val="0000FA"/>
            <w:shd w:val="clear" w:color="auto" w:fill="FFCCFF"/>
          </w:rPr>
          <w:delText>-</w:delText>
        </w:r>
      </w:del>
      <w:ins w:id="3457"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 xml:space="preserve">Q, GROVES D I, et al. An integrated mineral system model for the gold deposits of the giant Jiaodong province, </w:t>
      </w:r>
      <w:r w:rsidRPr="009066E1">
        <w:rPr>
          <w:rFonts w:eastAsia="宋体"/>
          <w:color w:val="0000FA"/>
          <w:shd w:val="clear" w:color="auto" w:fill="D9D9D9"/>
        </w:rPr>
        <w:t>E</w:t>
      </w:r>
      <w:r w:rsidRPr="009066E1">
        <w:rPr>
          <w:rFonts w:eastAsia="宋体"/>
          <w:color w:val="0000FA"/>
          <w:shd w:val="clear" w:color="auto" w:fill="FFFFFF"/>
        </w:rPr>
        <w:t xml:space="preserve">astern China[J]. Earth-Science Reviews, 2020, </w:t>
      </w:r>
      <w:r w:rsidRPr="009066E1">
        <w:rPr>
          <w:rFonts w:eastAsia="宋体"/>
          <w:color w:val="0000FA"/>
          <w:shd w:val="clear" w:color="auto" w:fill="FFCCFF"/>
        </w:rPr>
        <w:t>208</w:t>
      </w:r>
      <w:r w:rsidRPr="009066E1">
        <w:rPr>
          <w:rFonts w:eastAsia="宋体"/>
          <w:color w:val="0000FA"/>
          <w:shd w:val="clear" w:color="auto" w:fill="FFFFFF"/>
        </w:rPr>
        <w:t>: 103274</w:t>
      </w:r>
      <w:r w:rsidRPr="009066E1">
        <w:rPr>
          <w:rFonts w:eastAsia="宋体"/>
          <w:color w:val="0000FA"/>
          <w:shd w:val="clear" w:color="auto" w:fill="FFCCFF"/>
        </w:rPr>
        <w:t>.</w:t>
      </w:r>
      <w:hyperlink r:id="rId38" w:tooltip="自助复核" w:history="1"/>
    </w:p>
    <w:p w14:paraId="05B2FA11" w14:textId="213A604B" w:rsidR="00B804E8" w:rsidRPr="00B804E8" w:rsidRDefault="00654D5F" w:rsidP="008868EF">
      <w:pPr>
        <w:pStyle w:val="EndNoteBibliography"/>
        <w:spacing w:after="0"/>
        <w:rPr>
          <w:rFonts w:eastAsia="宋体"/>
          <w:color w:val="000000"/>
        </w:rPr>
      </w:pPr>
      <w:bookmarkStart w:id="3458" w:name="参考文献内容_26"/>
      <w:r w:rsidRPr="009066E1">
        <w:rPr>
          <w:rFonts w:eastAsia="宋体" w:hint="eastAsia"/>
          <w:color w:val="000000"/>
          <w:highlight w:val="white"/>
        </w:rPr>
        <w:t xml:space="preserve">[13] </w:t>
      </w:r>
      <w:r w:rsidRPr="009066E1">
        <w:rPr>
          <w:rFonts w:eastAsia="宋体" w:hint="eastAsia"/>
          <w:color w:val="000000"/>
          <w:highlight w:val="white"/>
        </w:rPr>
        <w:t>曾庆栋</w:t>
      </w:r>
      <w:r w:rsidRPr="009066E1">
        <w:rPr>
          <w:rFonts w:eastAsia="宋体" w:hint="eastAsia"/>
          <w:color w:val="000000"/>
          <w:highlight w:val="white"/>
        </w:rPr>
        <w:t xml:space="preserve">, </w:t>
      </w:r>
      <w:r w:rsidRPr="009066E1">
        <w:rPr>
          <w:rFonts w:eastAsia="宋体" w:hint="eastAsia"/>
          <w:color w:val="000000"/>
          <w:highlight w:val="white"/>
        </w:rPr>
        <w:t>陈仁义</w:t>
      </w:r>
      <w:r w:rsidRPr="009066E1">
        <w:rPr>
          <w:rFonts w:eastAsia="宋体" w:hint="eastAsia"/>
          <w:color w:val="000000"/>
          <w:highlight w:val="white"/>
        </w:rPr>
        <w:t xml:space="preserve">, </w:t>
      </w:r>
      <w:r w:rsidRPr="009066E1">
        <w:rPr>
          <w:rFonts w:eastAsia="宋体" w:hint="eastAsia"/>
          <w:color w:val="000000"/>
          <w:highlight w:val="white"/>
        </w:rPr>
        <w:t>杨进辉</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辽东地区金矿床类型、成矿特征及找矿潜力</w:t>
      </w:r>
      <w:r w:rsidRPr="009066E1">
        <w:rPr>
          <w:rFonts w:eastAsia="宋体" w:hint="eastAsia"/>
          <w:color w:val="000000"/>
          <w:highlight w:val="white"/>
        </w:rPr>
        <w:t xml:space="preserve">[J]. </w:t>
      </w:r>
      <w:r w:rsidRPr="009066E1">
        <w:rPr>
          <w:rFonts w:eastAsia="宋体" w:hint="eastAsia"/>
          <w:color w:val="000000"/>
          <w:highlight w:val="white"/>
        </w:rPr>
        <w:t>岩石学报</w:t>
      </w:r>
      <w:r w:rsidR="001C3687">
        <w:rPr>
          <w:rFonts w:eastAsia="宋体" w:hint="eastAsia"/>
          <w:color w:val="000000"/>
          <w:highlight w:val="white"/>
        </w:rPr>
        <w:t>, 2019, 35(</w:t>
      </w:r>
      <w:r w:rsidRPr="009066E1">
        <w:rPr>
          <w:rFonts w:eastAsia="宋体" w:hint="eastAsia"/>
          <w:color w:val="000000"/>
          <w:highlight w:val="white"/>
        </w:rPr>
        <w:t>7): 1939-1963.</w:t>
      </w:r>
      <w:bookmarkEnd w:id="3458"/>
    </w:p>
    <w:p w14:paraId="0E8B7C83" w14:textId="7758AB18"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[14] LIN W, WANG Q C, WANG J, et al. Late Mesozoic extensional tectonics of the Liaodong Peninsula massif: </w:t>
      </w:r>
      <w:r w:rsidRPr="009066E1">
        <w:rPr>
          <w:rFonts w:eastAsia="宋体"/>
          <w:color w:val="0000FA"/>
          <w:shd w:val="clear" w:color="auto" w:fill="FFCCFF"/>
        </w:rPr>
        <w:t>Response</w:t>
      </w:r>
      <w:r w:rsidRPr="009066E1">
        <w:rPr>
          <w:rFonts w:eastAsia="宋体"/>
          <w:color w:val="0000FA"/>
          <w:shd w:val="clear" w:color="auto" w:fill="FFFFFF"/>
        </w:rPr>
        <w:t xml:space="preserve"> of crust to continental lithosphere destruction of the North China Craton[J]. Science China Earth Sciences, 2011, </w:t>
      </w:r>
      <w:r w:rsidRPr="009066E1">
        <w:rPr>
          <w:rFonts w:eastAsia="宋体"/>
          <w:color w:val="0000FA"/>
          <w:shd w:val="clear" w:color="auto" w:fill="FFCCFF"/>
        </w:rPr>
        <w:t>54</w:t>
      </w:r>
      <w:r w:rsidRPr="009066E1">
        <w:rPr>
          <w:rFonts w:eastAsia="宋体"/>
          <w:color w:val="0000FA"/>
          <w:shd w:val="clear" w:color="auto" w:fill="FFFFFF"/>
        </w:rPr>
        <w:t>(</w:t>
      </w:r>
      <w:r w:rsidRPr="009066E1">
        <w:rPr>
          <w:rFonts w:eastAsia="宋体"/>
          <w:color w:val="0000FA"/>
          <w:shd w:val="clear" w:color="auto" w:fill="FFCCFF"/>
        </w:rPr>
        <w:t>6</w:t>
      </w:r>
      <w:r w:rsidRPr="009066E1">
        <w:rPr>
          <w:rFonts w:eastAsia="宋体"/>
          <w:color w:val="0000FA"/>
          <w:shd w:val="clear" w:color="auto" w:fill="FFFFFF"/>
        </w:rPr>
        <w:t xml:space="preserve">): </w:t>
      </w:r>
      <w:r w:rsidRPr="009066E1">
        <w:rPr>
          <w:rFonts w:eastAsia="宋体"/>
          <w:color w:val="0000FA"/>
          <w:shd w:val="clear" w:color="auto" w:fill="FFCCFF"/>
        </w:rPr>
        <w:t>843</w:t>
      </w:r>
      <w:r w:rsidRPr="009066E1">
        <w:rPr>
          <w:rFonts w:eastAsia="宋体"/>
          <w:color w:val="0000FA"/>
          <w:shd w:val="clear" w:color="auto" w:fill="FFFFFF"/>
        </w:rPr>
        <w:t>-</w:t>
      </w:r>
      <w:r w:rsidRPr="009066E1">
        <w:rPr>
          <w:rFonts w:eastAsia="宋体"/>
          <w:color w:val="0000FA"/>
          <w:shd w:val="clear" w:color="auto" w:fill="FFCCFF"/>
        </w:rPr>
        <w:t>857</w:t>
      </w:r>
      <w:r w:rsidRPr="009066E1">
        <w:rPr>
          <w:rFonts w:eastAsia="宋体"/>
          <w:color w:val="0000FA"/>
          <w:shd w:val="clear" w:color="auto" w:fill="FFFFFF"/>
        </w:rPr>
        <w:t>.</w:t>
      </w:r>
      <w:hyperlink r:id="rId39" w:tooltip="自助复核" w:history="1"/>
    </w:p>
    <w:p w14:paraId="13FC39EE" w14:textId="7608A52E"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[15] YU B, ZENG Q D, FRIMMEL H E, et al. Genesis of the Wulong gold deposit, northeastern North China Craton: Constraints from fluid inclusions, H-O-S-Pb isotopes, and pyrite trace element concentrations[J]. Ore Geology Reviews, 2018, </w:t>
      </w:r>
      <w:r w:rsidRPr="009066E1">
        <w:rPr>
          <w:rFonts w:eastAsia="宋体"/>
          <w:color w:val="0000FA"/>
          <w:shd w:val="clear" w:color="auto" w:fill="FFCCFF"/>
        </w:rPr>
        <w:t>102: 313</w:t>
      </w:r>
      <w:r w:rsidRPr="009066E1">
        <w:rPr>
          <w:rFonts w:eastAsia="宋体"/>
          <w:color w:val="0000FA"/>
          <w:shd w:val="clear" w:color="auto" w:fill="FFFFFF"/>
        </w:rPr>
        <w:t>-337.</w:t>
      </w:r>
      <w:hyperlink r:id="rId40" w:tooltip="自助复核" w:history="1"/>
    </w:p>
    <w:p w14:paraId="1A20F6AB" w14:textId="50C3C2BD" w:rsidR="00B804E8" w:rsidRPr="00B804E8" w:rsidRDefault="00654D5F" w:rsidP="008868EF">
      <w:pPr>
        <w:pStyle w:val="EndNoteBibliography"/>
        <w:spacing w:after="0"/>
        <w:rPr>
          <w:rFonts w:eastAsia="宋体"/>
          <w:color w:val="000000"/>
        </w:rPr>
      </w:pPr>
      <w:bookmarkStart w:id="3459" w:name="参考文献内容_32"/>
      <w:r w:rsidRPr="009066E1">
        <w:rPr>
          <w:rFonts w:eastAsia="宋体" w:hint="eastAsia"/>
          <w:color w:val="000000"/>
          <w:highlight w:val="white"/>
        </w:rPr>
        <w:t xml:space="preserve">[16] </w:t>
      </w:r>
      <w:r w:rsidRPr="009066E1">
        <w:rPr>
          <w:rFonts w:eastAsia="宋体" w:hint="eastAsia"/>
          <w:color w:val="000000"/>
          <w:highlight w:val="white"/>
        </w:rPr>
        <w:t>刘俊来</w:t>
      </w:r>
      <w:r w:rsidRPr="009066E1">
        <w:rPr>
          <w:rFonts w:eastAsia="宋体" w:hint="eastAsia"/>
          <w:color w:val="000000"/>
          <w:highlight w:val="white"/>
        </w:rPr>
        <w:t xml:space="preserve">, </w:t>
      </w:r>
      <w:r w:rsidRPr="009066E1">
        <w:rPr>
          <w:rFonts w:eastAsia="宋体" w:hint="eastAsia"/>
          <w:color w:val="000000"/>
          <w:highlight w:val="white"/>
        </w:rPr>
        <w:t>纪沫</w:t>
      </w:r>
      <w:r w:rsidRPr="009066E1">
        <w:rPr>
          <w:rFonts w:eastAsia="宋体" w:hint="eastAsia"/>
          <w:color w:val="000000"/>
          <w:highlight w:val="white"/>
        </w:rPr>
        <w:t xml:space="preserve">, </w:t>
      </w:r>
      <w:r w:rsidRPr="009066E1">
        <w:rPr>
          <w:rFonts w:eastAsia="宋体" w:hint="eastAsia"/>
          <w:color w:val="000000"/>
          <w:highlight w:val="white"/>
        </w:rPr>
        <w:t>申亮</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辽东半岛早白垩世伸展构造组合、形成时代及区域构造内涵</w:t>
      </w:r>
      <w:r w:rsidRPr="009066E1">
        <w:rPr>
          <w:rFonts w:eastAsia="宋体" w:hint="eastAsia"/>
          <w:color w:val="000000"/>
          <w:highlight w:val="white"/>
        </w:rPr>
        <w:t xml:space="preserve">[J]. </w:t>
      </w:r>
      <w:r w:rsidRPr="009066E1">
        <w:rPr>
          <w:rFonts w:eastAsia="宋体" w:hint="eastAsia"/>
          <w:color w:val="000000"/>
          <w:highlight w:val="white"/>
        </w:rPr>
        <w:t>中国科学</w:t>
      </w:r>
      <w:r w:rsidRPr="009066E1">
        <w:rPr>
          <w:rFonts w:eastAsia="宋体" w:hint="eastAsia"/>
          <w:color w:val="000000"/>
          <w:highlight w:val="white"/>
        </w:rPr>
        <w:t>:</w:t>
      </w:r>
      <w:r w:rsidRPr="009066E1">
        <w:rPr>
          <w:rFonts w:eastAsia="宋体" w:hint="eastAsia"/>
          <w:color w:val="000000"/>
          <w:highlight w:val="white"/>
        </w:rPr>
        <w:t>地球科学</w:t>
      </w:r>
      <w:r w:rsidR="001C3687">
        <w:rPr>
          <w:rFonts w:eastAsia="宋体" w:hint="eastAsia"/>
          <w:color w:val="000000"/>
          <w:highlight w:val="white"/>
        </w:rPr>
        <w:t>, 2011, 41(</w:t>
      </w:r>
      <w:r w:rsidRPr="009066E1">
        <w:rPr>
          <w:rFonts w:eastAsia="宋体" w:hint="eastAsia"/>
          <w:color w:val="000000"/>
          <w:highlight w:val="white"/>
        </w:rPr>
        <w:t>5): 618-637.</w:t>
      </w:r>
      <w:bookmarkEnd w:id="3459"/>
    </w:p>
    <w:p w14:paraId="7D45B6CB" w14:textId="2B399614"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[17] GOLDFARB R, QIU K F, DENG J, et al. Chapter 8 </w:t>
      </w:r>
      <w:r w:rsidRPr="009066E1">
        <w:rPr>
          <w:rFonts w:eastAsia="宋体"/>
          <w:color w:val="0000FA"/>
          <w:shd w:val="clear" w:color="auto" w:fill="D9D9D9"/>
        </w:rPr>
        <w:t>o</w:t>
      </w:r>
      <w:r w:rsidRPr="009066E1">
        <w:rPr>
          <w:rFonts w:eastAsia="宋体"/>
          <w:color w:val="0000FA"/>
          <w:shd w:val="clear" w:color="auto" w:fill="FFFFFF"/>
        </w:rPr>
        <w:t xml:space="preserve">rogenic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d</w:t>
      </w:r>
      <w:r w:rsidRPr="009066E1">
        <w:rPr>
          <w:rFonts w:eastAsia="宋体"/>
          <w:color w:val="0000FA"/>
          <w:shd w:val="clear" w:color="auto" w:fill="FFFFFF"/>
        </w:rPr>
        <w:t>eposits of China</w:t>
      </w:r>
      <w:r w:rsidRPr="009066E1">
        <w:rPr>
          <w:rFonts w:eastAsia="宋体"/>
          <w:color w:val="0000FA"/>
          <w:shd w:val="clear" w:color="auto" w:fill="FFCCFF"/>
        </w:rPr>
        <w:t>[M]//</w:t>
      </w:r>
      <w:r w:rsidRPr="009066E1">
        <w:rPr>
          <w:rFonts w:eastAsia="宋体"/>
          <w:color w:val="0000FA"/>
          <w:shd w:val="clear" w:color="auto" w:fill="FFFFFF"/>
        </w:rPr>
        <w:t>Mineral Deposits of China</w:t>
      </w:r>
      <w:r w:rsidRPr="009066E1">
        <w:rPr>
          <w:rFonts w:eastAsia="宋体" w:hint="eastAsia"/>
          <w:color w:val="0000FA"/>
          <w:shd w:val="clear" w:color="auto" w:fill="FFCCFF"/>
        </w:rPr>
        <w:t xml:space="preserve">. </w:t>
      </w:r>
      <w:ins w:id="3460" w:author="1001210222 Choi" w:date="2025-12-09T13:57:00Z" w16du:dateUtc="2025-12-09T05:57:00Z">
        <w:r w:rsidR="003E2748">
          <w:rPr>
            <w:rFonts w:eastAsia="宋体" w:hint="eastAsia"/>
            <w:color w:val="0000FA"/>
            <w:shd w:val="clear" w:color="auto" w:fill="FFCCFF"/>
          </w:rPr>
          <w:t>McLean</w:t>
        </w:r>
      </w:ins>
      <w:commentRangeStart w:id="3461"/>
      <w:commentRangeStart w:id="3462"/>
      <w:del w:id="3463" w:author="1001210222 Choi" w:date="2025-12-09T13:57:00Z" w16du:dateUtc="2025-12-09T05:57:00Z">
        <w:r w:rsidRPr="009066E1" w:rsidDel="003E2748">
          <w:rPr>
            <w:rFonts w:eastAsia="宋体" w:hint="eastAsia"/>
            <w:color w:val="0000FA"/>
            <w:shd w:val="clear" w:color="auto" w:fill="FFCCFF"/>
          </w:rPr>
          <w:delText>■■</w:delText>
        </w:r>
      </w:del>
      <w:commentRangeEnd w:id="3461"/>
      <w:r w:rsidR="001C3687">
        <w:rPr>
          <w:rStyle w:val="afa"/>
          <w:rFonts w:asciiTheme="minorHAnsi" w:eastAsiaTheme="minorEastAsia" w:hAnsiTheme="minorHAnsi" w:cstheme="minorBidi"/>
          <w:noProof w:val="0"/>
          <w:kern w:val="2"/>
          <w14:ligatures w14:val="standardContextual"/>
        </w:rPr>
        <w:commentReference w:id="3461"/>
      </w:r>
      <w:commentRangeEnd w:id="3462"/>
      <w:r w:rsidR="001A06E8">
        <w:rPr>
          <w:rStyle w:val="afa"/>
          <w:rFonts w:asciiTheme="minorHAnsi" w:eastAsiaTheme="minorEastAsia" w:hAnsiTheme="minorHAnsi" w:cstheme="minorBidi"/>
          <w:noProof w:val="0"/>
          <w:kern w:val="2"/>
          <w14:ligatures w14:val="standardContextual"/>
        </w:rPr>
        <w:commentReference w:id="3462"/>
      </w:r>
      <w:r w:rsidRPr="009066E1">
        <w:rPr>
          <w:rFonts w:eastAsia="宋体"/>
          <w:color w:val="0000FA"/>
          <w:shd w:val="clear" w:color="auto" w:fill="FFFFFF"/>
        </w:rPr>
        <w:t>: Society of Economic Geologists</w:t>
      </w:r>
      <w:r w:rsidRPr="009066E1">
        <w:rPr>
          <w:rFonts w:eastAsia="宋体"/>
          <w:color w:val="0000FA"/>
          <w:shd w:val="clear" w:color="auto" w:fill="FFCCFF"/>
        </w:rPr>
        <w:t>, 2019: 263-324</w:t>
      </w:r>
      <w:r w:rsidRPr="009066E1">
        <w:rPr>
          <w:rFonts w:eastAsia="宋体"/>
          <w:color w:val="0000FA"/>
          <w:shd w:val="clear" w:color="auto" w:fill="FFFFFF"/>
        </w:rPr>
        <w:t>.</w:t>
      </w:r>
      <w:hyperlink r:id="rId41" w:tooltip="自助复核" w:history="1"/>
    </w:p>
    <w:p w14:paraId="07F60C69" w14:textId="773BFAF1" w:rsidR="00B804E8" w:rsidRPr="00B804E8" w:rsidRDefault="00654D5F" w:rsidP="008868EF">
      <w:pPr>
        <w:pStyle w:val="EndNoteBibliography"/>
        <w:spacing w:after="0"/>
        <w:rPr>
          <w:rFonts w:eastAsia="宋体"/>
          <w:color w:val="000000"/>
        </w:rPr>
      </w:pPr>
      <w:bookmarkStart w:id="3464" w:name="参考文献内容_36"/>
      <w:r w:rsidRPr="009066E1">
        <w:rPr>
          <w:rFonts w:eastAsia="宋体" w:hint="eastAsia"/>
          <w:color w:val="000000"/>
          <w:highlight w:val="white"/>
        </w:rPr>
        <w:t xml:space="preserve">[18] </w:t>
      </w:r>
      <w:r w:rsidRPr="009066E1">
        <w:rPr>
          <w:rFonts w:eastAsia="宋体" w:hint="eastAsia"/>
          <w:color w:val="000000"/>
          <w:highlight w:val="white"/>
        </w:rPr>
        <w:t>徐山</w:t>
      </w:r>
      <w:r w:rsidRPr="009066E1">
        <w:rPr>
          <w:rFonts w:eastAsia="宋体" w:hint="eastAsia"/>
          <w:color w:val="000000"/>
          <w:highlight w:val="white"/>
        </w:rPr>
        <w:t xml:space="preserve">, </w:t>
      </w:r>
      <w:r w:rsidRPr="009066E1">
        <w:rPr>
          <w:rFonts w:eastAsia="宋体" w:hint="eastAsia"/>
          <w:color w:val="000000"/>
          <w:highlight w:val="white"/>
        </w:rPr>
        <w:t>李守义</w:t>
      </w:r>
      <w:r w:rsidRPr="009066E1">
        <w:rPr>
          <w:rFonts w:eastAsia="宋体" w:hint="eastAsia"/>
          <w:color w:val="000000"/>
          <w:highlight w:val="white"/>
        </w:rPr>
        <w:t>,</w:t>
      </w:r>
      <w:r w:rsidRPr="009066E1">
        <w:rPr>
          <w:rFonts w:eastAsia="宋体" w:hint="eastAsia"/>
          <w:color w:val="000000"/>
          <w:highlight w:val="white"/>
        </w:rPr>
        <w:t>王忠文</w:t>
      </w:r>
      <w:r w:rsidRPr="009066E1">
        <w:rPr>
          <w:rFonts w:eastAsia="宋体" w:hint="eastAsia"/>
          <w:color w:val="000000"/>
          <w:highlight w:val="white"/>
        </w:rPr>
        <w:t xml:space="preserve">. </w:t>
      </w:r>
      <w:r w:rsidRPr="009066E1">
        <w:rPr>
          <w:rFonts w:eastAsia="宋体" w:hint="eastAsia"/>
          <w:color w:val="000000"/>
          <w:highlight w:val="white"/>
        </w:rPr>
        <w:t>辽宁省卧龙泉地区金矿成矿远景区预测</w:t>
      </w:r>
      <w:r w:rsidRPr="009066E1">
        <w:rPr>
          <w:rFonts w:eastAsia="宋体" w:hint="eastAsia"/>
          <w:color w:val="000000"/>
          <w:highlight w:val="white"/>
        </w:rPr>
        <w:t xml:space="preserve">[J]. </w:t>
      </w:r>
      <w:r w:rsidRPr="009066E1">
        <w:rPr>
          <w:rFonts w:eastAsia="宋体" w:hint="eastAsia"/>
          <w:color w:val="000000"/>
          <w:highlight w:val="white"/>
        </w:rPr>
        <w:t>吉林大学学报</w:t>
      </w:r>
      <w:r w:rsidRPr="009066E1">
        <w:rPr>
          <w:rFonts w:eastAsia="宋体" w:hint="eastAsia"/>
          <w:color w:val="000000"/>
          <w:highlight w:val="white"/>
        </w:rPr>
        <w:t>(</w:t>
      </w:r>
      <w:r w:rsidRPr="009066E1">
        <w:rPr>
          <w:rFonts w:eastAsia="宋体" w:hint="eastAsia"/>
          <w:color w:val="000000"/>
          <w:highlight w:val="white"/>
        </w:rPr>
        <w:t>地球科学版</w:t>
      </w:r>
      <w:r w:rsidRPr="009066E1">
        <w:rPr>
          <w:rFonts w:eastAsia="宋体" w:hint="eastAsia"/>
          <w:color w:val="000000"/>
          <w:highlight w:val="white"/>
        </w:rPr>
        <w:t>), 2012, 42(</w:t>
      </w:r>
      <w:r w:rsidR="00160807">
        <w:rPr>
          <w:rFonts w:eastAsia="宋体" w:hint="eastAsia"/>
          <w:color w:val="000000"/>
          <w:highlight w:val="white"/>
        </w:rPr>
        <w:t>增刊</w:t>
      </w:r>
      <w:r w:rsidRPr="009066E1">
        <w:rPr>
          <w:rFonts w:eastAsia="宋体" w:hint="eastAsia"/>
          <w:color w:val="000000"/>
          <w:highlight w:val="white"/>
        </w:rPr>
        <w:t>3): 93-100.</w:t>
      </w:r>
      <w:bookmarkEnd w:id="3464"/>
    </w:p>
    <w:p w14:paraId="0E7446C7" w14:textId="700C392E"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[19] LI J, YANG Z</w:t>
      </w:r>
      <w:del w:id="3465" w:author="1001210222 Choi" w:date="2025-12-09T14:46:00Z" w16du:dateUtc="2025-12-09T06:46:00Z">
        <w:r w:rsidRPr="009066E1" w:rsidDel="00932BBE">
          <w:rPr>
            <w:rFonts w:eastAsia="宋体"/>
            <w:color w:val="0000FA"/>
            <w:shd w:val="clear" w:color="auto" w:fill="FFCCFF"/>
          </w:rPr>
          <w:delText>-</w:delText>
        </w:r>
      </w:del>
      <w:ins w:id="3466"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M, WANG C</w:t>
      </w:r>
      <w:del w:id="3467" w:author="1001210222 Choi" w:date="2025-12-09T14:46:00Z" w16du:dateUtc="2025-12-09T06:46:00Z">
        <w:r w:rsidRPr="009066E1" w:rsidDel="00932BBE">
          <w:rPr>
            <w:rFonts w:eastAsia="宋体"/>
            <w:color w:val="0000FA"/>
            <w:shd w:val="clear" w:color="auto" w:fill="FFCCFF"/>
          </w:rPr>
          <w:delText>-</w:delText>
        </w:r>
      </w:del>
      <w:ins w:id="3468" w:author="1001210222 Choi" w:date="2025-12-09T14:46:00Z" w16du:dateUtc="2025-12-09T06:46:00Z">
        <w:r w:rsidR="00932BBE">
          <w:rPr>
            <w:rFonts w:eastAsia="宋体" w:hint="eastAsia"/>
            <w:color w:val="0000FA"/>
            <w:shd w:val="clear" w:color="auto" w:fill="FFCCFF"/>
          </w:rPr>
          <w:t xml:space="preserve"> </w:t>
        </w:r>
      </w:ins>
      <w:r w:rsidRPr="009066E1">
        <w:rPr>
          <w:rFonts w:eastAsia="宋体"/>
          <w:color w:val="0000FA"/>
          <w:shd w:val="clear" w:color="auto" w:fill="FFFFFF"/>
        </w:rPr>
        <w:t xml:space="preserve">W, et al. Metallogeny of the Xiaotongjiapuzi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d</w:t>
      </w:r>
      <w:r w:rsidRPr="009066E1">
        <w:rPr>
          <w:rFonts w:eastAsia="宋体"/>
          <w:color w:val="0000FA"/>
          <w:shd w:val="clear" w:color="auto" w:fill="FFFFFF"/>
        </w:rPr>
        <w:t xml:space="preserve">eposit, Liaodong Peninsula (Eastern China): Perspective from </w:t>
      </w:r>
      <w:r w:rsidRPr="009066E1">
        <w:rPr>
          <w:rFonts w:eastAsia="宋体"/>
          <w:color w:val="0000FA"/>
          <w:shd w:val="clear" w:color="auto" w:fill="D9D9D9"/>
        </w:rPr>
        <w:t>s</w:t>
      </w:r>
      <w:r w:rsidRPr="009066E1">
        <w:rPr>
          <w:rFonts w:eastAsia="宋体"/>
          <w:color w:val="0000FA"/>
          <w:shd w:val="clear" w:color="auto" w:fill="FFFFFF"/>
        </w:rPr>
        <w:t xml:space="preserve">ulfide </w:t>
      </w:r>
      <w:r w:rsidRPr="009066E1">
        <w:rPr>
          <w:rFonts w:eastAsia="宋体"/>
          <w:color w:val="0000FA"/>
          <w:shd w:val="clear" w:color="auto" w:fill="D9D9D9"/>
        </w:rPr>
        <w:t>t</w:t>
      </w:r>
      <w:r w:rsidRPr="009066E1">
        <w:rPr>
          <w:rFonts w:eastAsia="宋体"/>
          <w:color w:val="0000FA"/>
          <w:shd w:val="clear" w:color="auto" w:fill="FFFFFF"/>
        </w:rPr>
        <w:t xml:space="preserve">race </w:t>
      </w:r>
      <w:r w:rsidRPr="009066E1">
        <w:rPr>
          <w:rFonts w:eastAsia="宋体"/>
          <w:color w:val="0000FA"/>
          <w:shd w:val="clear" w:color="auto" w:fill="D9D9D9"/>
        </w:rPr>
        <w:t>e</w:t>
      </w:r>
      <w:r w:rsidRPr="009066E1">
        <w:rPr>
          <w:rFonts w:eastAsia="宋体"/>
          <w:color w:val="0000FA"/>
          <w:shd w:val="clear" w:color="auto" w:fill="FFFFFF"/>
        </w:rPr>
        <w:t xml:space="preserve">lement </w:t>
      </w:r>
      <w:r w:rsidRPr="009066E1">
        <w:rPr>
          <w:rFonts w:eastAsia="宋体"/>
          <w:color w:val="0000FA"/>
          <w:shd w:val="clear" w:color="auto" w:fill="D9D9D9"/>
        </w:rPr>
        <w:t>g</w:t>
      </w:r>
      <w:r w:rsidRPr="009066E1">
        <w:rPr>
          <w:rFonts w:eastAsia="宋体"/>
          <w:color w:val="0000FA"/>
          <w:shd w:val="clear" w:color="auto" w:fill="FFFFFF"/>
        </w:rPr>
        <w:t xml:space="preserve">eochemistry and </w:t>
      </w:r>
      <w:r w:rsidRPr="009066E1">
        <w:rPr>
          <w:rFonts w:eastAsia="宋体"/>
          <w:color w:val="0000FA"/>
          <w:shd w:val="clear" w:color="auto" w:fill="D9D9D9"/>
        </w:rPr>
        <w:t>s</w:t>
      </w:r>
      <w:r w:rsidRPr="009066E1">
        <w:rPr>
          <w:rFonts w:eastAsia="宋体"/>
          <w:color w:val="0000FA"/>
          <w:shd w:val="clear" w:color="auto" w:fill="FFFFFF"/>
        </w:rPr>
        <w:t xml:space="preserve">ulfur </w:t>
      </w:r>
      <w:r w:rsidRPr="009066E1">
        <w:rPr>
          <w:rFonts w:eastAsia="宋体"/>
          <w:color w:val="0000FA"/>
          <w:shd w:val="clear" w:color="auto" w:fill="D9D9D9"/>
        </w:rPr>
        <w:t>i</w:t>
      </w:r>
      <w:r w:rsidRPr="009066E1">
        <w:rPr>
          <w:rFonts w:eastAsia="宋体"/>
          <w:color w:val="0000FA"/>
          <w:shd w:val="clear" w:color="auto" w:fill="FFFFFF"/>
        </w:rPr>
        <w:t xml:space="preserve">sotopes[J]. Ore Geology Reviews, 2023, </w:t>
      </w:r>
      <w:r w:rsidRPr="009066E1">
        <w:rPr>
          <w:rFonts w:eastAsia="宋体"/>
          <w:color w:val="0000FA"/>
          <w:shd w:val="clear" w:color="auto" w:fill="FFCCFF"/>
        </w:rPr>
        <w:t>157: 105455</w:t>
      </w:r>
      <w:r w:rsidRPr="009066E1">
        <w:rPr>
          <w:rFonts w:eastAsia="宋体"/>
          <w:color w:val="0000FA"/>
          <w:shd w:val="clear" w:color="auto" w:fill="FFFFFF"/>
        </w:rPr>
        <w:t>.</w:t>
      </w:r>
      <w:hyperlink r:id="rId42" w:tooltip="自助复核" w:history="1"/>
    </w:p>
    <w:p w14:paraId="35CF0D2B" w14:textId="41F579F3" w:rsidR="00B804E8" w:rsidRPr="00B804E8" w:rsidRDefault="00654D5F" w:rsidP="008868EF">
      <w:pPr>
        <w:pStyle w:val="EndNoteBibliography"/>
        <w:spacing w:after="0"/>
        <w:rPr>
          <w:rFonts w:eastAsia="宋体"/>
          <w:color w:val="000000"/>
        </w:rPr>
      </w:pPr>
      <w:bookmarkStart w:id="3469" w:name="参考文献内容_40"/>
      <w:r w:rsidRPr="009066E1">
        <w:rPr>
          <w:rFonts w:eastAsia="宋体" w:hint="eastAsia"/>
          <w:color w:val="000000"/>
          <w:highlight w:val="white"/>
        </w:rPr>
        <w:t xml:space="preserve">[20] </w:t>
      </w:r>
      <w:r w:rsidRPr="009066E1">
        <w:rPr>
          <w:rFonts w:eastAsia="宋体" w:hint="eastAsia"/>
          <w:color w:val="000000"/>
          <w:highlight w:val="white"/>
        </w:rPr>
        <w:t>王玉往</w:t>
      </w:r>
      <w:r w:rsidRPr="009066E1">
        <w:rPr>
          <w:rFonts w:eastAsia="宋体" w:hint="eastAsia"/>
          <w:color w:val="000000"/>
          <w:highlight w:val="white"/>
        </w:rPr>
        <w:t xml:space="preserve">, </w:t>
      </w:r>
      <w:r w:rsidRPr="009066E1">
        <w:rPr>
          <w:rFonts w:eastAsia="宋体" w:hint="eastAsia"/>
          <w:color w:val="000000"/>
          <w:highlight w:val="white"/>
        </w:rPr>
        <w:t>解洪晶</w:t>
      </w:r>
      <w:r w:rsidRPr="009066E1">
        <w:rPr>
          <w:rFonts w:eastAsia="宋体" w:hint="eastAsia"/>
          <w:color w:val="000000"/>
          <w:highlight w:val="white"/>
        </w:rPr>
        <w:t xml:space="preserve">, </w:t>
      </w:r>
      <w:r w:rsidRPr="009066E1">
        <w:rPr>
          <w:rFonts w:eastAsia="宋体" w:hint="eastAsia"/>
          <w:color w:val="000000"/>
          <w:highlight w:val="white"/>
        </w:rPr>
        <w:t>李德东</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矿集区找矿预测研究</w:t>
      </w:r>
      <w:r w:rsidR="00FE25FE">
        <w:rPr>
          <w:rFonts w:eastAsia="宋体" w:hint="eastAsia"/>
          <w:color w:val="000000"/>
          <w:highlight w:val="white"/>
        </w:rPr>
        <w:t>：</w:t>
      </w:r>
      <w:r w:rsidRPr="009066E1">
        <w:rPr>
          <w:rFonts w:eastAsia="宋体" w:hint="eastAsia"/>
          <w:color w:val="000000"/>
          <w:highlight w:val="white"/>
        </w:rPr>
        <w:t>以辽东青城子铅锌</w:t>
      </w:r>
      <w:r w:rsidRPr="009066E1">
        <w:rPr>
          <w:rFonts w:eastAsia="宋体" w:hint="eastAsia"/>
          <w:color w:val="000000"/>
          <w:highlight w:val="white"/>
        </w:rPr>
        <w:t>-</w:t>
      </w:r>
      <w:r w:rsidRPr="009066E1">
        <w:rPr>
          <w:rFonts w:eastAsia="宋体" w:hint="eastAsia"/>
          <w:color w:val="000000"/>
          <w:highlight w:val="white"/>
        </w:rPr>
        <w:t>金</w:t>
      </w:r>
      <w:r w:rsidRPr="009066E1">
        <w:rPr>
          <w:rFonts w:eastAsia="宋体" w:hint="eastAsia"/>
          <w:color w:val="000000"/>
          <w:highlight w:val="white"/>
        </w:rPr>
        <w:t>-</w:t>
      </w:r>
      <w:r w:rsidRPr="009066E1">
        <w:rPr>
          <w:rFonts w:eastAsia="宋体" w:hint="eastAsia"/>
          <w:color w:val="000000"/>
          <w:highlight w:val="white"/>
        </w:rPr>
        <w:t>银矿集区为例</w:t>
      </w:r>
      <w:r w:rsidRPr="009066E1">
        <w:rPr>
          <w:rFonts w:eastAsia="宋体" w:hint="eastAsia"/>
          <w:color w:val="000000"/>
          <w:highlight w:val="white"/>
        </w:rPr>
        <w:t xml:space="preserve">[J]. </w:t>
      </w:r>
      <w:r w:rsidRPr="009066E1">
        <w:rPr>
          <w:rFonts w:eastAsia="宋体" w:hint="eastAsia"/>
          <w:color w:val="000000"/>
          <w:highlight w:val="white"/>
        </w:rPr>
        <w:t>矿床地质</w:t>
      </w:r>
      <w:r w:rsidR="00FE25FE">
        <w:rPr>
          <w:rFonts w:eastAsia="宋体" w:hint="eastAsia"/>
          <w:color w:val="000000"/>
          <w:highlight w:val="white"/>
        </w:rPr>
        <w:t>, 2017, 36(</w:t>
      </w:r>
      <w:r w:rsidRPr="009066E1">
        <w:rPr>
          <w:rFonts w:eastAsia="宋体" w:hint="eastAsia"/>
          <w:color w:val="000000"/>
          <w:highlight w:val="white"/>
        </w:rPr>
        <w:t>1): 1-24.</w:t>
      </w:r>
      <w:bookmarkEnd w:id="3469"/>
    </w:p>
    <w:p w14:paraId="1C534137" w14:textId="3EC973C3" w:rsidR="00B804E8" w:rsidRPr="00B804E8" w:rsidRDefault="00654D5F" w:rsidP="008868EF">
      <w:pPr>
        <w:pStyle w:val="EndNoteBibliography"/>
        <w:spacing w:after="0"/>
        <w:rPr>
          <w:rFonts w:eastAsia="宋体"/>
          <w:color w:val="000000"/>
        </w:rPr>
      </w:pPr>
      <w:bookmarkStart w:id="3470" w:name="参考文献内容_42"/>
      <w:r w:rsidRPr="009066E1">
        <w:rPr>
          <w:rFonts w:eastAsia="宋体" w:hint="eastAsia"/>
          <w:color w:val="000000"/>
          <w:highlight w:val="white"/>
        </w:rPr>
        <w:t xml:space="preserve">[21] </w:t>
      </w:r>
      <w:r w:rsidRPr="009066E1">
        <w:rPr>
          <w:rFonts w:eastAsia="宋体" w:hint="eastAsia"/>
          <w:color w:val="000000"/>
          <w:highlight w:val="white"/>
        </w:rPr>
        <w:t>王伟</w:t>
      </w:r>
      <w:r w:rsidRPr="009066E1">
        <w:rPr>
          <w:rFonts w:eastAsia="宋体" w:hint="eastAsia"/>
          <w:color w:val="000000"/>
          <w:highlight w:val="white"/>
        </w:rPr>
        <w:t xml:space="preserve">, </w:t>
      </w:r>
      <w:r w:rsidRPr="009066E1">
        <w:rPr>
          <w:rFonts w:eastAsia="宋体" w:hint="eastAsia"/>
          <w:color w:val="000000"/>
          <w:highlight w:val="white"/>
        </w:rPr>
        <w:t>李德东</w:t>
      </w:r>
      <w:r w:rsidRPr="009066E1">
        <w:rPr>
          <w:rFonts w:eastAsia="宋体" w:hint="eastAsia"/>
          <w:color w:val="000000"/>
          <w:highlight w:val="white"/>
        </w:rPr>
        <w:t xml:space="preserve">, </w:t>
      </w:r>
      <w:r w:rsidRPr="009066E1">
        <w:rPr>
          <w:rFonts w:eastAsia="宋体" w:hint="eastAsia"/>
          <w:color w:val="000000"/>
          <w:highlight w:val="white"/>
        </w:rPr>
        <w:t>邱金柱</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辽宁白云金矿床成矿地质模型及潜力分析</w:t>
      </w:r>
      <w:r w:rsidRPr="009066E1">
        <w:rPr>
          <w:rFonts w:eastAsia="宋体" w:hint="eastAsia"/>
          <w:color w:val="000000"/>
          <w:highlight w:val="white"/>
        </w:rPr>
        <w:t xml:space="preserve">[J]. </w:t>
      </w:r>
      <w:r w:rsidRPr="009066E1">
        <w:rPr>
          <w:rFonts w:eastAsia="宋体" w:hint="eastAsia"/>
          <w:color w:val="000000"/>
          <w:highlight w:val="white"/>
        </w:rPr>
        <w:t>矿产勘查</w:t>
      </w:r>
      <w:r w:rsidR="00282AFD">
        <w:rPr>
          <w:rFonts w:eastAsia="宋体" w:hint="eastAsia"/>
          <w:color w:val="000000"/>
          <w:highlight w:val="white"/>
        </w:rPr>
        <w:t>, 2020, 11(</w:t>
      </w:r>
      <w:r w:rsidRPr="009066E1">
        <w:rPr>
          <w:rFonts w:eastAsia="宋体" w:hint="eastAsia"/>
          <w:color w:val="000000"/>
          <w:highlight w:val="white"/>
        </w:rPr>
        <w:t>8): 1592-1602.</w:t>
      </w:r>
      <w:bookmarkEnd w:id="3470"/>
    </w:p>
    <w:p w14:paraId="43D1CE09" w14:textId="43571C7E" w:rsidR="00B804E8" w:rsidRPr="00B804E8" w:rsidRDefault="00654D5F" w:rsidP="008868EF">
      <w:pPr>
        <w:pStyle w:val="EndNoteBibliography"/>
        <w:spacing w:after="0"/>
        <w:rPr>
          <w:rFonts w:eastAsia="宋体"/>
          <w:color w:val="000000"/>
        </w:rPr>
      </w:pPr>
      <w:bookmarkStart w:id="3471" w:name="参考文献内容_44"/>
      <w:r w:rsidRPr="009066E1">
        <w:rPr>
          <w:rFonts w:eastAsia="宋体" w:hint="eastAsia"/>
          <w:color w:val="000000"/>
          <w:highlight w:val="white"/>
        </w:rPr>
        <w:t xml:space="preserve">[22] </w:t>
      </w:r>
      <w:r w:rsidRPr="009066E1">
        <w:rPr>
          <w:rFonts w:eastAsia="宋体" w:hint="eastAsia"/>
          <w:color w:val="000000"/>
          <w:highlight w:val="white"/>
        </w:rPr>
        <w:t>刘国平</w:t>
      </w:r>
      <w:r w:rsidRPr="009066E1">
        <w:rPr>
          <w:rFonts w:eastAsia="宋体" w:hint="eastAsia"/>
          <w:color w:val="000000"/>
          <w:highlight w:val="white"/>
        </w:rPr>
        <w:t>,</w:t>
      </w:r>
      <w:r w:rsidRPr="009066E1">
        <w:rPr>
          <w:rFonts w:eastAsia="宋体" w:hint="eastAsia"/>
          <w:color w:val="000000"/>
          <w:highlight w:val="white"/>
        </w:rPr>
        <w:t>艾永富</w:t>
      </w:r>
      <w:r w:rsidRPr="009066E1">
        <w:rPr>
          <w:rFonts w:eastAsia="宋体" w:hint="eastAsia"/>
          <w:color w:val="000000"/>
          <w:highlight w:val="white"/>
        </w:rPr>
        <w:t xml:space="preserve">. </w:t>
      </w:r>
      <w:r w:rsidRPr="009066E1">
        <w:rPr>
          <w:rFonts w:eastAsia="宋体" w:hint="eastAsia"/>
          <w:color w:val="000000"/>
          <w:highlight w:val="white"/>
        </w:rPr>
        <w:t>辽宁白云金矿床成矿时代探讨</w:t>
      </w:r>
      <w:r w:rsidRPr="009066E1">
        <w:rPr>
          <w:rFonts w:eastAsia="宋体" w:hint="eastAsia"/>
          <w:color w:val="000000"/>
          <w:highlight w:val="white"/>
        </w:rPr>
        <w:t xml:space="preserve">[J]. </w:t>
      </w:r>
      <w:r w:rsidRPr="009066E1">
        <w:rPr>
          <w:rFonts w:eastAsia="宋体" w:hint="eastAsia"/>
          <w:color w:val="000000"/>
          <w:highlight w:val="white"/>
        </w:rPr>
        <w:t>岩石学报</w:t>
      </w:r>
      <w:r w:rsidR="00282AFD">
        <w:rPr>
          <w:rFonts w:eastAsia="宋体" w:hint="eastAsia"/>
          <w:color w:val="000000"/>
          <w:highlight w:val="white"/>
        </w:rPr>
        <w:t>, 2000(</w:t>
      </w:r>
      <w:r w:rsidRPr="009066E1">
        <w:rPr>
          <w:rFonts w:eastAsia="宋体" w:hint="eastAsia"/>
          <w:color w:val="000000"/>
          <w:highlight w:val="white"/>
        </w:rPr>
        <w:t>4): 627-632.</w:t>
      </w:r>
      <w:bookmarkEnd w:id="3471"/>
    </w:p>
    <w:p w14:paraId="5F7A216A" w14:textId="01C51155" w:rsidR="00B804E8" w:rsidRPr="00B804E8" w:rsidRDefault="00654D5F" w:rsidP="008868EF">
      <w:pPr>
        <w:pStyle w:val="EndNoteBibliography"/>
        <w:spacing w:after="0"/>
        <w:rPr>
          <w:rFonts w:eastAsia="宋体"/>
          <w:color w:val="000000"/>
        </w:rPr>
      </w:pPr>
      <w:bookmarkStart w:id="3472" w:name="参考文献内容_46"/>
      <w:r w:rsidRPr="009066E1">
        <w:rPr>
          <w:rFonts w:eastAsia="宋体" w:hint="eastAsia"/>
          <w:color w:val="000000"/>
          <w:highlight w:val="white"/>
        </w:rPr>
        <w:t xml:space="preserve">[23] </w:t>
      </w:r>
      <w:r w:rsidRPr="009066E1">
        <w:rPr>
          <w:rFonts w:eastAsia="宋体" w:hint="eastAsia"/>
          <w:color w:val="000000"/>
          <w:highlight w:val="white"/>
        </w:rPr>
        <w:t>张朋</w:t>
      </w:r>
      <w:r w:rsidRPr="009066E1">
        <w:rPr>
          <w:rFonts w:eastAsia="宋体" w:hint="eastAsia"/>
          <w:color w:val="000000"/>
          <w:highlight w:val="white"/>
        </w:rPr>
        <w:t xml:space="preserve">, </w:t>
      </w:r>
      <w:r w:rsidRPr="009066E1">
        <w:rPr>
          <w:rFonts w:eastAsia="宋体" w:hint="eastAsia"/>
          <w:color w:val="000000"/>
          <w:highlight w:val="white"/>
        </w:rPr>
        <w:t>李斌</w:t>
      </w:r>
      <w:r w:rsidRPr="009066E1">
        <w:rPr>
          <w:rFonts w:eastAsia="宋体" w:hint="eastAsia"/>
          <w:color w:val="000000"/>
          <w:highlight w:val="white"/>
        </w:rPr>
        <w:t xml:space="preserve">, </w:t>
      </w:r>
      <w:r w:rsidRPr="009066E1">
        <w:rPr>
          <w:rFonts w:eastAsia="宋体" w:hint="eastAsia"/>
          <w:color w:val="000000"/>
          <w:highlight w:val="white"/>
        </w:rPr>
        <w:t>李杰</w:t>
      </w:r>
      <w:r w:rsidRPr="009066E1">
        <w:rPr>
          <w:rFonts w:eastAsia="宋体" w:hint="eastAsia"/>
          <w:color w:val="000000"/>
          <w:highlight w:val="white"/>
        </w:rPr>
        <w:t xml:space="preserve">, </w:t>
      </w:r>
      <w:r w:rsidRPr="009066E1">
        <w:rPr>
          <w:rFonts w:eastAsia="宋体" w:hint="eastAsia"/>
          <w:color w:val="000000"/>
          <w:highlight w:val="white"/>
        </w:rPr>
        <w:t>等</w:t>
      </w:r>
      <w:r w:rsidRPr="009066E1">
        <w:rPr>
          <w:rFonts w:eastAsia="宋体" w:hint="eastAsia"/>
          <w:color w:val="000000"/>
          <w:highlight w:val="white"/>
        </w:rPr>
        <w:t xml:space="preserve">. </w:t>
      </w:r>
      <w:r w:rsidRPr="009066E1">
        <w:rPr>
          <w:rFonts w:eastAsia="宋体" w:hint="eastAsia"/>
          <w:color w:val="000000"/>
          <w:highlight w:val="white"/>
        </w:rPr>
        <w:t>辽东裂谷白云金矿载金黄铁矿</w:t>
      </w:r>
      <w:r w:rsidRPr="009066E1">
        <w:rPr>
          <w:rFonts w:eastAsia="宋体" w:hint="eastAsia"/>
          <w:color w:val="000000"/>
          <w:highlight w:val="white"/>
        </w:rPr>
        <w:t>Re-Os</w:t>
      </w:r>
      <w:r w:rsidRPr="009066E1">
        <w:rPr>
          <w:rFonts w:eastAsia="宋体" w:hint="eastAsia"/>
          <w:color w:val="000000"/>
          <w:highlight w:val="white"/>
        </w:rPr>
        <w:t>定年及其地质意义</w:t>
      </w:r>
      <w:r w:rsidRPr="009066E1">
        <w:rPr>
          <w:rFonts w:eastAsia="宋体" w:hint="eastAsia"/>
          <w:color w:val="000000"/>
          <w:highlight w:val="white"/>
        </w:rPr>
        <w:t xml:space="preserve">[J]. </w:t>
      </w:r>
      <w:r w:rsidRPr="009066E1">
        <w:rPr>
          <w:rFonts w:eastAsia="宋体" w:hint="eastAsia"/>
          <w:color w:val="000000"/>
          <w:highlight w:val="white"/>
        </w:rPr>
        <w:t>大地构造与成矿学</w:t>
      </w:r>
      <w:r w:rsidR="00844359">
        <w:rPr>
          <w:rFonts w:eastAsia="宋体" w:hint="eastAsia"/>
          <w:color w:val="000000"/>
          <w:highlight w:val="white"/>
        </w:rPr>
        <w:t>, 2016, 40(</w:t>
      </w:r>
      <w:r w:rsidRPr="009066E1">
        <w:rPr>
          <w:rFonts w:eastAsia="宋体" w:hint="eastAsia"/>
          <w:color w:val="000000"/>
          <w:highlight w:val="white"/>
        </w:rPr>
        <w:t>4): 731-738.</w:t>
      </w:r>
      <w:bookmarkEnd w:id="3472"/>
    </w:p>
    <w:p w14:paraId="11094BC8" w14:textId="025B45DB"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[24] SUN G T, ZENG Q D, LI T Y, et al. Ore </w:t>
      </w:r>
      <w:r w:rsidRPr="009066E1">
        <w:rPr>
          <w:rFonts w:eastAsia="宋体"/>
          <w:color w:val="0000FA"/>
          <w:shd w:val="clear" w:color="auto" w:fill="D9D9D9"/>
        </w:rPr>
        <w:t>g</w:t>
      </w:r>
      <w:r w:rsidRPr="009066E1">
        <w:rPr>
          <w:rFonts w:eastAsia="宋体"/>
          <w:color w:val="0000FA"/>
          <w:shd w:val="clear" w:color="auto" w:fill="FFFFFF"/>
        </w:rPr>
        <w:t xml:space="preserve">enesis of the Baiyun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d</w:t>
      </w:r>
      <w:r w:rsidRPr="009066E1">
        <w:rPr>
          <w:rFonts w:eastAsia="宋体"/>
          <w:color w:val="0000FA"/>
          <w:shd w:val="clear" w:color="auto" w:fill="FFFFFF"/>
        </w:rPr>
        <w:t xml:space="preserve">eposit in Liaoning </w:t>
      </w:r>
      <w:r w:rsidRPr="009066E1">
        <w:rPr>
          <w:rFonts w:eastAsia="宋体"/>
          <w:color w:val="0000FA"/>
          <w:shd w:val="clear" w:color="auto" w:fill="D9D9D9"/>
        </w:rPr>
        <w:t>P</w:t>
      </w:r>
      <w:r w:rsidRPr="009066E1">
        <w:rPr>
          <w:rFonts w:eastAsia="宋体"/>
          <w:color w:val="0000FA"/>
          <w:shd w:val="clear" w:color="auto" w:fill="FFFFFF"/>
        </w:rPr>
        <w:t xml:space="preserve">rovince, NE China: </w:t>
      </w:r>
      <w:r w:rsidRPr="009066E1">
        <w:rPr>
          <w:rFonts w:eastAsia="宋体"/>
          <w:color w:val="0000FA"/>
          <w:shd w:val="clear" w:color="auto" w:fill="D9D9D9"/>
        </w:rPr>
        <w:t>c</w:t>
      </w:r>
      <w:r w:rsidRPr="009066E1">
        <w:rPr>
          <w:rFonts w:eastAsia="宋体"/>
          <w:color w:val="0000FA"/>
          <w:shd w:val="clear" w:color="auto" w:fill="FFFFFF"/>
        </w:rPr>
        <w:t xml:space="preserve">onstraints from </w:t>
      </w:r>
      <w:r w:rsidRPr="009066E1">
        <w:rPr>
          <w:rFonts w:eastAsia="宋体"/>
          <w:color w:val="0000FA"/>
          <w:shd w:val="clear" w:color="auto" w:fill="D9D9D9"/>
        </w:rPr>
        <w:t>f</w:t>
      </w:r>
      <w:r w:rsidRPr="009066E1">
        <w:rPr>
          <w:rFonts w:eastAsia="宋体"/>
          <w:color w:val="0000FA"/>
          <w:shd w:val="clear" w:color="auto" w:fill="FFFFFF"/>
        </w:rPr>
        <w:t xml:space="preserve">luid </w:t>
      </w:r>
      <w:r w:rsidRPr="009066E1">
        <w:rPr>
          <w:rFonts w:eastAsia="宋体"/>
          <w:color w:val="0000FA"/>
          <w:shd w:val="clear" w:color="auto" w:fill="D9D9D9"/>
        </w:rPr>
        <w:t>i</w:t>
      </w:r>
      <w:r w:rsidRPr="009066E1">
        <w:rPr>
          <w:rFonts w:eastAsia="宋体"/>
          <w:color w:val="0000FA"/>
          <w:shd w:val="clear" w:color="auto" w:fill="FFFFFF"/>
        </w:rPr>
        <w:t xml:space="preserve">nclusions and </w:t>
      </w:r>
      <w:r w:rsidRPr="009066E1">
        <w:rPr>
          <w:rFonts w:eastAsia="宋体"/>
          <w:color w:val="0000FA"/>
          <w:shd w:val="clear" w:color="auto" w:fill="D9D9D9"/>
        </w:rPr>
        <w:t>z</w:t>
      </w:r>
      <w:r w:rsidRPr="009066E1">
        <w:rPr>
          <w:rFonts w:eastAsia="宋体"/>
          <w:color w:val="0000FA"/>
          <w:shd w:val="clear" w:color="auto" w:fill="FFFFFF"/>
        </w:rPr>
        <w:t>ircon U</w:t>
      </w:r>
      <w:r w:rsidRPr="00B804E8">
        <w:rPr>
          <w:rFonts w:eastAsia="宋体"/>
          <w:color w:val="0000FA"/>
          <w:shd w:val="clear" w:color="auto" w:fill="FFCCFF"/>
        </w:rPr>
        <w:t>–</w:t>
      </w:r>
      <w:r w:rsidRPr="009066E1">
        <w:rPr>
          <w:rFonts w:eastAsia="宋体"/>
          <w:color w:val="0000FA"/>
          <w:shd w:val="clear" w:color="auto" w:fill="FFFFFF"/>
        </w:rPr>
        <w:t xml:space="preserve">Pb </w:t>
      </w:r>
      <w:r w:rsidRPr="009066E1">
        <w:rPr>
          <w:rFonts w:eastAsia="宋体"/>
          <w:color w:val="0000FA"/>
          <w:shd w:val="clear" w:color="auto" w:fill="D9D9D9"/>
        </w:rPr>
        <w:t>a</w:t>
      </w:r>
      <w:r w:rsidRPr="009066E1">
        <w:rPr>
          <w:rFonts w:eastAsia="宋体"/>
          <w:color w:val="0000FA"/>
          <w:shd w:val="clear" w:color="auto" w:fill="FFFFFF"/>
        </w:rPr>
        <w:t>ges[J]. Arabian Journal of Geosciences, 2019, 12(9): 299.</w:t>
      </w:r>
      <w:hyperlink r:id="rId43" w:tooltip="自助复核" w:history="1"/>
    </w:p>
    <w:p w14:paraId="49FCCC98" w14:textId="415CA0D6"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[25] FENG H X, SHEN P, ZHU R X, et al. Precise </w:t>
      </w:r>
      <w:r w:rsidRPr="009066E1">
        <w:rPr>
          <w:rFonts w:eastAsia="宋体"/>
          <w:color w:val="0000FA"/>
          <w:shd w:val="clear" w:color="auto" w:fill="D9D9D9"/>
        </w:rPr>
        <w:t>a</w:t>
      </w:r>
      <w:r w:rsidRPr="009066E1">
        <w:rPr>
          <w:rFonts w:eastAsia="宋体"/>
          <w:color w:val="0000FA"/>
          <w:shd w:val="clear" w:color="auto" w:fill="FFFFFF"/>
        </w:rPr>
        <w:t xml:space="preserve">ges of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m</w:t>
      </w:r>
      <w:r w:rsidRPr="009066E1">
        <w:rPr>
          <w:rFonts w:eastAsia="宋体"/>
          <w:color w:val="0000FA"/>
          <w:shd w:val="clear" w:color="auto" w:fill="FFFFFF"/>
        </w:rPr>
        <w:t xml:space="preserve">ineralization and </w:t>
      </w:r>
      <w:r w:rsidRPr="009066E1">
        <w:rPr>
          <w:rFonts w:eastAsia="宋体"/>
          <w:color w:val="0000FA"/>
          <w:shd w:val="clear" w:color="auto" w:fill="D9D9D9"/>
        </w:rPr>
        <w:t>p</w:t>
      </w:r>
      <w:r w:rsidRPr="009066E1">
        <w:rPr>
          <w:rFonts w:eastAsia="宋体"/>
          <w:color w:val="0000FA"/>
          <w:shd w:val="clear" w:color="auto" w:fill="FFFFFF"/>
        </w:rPr>
        <w:t>re-</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h</w:t>
      </w:r>
      <w:r w:rsidRPr="009066E1">
        <w:rPr>
          <w:rFonts w:eastAsia="宋体"/>
          <w:color w:val="0000FA"/>
          <w:shd w:val="clear" w:color="auto" w:fill="FFFFFF"/>
        </w:rPr>
        <w:t xml:space="preserve">ydrothermal </w:t>
      </w:r>
      <w:r w:rsidRPr="009066E1">
        <w:rPr>
          <w:rFonts w:eastAsia="宋体"/>
          <w:color w:val="0000FA"/>
          <w:shd w:val="clear" w:color="auto" w:fill="D9D9D9"/>
        </w:rPr>
        <w:t>a</w:t>
      </w:r>
      <w:r w:rsidRPr="009066E1">
        <w:rPr>
          <w:rFonts w:eastAsia="宋体"/>
          <w:color w:val="0000FA"/>
          <w:shd w:val="clear" w:color="auto" w:fill="FFFFFF"/>
        </w:rPr>
        <w:t xml:space="preserve">ctivity in the Baiyun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d</w:t>
      </w:r>
      <w:r w:rsidRPr="009066E1">
        <w:rPr>
          <w:rFonts w:eastAsia="宋体"/>
          <w:color w:val="0000FA"/>
          <w:shd w:val="clear" w:color="auto" w:fill="FFFFFF"/>
        </w:rPr>
        <w:t xml:space="preserve">eposit, </w:t>
      </w:r>
      <w:r w:rsidRPr="009066E1">
        <w:rPr>
          <w:rFonts w:eastAsia="宋体"/>
          <w:color w:val="0000FA"/>
          <w:shd w:val="clear" w:color="auto" w:fill="D9D9D9"/>
        </w:rPr>
        <w:t>n</w:t>
      </w:r>
      <w:r w:rsidRPr="009066E1">
        <w:rPr>
          <w:rFonts w:eastAsia="宋体"/>
          <w:color w:val="0000FA"/>
          <w:shd w:val="clear" w:color="auto" w:fill="FFFFFF"/>
        </w:rPr>
        <w:t xml:space="preserve">ortheastern China: </w:t>
      </w:r>
      <w:r w:rsidRPr="00494397">
        <w:rPr>
          <w:rFonts w:eastAsia="宋体"/>
          <w:color w:val="0000FA"/>
          <w:shd w:val="clear" w:color="auto" w:fill="D9D9D9"/>
        </w:rPr>
        <w:t>i</w:t>
      </w:r>
      <w:r w:rsidRPr="00494397">
        <w:rPr>
          <w:rFonts w:eastAsia="宋体"/>
          <w:color w:val="0000FA"/>
          <w:shd w:val="clear" w:color="auto" w:fill="FFFFFF"/>
        </w:rPr>
        <w:t xml:space="preserve">n </w:t>
      </w:r>
      <w:r w:rsidRPr="00494397">
        <w:rPr>
          <w:rFonts w:eastAsia="宋体"/>
          <w:color w:val="0000FA"/>
          <w:shd w:val="clear" w:color="auto" w:fill="D9D9D9"/>
        </w:rPr>
        <w:t>s</w:t>
      </w:r>
      <w:r w:rsidRPr="00494397">
        <w:rPr>
          <w:rFonts w:eastAsia="宋体"/>
          <w:color w:val="0000FA"/>
          <w:shd w:val="clear" w:color="auto" w:fill="FFFFFF"/>
        </w:rPr>
        <w:t xml:space="preserve">itu </w:t>
      </w:r>
      <w:r>
        <w:rPr>
          <w:rFonts w:eastAsia="宋体"/>
          <w:color w:val="0000FA"/>
          <w:shd w:val="clear" w:color="auto" w:fill="FFFFFF"/>
        </w:rPr>
        <w:t>U</w:t>
      </w:r>
      <w:r w:rsidRPr="00B804E8">
        <w:rPr>
          <w:rFonts w:eastAsia="宋体"/>
          <w:color w:val="0000FA"/>
          <w:shd w:val="clear" w:color="auto" w:fill="FFCCFF"/>
        </w:rPr>
        <w:t>–</w:t>
      </w:r>
      <w:r w:rsidRPr="009066E1">
        <w:rPr>
          <w:rFonts w:eastAsia="宋体"/>
          <w:color w:val="0000FA"/>
          <w:shd w:val="clear" w:color="auto" w:fill="FFFFFF"/>
        </w:rPr>
        <w:t xml:space="preserve">Pb </w:t>
      </w:r>
      <w:r w:rsidRPr="009066E1">
        <w:rPr>
          <w:rFonts w:eastAsia="宋体"/>
          <w:color w:val="0000FA"/>
          <w:shd w:val="clear" w:color="auto" w:fill="D9D9D9"/>
        </w:rPr>
        <w:t>d</w:t>
      </w:r>
      <w:r w:rsidRPr="009066E1">
        <w:rPr>
          <w:rFonts w:eastAsia="宋体"/>
          <w:color w:val="0000FA"/>
          <w:shd w:val="clear" w:color="auto" w:fill="FFFFFF"/>
        </w:rPr>
        <w:t xml:space="preserve">ating of </w:t>
      </w:r>
      <w:r w:rsidRPr="009066E1">
        <w:rPr>
          <w:rFonts w:eastAsia="宋体"/>
          <w:color w:val="0000FA"/>
          <w:shd w:val="clear" w:color="auto" w:fill="D9D9D9"/>
        </w:rPr>
        <w:t>h</w:t>
      </w:r>
      <w:r w:rsidRPr="009066E1">
        <w:rPr>
          <w:rFonts w:eastAsia="宋体"/>
          <w:color w:val="0000FA"/>
          <w:shd w:val="clear" w:color="auto" w:fill="FFFFFF"/>
        </w:rPr>
        <w:t xml:space="preserve">ydrothermal </w:t>
      </w:r>
      <w:r w:rsidRPr="009066E1">
        <w:rPr>
          <w:rFonts w:eastAsia="宋体"/>
          <w:color w:val="0000FA"/>
          <w:shd w:val="clear" w:color="auto" w:fill="D9D9D9"/>
        </w:rPr>
        <w:t>x</w:t>
      </w:r>
      <w:r w:rsidRPr="009066E1">
        <w:rPr>
          <w:rFonts w:eastAsia="宋体"/>
          <w:color w:val="0000FA"/>
          <w:shd w:val="clear" w:color="auto" w:fill="FFFFFF"/>
        </w:rPr>
        <w:t xml:space="preserve">enotime and </w:t>
      </w:r>
      <w:r w:rsidRPr="009066E1">
        <w:rPr>
          <w:rFonts w:eastAsia="宋体"/>
          <w:color w:val="0000FA"/>
          <w:shd w:val="clear" w:color="auto" w:fill="D9D9D9"/>
        </w:rPr>
        <w:t>r</w:t>
      </w:r>
      <w:r w:rsidRPr="009066E1">
        <w:rPr>
          <w:rFonts w:eastAsia="宋体"/>
          <w:color w:val="0000FA"/>
          <w:shd w:val="clear" w:color="auto" w:fill="FFFFFF"/>
        </w:rPr>
        <w:t xml:space="preserve">utile[J]. Mineralium Deposita, </w:t>
      </w:r>
      <w:r w:rsidRPr="009066E1">
        <w:rPr>
          <w:rFonts w:eastAsia="宋体"/>
          <w:color w:val="0000FA"/>
          <w:shd w:val="clear" w:color="auto" w:fill="FFCCFF"/>
        </w:rPr>
        <w:t>2022</w:t>
      </w:r>
      <w:r w:rsidRPr="009066E1">
        <w:rPr>
          <w:rFonts w:eastAsia="宋体"/>
          <w:color w:val="0000FA"/>
          <w:shd w:val="clear" w:color="auto" w:fill="FFFFFF"/>
        </w:rPr>
        <w:t xml:space="preserve">, 57(6): </w:t>
      </w:r>
      <w:r w:rsidRPr="009066E1">
        <w:rPr>
          <w:rFonts w:eastAsia="宋体"/>
          <w:color w:val="0000FA"/>
          <w:shd w:val="clear" w:color="auto" w:fill="FFCCFF"/>
        </w:rPr>
        <w:t>1001</w:t>
      </w:r>
      <w:r w:rsidRPr="009066E1">
        <w:rPr>
          <w:rFonts w:eastAsia="宋体"/>
          <w:color w:val="0000FA"/>
          <w:shd w:val="clear" w:color="auto" w:fill="FFFFFF"/>
        </w:rPr>
        <w:t>-</w:t>
      </w:r>
      <w:r w:rsidRPr="009066E1">
        <w:rPr>
          <w:rFonts w:eastAsia="宋体"/>
          <w:color w:val="0000FA"/>
          <w:shd w:val="clear" w:color="auto" w:fill="FFCCFF"/>
        </w:rPr>
        <w:t>1022</w:t>
      </w:r>
      <w:r w:rsidRPr="009066E1">
        <w:rPr>
          <w:rFonts w:eastAsia="宋体"/>
          <w:color w:val="0000FA"/>
          <w:shd w:val="clear" w:color="auto" w:fill="FFFFFF"/>
        </w:rPr>
        <w:t>.</w:t>
      </w:r>
      <w:hyperlink r:id="rId44" w:tooltip="自助复核" w:history="1"/>
    </w:p>
    <w:p w14:paraId="5C685DE3" w14:textId="797D33C4"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[26] ZHENG J H, CHEN B, LIU S J, et al. A Triassic </w:t>
      </w:r>
      <w:r w:rsidRPr="009066E1">
        <w:rPr>
          <w:rFonts w:eastAsia="宋体"/>
          <w:color w:val="0000FA"/>
          <w:shd w:val="clear" w:color="auto" w:fill="D9D9D9"/>
        </w:rPr>
        <w:t>o</w:t>
      </w:r>
      <w:r w:rsidRPr="009066E1">
        <w:rPr>
          <w:rFonts w:eastAsia="宋体"/>
          <w:color w:val="0000FA"/>
          <w:shd w:val="clear" w:color="auto" w:fill="FFFFFF"/>
        </w:rPr>
        <w:t xml:space="preserve">rogenic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m</w:t>
      </w:r>
      <w:r w:rsidRPr="009066E1">
        <w:rPr>
          <w:rFonts w:eastAsia="宋体"/>
          <w:color w:val="0000FA"/>
          <w:shd w:val="clear" w:color="auto" w:fill="FFFFFF"/>
        </w:rPr>
        <w:t xml:space="preserve">ineralization </w:t>
      </w:r>
      <w:r w:rsidRPr="009066E1">
        <w:rPr>
          <w:rFonts w:eastAsia="宋体"/>
          <w:color w:val="0000FA"/>
          <w:shd w:val="clear" w:color="auto" w:fill="D9D9D9"/>
        </w:rPr>
        <w:t>e</w:t>
      </w:r>
      <w:r w:rsidRPr="009066E1">
        <w:rPr>
          <w:rFonts w:eastAsia="宋体"/>
          <w:color w:val="0000FA"/>
          <w:shd w:val="clear" w:color="auto" w:fill="FFFFFF"/>
        </w:rPr>
        <w:t xml:space="preserve">vent in the Paleoproterozoic </w:t>
      </w:r>
      <w:r w:rsidRPr="009066E1">
        <w:rPr>
          <w:rFonts w:eastAsia="宋体"/>
          <w:color w:val="0000FA"/>
          <w:shd w:val="clear" w:color="auto" w:fill="D9D9D9"/>
        </w:rPr>
        <w:t>m</w:t>
      </w:r>
      <w:r w:rsidRPr="009066E1">
        <w:rPr>
          <w:rFonts w:eastAsia="宋体"/>
          <w:color w:val="0000FA"/>
          <w:shd w:val="clear" w:color="auto" w:fill="FFFFFF"/>
        </w:rPr>
        <w:t xml:space="preserve">etamorphic </w:t>
      </w:r>
      <w:r w:rsidRPr="009066E1">
        <w:rPr>
          <w:rFonts w:eastAsia="宋体"/>
          <w:color w:val="0000FA"/>
          <w:shd w:val="clear" w:color="auto" w:fill="D9D9D9"/>
        </w:rPr>
        <w:t>r</w:t>
      </w:r>
      <w:r w:rsidRPr="009066E1">
        <w:rPr>
          <w:rFonts w:eastAsia="宋体"/>
          <w:color w:val="0000FA"/>
          <w:shd w:val="clear" w:color="auto" w:fill="FFFFFF"/>
        </w:rPr>
        <w:t xml:space="preserve">ocks: </w:t>
      </w:r>
      <w:r w:rsidRPr="009066E1">
        <w:rPr>
          <w:rFonts w:eastAsia="宋体"/>
          <w:color w:val="0000FA"/>
          <w:shd w:val="clear" w:color="auto" w:fill="D9D9D9"/>
        </w:rPr>
        <w:t>e</w:t>
      </w:r>
      <w:r w:rsidRPr="009066E1">
        <w:rPr>
          <w:rFonts w:eastAsia="宋体"/>
          <w:color w:val="0000FA"/>
          <w:shd w:val="clear" w:color="auto" w:fill="FFFFFF"/>
        </w:rPr>
        <w:t xml:space="preserve">vidence from </w:t>
      </w:r>
      <w:r w:rsidRPr="009066E1">
        <w:rPr>
          <w:rFonts w:eastAsia="宋体"/>
          <w:color w:val="0000FA"/>
          <w:shd w:val="clear" w:color="auto" w:fill="D9D9D9"/>
        </w:rPr>
        <w:t>t</w:t>
      </w:r>
      <w:r w:rsidRPr="009066E1">
        <w:rPr>
          <w:rFonts w:eastAsia="宋体"/>
          <w:color w:val="0000FA"/>
          <w:shd w:val="clear" w:color="auto" w:fill="FFFFFF"/>
        </w:rPr>
        <w:t xml:space="preserve">wo </w:t>
      </w:r>
      <w:r w:rsidRPr="009066E1">
        <w:rPr>
          <w:rFonts w:eastAsia="宋体"/>
          <w:color w:val="0000FA"/>
          <w:shd w:val="clear" w:color="auto" w:fill="D9D9D9"/>
        </w:rPr>
        <w:t>t</w:t>
      </w:r>
      <w:r w:rsidRPr="009066E1">
        <w:rPr>
          <w:rFonts w:eastAsia="宋体"/>
          <w:color w:val="0000FA"/>
          <w:shd w:val="clear" w:color="auto" w:fill="FFFFFF"/>
        </w:rPr>
        <w:t xml:space="preserve">ypes of </w:t>
      </w:r>
      <w:r w:rsidRPr="009066E1">
        <w:rPr>
          <w:rFonts w:eastAsia="宋体"/>
          <w:color w:val="0000FA"/>
          <w:shd w:val="clear" w:color="auto" w:fill="D9D9D9"/>
        </w:rPr>
        <w:t>r</w:t>
      </w:r>
      <w:r w:rsidRPr="009066E1">
        <w:rPr>
          <w:rFonts w:eastAsia="宋体"/>
          <w:color w:val="0000FA"/>
          <w:shd w:val="clear" w:color="auto" w:fill="FFFFFF"/>
        </w:rPr>
        <w:t xml:space="preserve">utile in the Baiyun </w:t>
      </w:r>
      <w:r w:rsidRPr="009066E1">
        <w:rPr>
          <w:rFonts w:eastAsia="宋体"/>
          <w:color w:val="0000FA"/>
          <w:shd w:val="clear" w:color="auto" w:fill="D9D9D9"/>
        </w:rPr>
        <w:t>g</w:t>
      </w:r>
      <w:r w:rsidRPr="009066E1">
        <w:rPr>
          <w:rFonts w:eastAsia="宋体"/>
          <w:color w:val="0000FA"/>
          <w:shd w:val="clear" w:color="auto" w:fill="FFFFFF"/>
        </w:rPr>
        <w:t xml:space="preserve">old </w:t>
      </w:r>
      <w:r w:rsidRPr="009066E1">
        <w:rPr>
          <w:rFonts w:eastAsia="宋体"/>
          <w:color w:val="0000FA"/>
          <w:shd w:val="clear" w:color="auto" w:fill="D9D9D9"/>
        </w:rPr>
        <w:t>d</w:t>
      </w:r>
      <w:r w:rsidRPr="009066E1">
        <w:rPr>
          <w:rFonts w:eastAsia="宋体"/>
          <w:color w:val="0000FA"/>
          <w:shd w:val="clear" w:color="auto" w:fill="FFFFFF"/>
        </w:rPr>
        <w:t xml:space="preserve">eposit, Liaodong </w:t>
      </w:r>
      <w:r w:rsidR="00067ABA" w:rsidRPr="009066E1">
        <w:rPr>
          <w:rFonts w:eastAsia="宋体"/>
          <w:color w:val="0000FA"/>
          <w:shd w:val="clear" w:color="auto" w:fill="D9D9D9"/>
        </w:rPr>
        <w:t>P</w:t>
      </w:r>
      <w:r w:rsidRPr="009066E1">
        <w:rPr>
          <w:rFonts w:eastAsia="宋体"/>
          <w:color w:val="0000FA"/>
          <w:shd w:val="clear" w:color="auto" w:fill="FFFFFF"/>
        </w:rPr>
        <w:t>eninsula, North China Craton[J]. Economic Geology, 2022, 117(7): 1657-1673.</w:t>
      </w:r>
      <w:hyperlink r:id="rId45" w:tooltip="自助复核" w:history="1"/>
    </w:p>
    <w:p w14:paraId="4EFE9E4C" w14:textId="511B223E" w:rsidR="00B804E8" w:rsidRPr="00B804E8" w:rsidRDefault="009066E1" w:rsidP="008868EF">
      <w:pPr>
        <w:pStyle w:val="EndNoteBibliography"/>
        <w:spacing w:after="0"/>
        <w:rPr>
          <w:rFonts w:eastAsia="宋体"/>
          <w:color w:val="0000FA"/>
        </w:rPr>
      </w:pPr>
      <w:r w:rsidRPr="009066E1">
        <w:rPr>
          <w:rFonts w:eastAsia="宋体"/>
          <w:color w:val="0000FA"/>
          <w:shd w:val="clear" w:color="auto" w:fill="FFFFFF"/>
        </w:rPr>
        <w:t xml:space="preserve">[27] YU G, CHEN J F, XUE C J, et al. Geochronological </w:t>
      </w:r>
      <w:r w:rsidRPr="009066E1">
        <w:rPr>
          <w:rFonts w:eastAsia="宋体"/>
          <w:color w:val="0000FA"/>
          <w:shd w:val="clear" w:color="auto" w:fill="D9D9D9"/>
        </w:rPr>
        <w:t>f</w:t>
      </w:r>
      <w:r w:rsidRPr="009066E1">
        <w:rPr>
          <w:rFonts w:eastAsia="宋体"/>
          <w:color w:val="0000FA"/>
          <w:shd w:val="clear" w:color="auto" w:fill="FFFFFF"/>
        </w:rPr>
        <w:t xml:space="preserve">ramework and Pb, Sr </w:t>
      </w:r>
      <w:r w:rsidRPr="009066E1">
        <w:rPr>
          <w:rFonts w:eastAsia="宋体"/>
          <w:color w:val="0000FA"/>
          <w:shd w:val="clear" w:color="auto" w:fill="D9D9D9"/>
        </w:rPr>
        <w:t>i</w:t>
      </w:r>
      <w:r w:rsidRPr="009066E1">
        <w:rPr>
          <w:rFonts w:eastAsia="宋体"/>
          <w:color w:val="0000FA"/>
          <w:shd w:val="clear" w:color="auto" w:fill="FFFFFF"/>
        </w:rPr>
        <w:t xml:space="preserve">sotope </w:t>
      </w:r>
      <w:r w:rsidRPr="009066E1">
        <w:rPr>
          <w:rFonts w:eastAsia="宋体"/>
          <w:color w:val="0000FA"/>
          <w:shd w:val="clear" w:color="auto" w:fill="D9D9D9"/>
        </w:rPr>
        <w:t>g</w:t>
      </w:r>
      <w:r w:rsidRPr="009066E1">
        <w:rPr>
          <w:rFonts w:eastAsia="宋体"/>
          <w:color w:val="0000FA"/>
          <w:shd w:val="clear" w:color="auto" w:fill="FFFFFF"/>
        </w:rPr>
        <w:t>eochemistry of the Qingchengzi Pb</w:t>
      </w:r>
      <w:r w:rsidRPr="00B804E8">
        <w:rPr>
          <w:rFonts w:eastAsia="宋体"/>
          <w:color w:val="0000FA"/>
          <w:shd w:val="clear" w:color="auto" w:fill="FFCCFF"/>
        </w:rPr>
        <w:t>–</w:t>
      </w:r>
      <w:r w:rsidRPr="009066E1">
        <w:rPr>
          <w:rFonts w:eastAsia="宋体"/>
          <w:color w:val="0000FA"/>
          <w:shd w:val="clear" w:color="auto" w:fill="FFFFFF"/>
        </w:rPr>
        <w:t>Zn</w:t>
      </w:r>
      <w:r w:rsidRPr="00B804E8">
        <w:rPr>
          <w:rFonts w:eastAsia="宋体"/>
          <w:color w:val="0000FA"/>
          <w:shd w:val="clear" w:color="auto" w:fill="FFCCFF"/>
        </w:rPr>
        <w:t>–</w:t>
      </w:r>
      <w:r w:rsidRPr="009066E1">
        <w:rPr>
          <w:rFonts w:eastAsia="宋体"/>
          <w:color w:val="0000FA"/>
          <w:shd w:val="clear" w:color="auto" w:fill="FFFFFF"/>
        </w:rPr>
        <w:t>Ag</w:t>
      </w:r>
      <w:r w:rsidRPr="00B804E8">
        <w:rPr>
          <w:rFonts w:eastAsia="宋体"/>
          <w:color w:val="0000FA"/>
          <w:shd w:val="clear" w:color="auto" w:fill="FFCCFF"/>
        </w:rPr>
        <w:t>–</w:t>
      </w:r>
      <w:r w:rsidRPr="009066E1">
        <w:rPr>
          <w:rFonts w:eastAsia="宋体"/>
          <w:color w:val="0000FA"/>
          <w:shd w:val="clear" w:color="auto" w:fill="FFFFFF"/>
        </w:rPr>
        <w:t xml:space="preserve">Au </w:t>
      </w:r>
      <w:r w:rsidRPr="009066E1">
        <w:rPr>
          <w:rFonts w:eastAsia="宋体"/>
          <w:color w:val="0000FA"/>
          <w:shd w:val="clear" w:color="auto" w:fill="D9D9D9"/>
        </w:rPr>
        <w:t>o</w:t>
      </w:r>
      <w:r w:rsidRPr="009066E1">
        <w:rPr>
          <w:rFonts w:eastAsia="宋体"/>
          <w:color w:val="0000FA"/>
          <w:shd w:val="clear" w:color="auto" w:fill="FFFFFF"/>
        </w:rPr>
        <w:t>refield, Northeastern China[J]. Ore Geology Reviews, 2009, 35(3</w:t>
      </w:r>
      <w:r w:rsidRPr="009066E1">
        <w:rPr>
          <w:rFonts w:eastAsia="宋体"/>
          <w:color w:val="0000FA"/>
          <w:shd w:val="clear" w:color="auto" w:fill="FFCCFF"/>
        </w:rPr>
        <w:t>/</w:t>
      </w:r>
      <w:r w:rsidRPr="009066E1">
        <w:rPr>
          <w:rFonts w:eastAsia="宋体"/>
          <w:color w:val="0000FA"/>
          <w:shd w:val="clear" w:color="auto" w:fill="FFFFFF"/>
        </w:rPr>
        <w:t>4): 367-382.</w:t>
      </w:r>
      <w:hyperlink r:id="rId46" w:tooltip="自助复核" w:history="1"/>
    </w:p>
    <w:p w14:paraId="0DEFE480" w14:textId="57BC7E7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[28] DUAN X X, ZENG Q D, YANG J H, et al. Geochronology, </w:t>
      </w:r>
      <w:r w:rsidRPr="00B93DCB">
        <w:rPr>
          <w:rFonts w:eastAsia="宋体"/>
          <w:color w:val="0000FA"/>
          <w:shd w:val="clear" w:color="auto" w:fill="D9D9D9"/>
        </w:rPr>
        <w:t>g</w:t>
      </w:r>
      <w:r w:rsidRPr="00B93DCB">
        <w:rPr>
          <w:rFonts w:eastAsia="宋体"/>
          <w:color w:val="0000FA"/>
          <w:shd w:val="clear" w:color="auto" w:fill="FFFFFF"/>
        </w:rPr>
        <w:t xml:space="preserve">eochemistry and Hf </w:t>
      </w:r>
      <w:r w:rsidRPr="00B93DCB">
        <w:rPr>
          <w:rFonts w:eastAsia="宋体"/>
          <w:color w:val="0000FA"/>
          <w:shd w:val="clear" w:color="auto" w:fill="D9D9D9"/>
        </w:rPr>
        <w:t>i</w:t>
      </w:r>
      <w:r w:rsidRPr="00B93DCB">
        <w:rPr>
          <w:rFonts w:eastAsia="宋体"/>
          <w:color w:val="0000FA"/>
          <w:shd w:val="clear" w:color="auto" w:fill="FFFFFF"/>
        </w:rPr>
        <w:t xml:space="preserve">sotope of Late Triassic </w:t>
      </w:r>
      <w:r w:rsidRPr="00B93DCB">
        <w:rPr>
          <w:rFonts w:eastAsia="宋体"/>
          <w:color w:val="0000FA"/>
          <w:shd w:val="clear" w:color="auto" w:fill="D9D9D9"/>
        </w:rPr>
        <w:t>m</w:t>
      </w:r>
      <w:r w:rsidRPr="00B93DCB">
        <w:rPr>
          <w:rFonts w:eastAsia="宋体"/>
          <w:color w:val="0000FA"/>
          <w:shd w:val="clear" w:color="auto" w:fill="FFFFFF"/>
        </w:rPr>
        <w:t xml:space="preserve">agmatic </w:t>
      </w:r>
      <w:r w:rsidRPr="00B93DCB">
        <w:rPr>
          <w:rFonts w:eastAsia="宋体"/>
          <w:color w:val="0000FA"/>
          <w:shd w:val="clear" w:color="auto" w:fill="D9D9D9"/>
        </w:rPr>
        <w:t>r</w:t>
      </w:r>
      <w:r w:rsidRPr="00B93DCB">
        <w:rPr>
          <w:rFonts w:eastAsia="宋体"/>
          <w:color w:val="0000FA"/>
          <w:shd w:val="clear" w:color="auto" w:fill="FFFFFF"/>
        </w:rPr>
        <w:t xml:space="preserve">ocks of Qingchengzi </w:t>
      </w:r>
      <w:r w:rsidRPr="00B93DCB">
        <w:rPr>
          <w:rFonts w:eastAsia="宋体"/>
          <w:color w:val="0000FA"/>
          <w:shd w:val="clear" w:color="auto" w:fill="D9D9D9"/>
        </w:rPr>
        <w:t>d</w:t>
      </w:r>
      <w:r w:rsidRPr="00B93DCB">
        <w:rPr>
          <w:rFonts w:eastAsia="宋体"/>
          <w:color w:val="0000FA"/>
          <w:shd w:val="clear" w:color="auto" w:fill="FFFFFF"/>
        </w:rPr>
        <w:t xml:space="preserve">istrict in Liaodong </w:t>
      </w:r>
      <w:r w:rsidR="00067ABA" w:rsidRPr="00B93DCB">
        <w:rPr>
          <w:rFonts w:eastAsia="宋体"/>
          <w:color w:val="0000FA"/>
          <w:shd w:val="clear" w:color="auto" w:fill="D9D9D9"/>
        </w:rPr>
        <w:t>P</w:t>
      </w:r>
      <w:r w:rsidRPr="00B93DCB">
        <w:rPr>
          <w:rFonts w:eastAsia="宋体"/>
          <w:color w:val="0000FA"/>
          <w:shd w:val="clear" w:color="auto" w:fill="FFFFFF"/>
        </w:rPr>
        <w:t xml:space="preserve">eninsula, Northeast China[J]. Journal of Asian Earth Sciences, 2014, </w:t>
      </w:r>
      <w:r w:rsidRPr="00B93DCB">
        <w:rPr>
          <w:rFonts w:eastAsia="宋体"/>
          <w:color w:val="0000FA"/>
          <w:shd w:val="clear" w:color="auto" w:fill="FFCCFF"/>
        </w:rPr>
        <w:t>91: 107</w:t>
      </w:r>
      <w:r w:rsidRPr="00B93DCB">
        <w:rPr>
          <w:rFonts w:eastAsia="宋体"/>
          <w:color w:val="0000FA"/>
          <w:shd w:val="clear" w:color="auto" w:fill="FFFFFF"/>
        </w:rPr>
        <w:t>-124.</w:t>
      </w:r>
      <w:hyperlink r:id="rId47" w:tooltip="自助复核" w:history="1"/>
    </w:p>
    <w:p w14:paraId="5A34257B" w14:textId="617B0FAA" w:rsidR="00B804E8" w:rsidRPr="00B804E8" w:rsidRDefault="00654D5F" w:rsidP="008868EF">
      <w:pPr>
        <w:pStyle w:val="EndNoteBibliography"/>
        <w:spacing w:after="0"/>
        <w:rPr>
          <w:rFonts w:eastAsia="宋体"/>
          <w:color w:val="000000"/>
        </w:rPr>
      </w:pPr>
      <w:bookmarkStart w:id="3473" w:name="参考文献内容_58"/>
      <w:r w:rsidRPr="00B93DCB">
        <w:rPr>
          <w:rFonts w:eastAsia="宋体" w:hint="eastAsia"/>
          <w:color w:val="000000"/>
          <w:highlight w:val="white"/>
        </w:rPr>
        <w:t xml:space="preserve">[29] </w:t>
      </w:r>
      <w:r w:rsidRPr="00B93DCB">
        <w:rPr>
          <w:rFonts w:eastAsia="宋体" w:hint="eastAsia"/>
          <w:color w:val="000000"/>
          <w:highlight w:val="white"/>
        </w:rPr>
        <w:t>张朋</w:t>
      </w:r>
      <w:r w:rsidRPr="00B93DCB">
        <w:rPr>
          <w:rFonts w:eastAsia="宋体" w:hint="eastAsia"/>
          <w:color w:val="000000"/>
          <w:highlight w:val="white"/>
        </w:rPr>
        <w:t xml:space="preserve">, </w:t>
      </w:r>
      <w:r w:rsidRPr="00B93DCB">
        <w:rPr>
          <w:rFonts w:eastAsia="宋体" w:hint="eastAsia"/>
          <w:color w:val="000000"/>
          <w:highlight w:val="white"/>
        </w:rPr>
        <w:t>赵岩</w:t>
      </w:r>
      <w:r w:rsidRPr="00B93DCB">
        <w:rPr>
          <w:rFonts w:eastAsia="宋体" w:hint="eastAsia"/>
          <w:color w:val="000000"/>
          <w:highlight w:val="white"/>
        </w:rPr>
        <w:t xml:space="preserve">, </w:t>
      </w:r>
      <w:r w:rsidRPr="00B93DCB">
        <w:rPr>
          <w:rFonts w:eastAsia="宋体" w:hint="eastAsia"/>
          <w:color w:val="000000"/>
          <w:highlight w:val="white"/>
        </w:rPr>
        <w:t>寇林林</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辽东青城子矿田煌斑岩锆石</w:t>
      </w:r>
      <w:r w:rsidRPr="00B93DCB">
        <w:rPr>
          <w:rFonts w:eastAsia="宋体" w:hint="eastAsia"/>
          <w:color w:val="000000"/>
          <w:highlight w:val="white"/>
        </w:rPr>
        <w:t>U-Pb</w:t>
      </w:r>
      <w:r w:rsidRPr="00B93DCB">
        <w:rPr>
          <w:rFonts w:eastAsia="宋体" w:hint="eastAsia"/>
          <w:color w:val="000000"/>
          <w:highlight w:val="white"/>
        </w:rPr>
        <w:t>年龄及其地质意义</w:t>
      </w:r>
      <w:r w:rsidRPr="00B93DCB">
        <w:rPr>
          <w:rFonts w:eastAsia="宋体" w:hint="eastAsia"/>
          <w:color w:val="000000"/>
          <w:highlight w:val="white"/>
        </w:rPr>
        <w:t xml:space="preserve">[J]. </w:t>
      </w:r>
      <w:r w:rsidRPr="00B93DCB">
        <w:rPr>
          <w:rFonts w:eastAsia="宋体" w:hint="eastAsia"/>
          <w:color w:val="000000"/>
          <w:highlight w:val="white"/>
        </w:rPr>
        <w:t>东北大学学报</w:t>
      </w:r>
      <w:r w:rsidRPr="00B93DCB">
        <w:rPr>
          <w:rFonts w:eastAsia="宋体" w:hint="eastAsia"/>
          <w:color w:val="000000"/>
          <w:highlight w:val="white"/>
        </w:rPr>
        <w:t>(</w:t>
      </w:r>
      <w:r w:rsidRPr="00B93DCB">
        <w:rPr>
          <w:rFonts w:eastAsia="宋体" w:hint="eastAsia"/>
          <w:color w:val="000000"/>
          <w:highlight w:val="white"/>
        </w:rPr>
        <w:t>自然科学版</w:t>
      </w:r>
      <w:r w:rsidR="00D1157D">
        <w:rPr>
          <w:rFonts w:eastAsia="宋体" w:hint="eastAsia"/>
          <w:color w:val="000000"/>
          <w:highlight w:val="white"/>
        </w:rPr>
        <w:t>), 2016, 37(</w:t>
      </w:r>
      <w:r w:rsidRPr="00B93DCB">
        <w:rPr>
          <w:rFonts w:eastAsia="宋体" w:hint="eastAsia"/>
          <w:color w:val="000000"/>
          <w:highlight w:val="white"/>
        </w:rPr>
        <w:t>7): 1056-1060.</w:t>
      </w:r>
      <w:bookmarkEnd w:id="3473"/>
    </w:p>
    <w:p w14:paraId="73CF1F8C" w14:textId="29DD76B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[30] LIU J M, ZHAO G C, XU G, et al. Structural control and genesis of gold deposits in the Liaodong Peninsula, northeastern North China Craton[J]. Ore Geology Reviews, 2020, </w:t>
      </w:r>
      <w:r w:rsidRPr="00B93DCB">
        <w:rPr>
          <w:rFonts w:eastAsia="宋体"/>
          <w:color w:val="0000FA"/>
          <w:shd w:val="clear" w:color="auto" w:fill="FFCCFF"/>
        </w:rPr>
        <w:t>125</w:t>
      </w:r>
      <w:r w:rsidRPr="00B93DCB">
        <w:rPr>
          <w:rFonts w:eastAsia="宋体"/>
          <w:color w:val="0000FA"/>
          <w:shd w:val="clear" w:color="auto" w:fill="FFFFFF"/>
        </w:rPr>
        <w:t>: 103672</w:t>
      </w:r>
      <w:r w:rsidRPr="00B93DCB">
        <w:rPr>
          <w:rFonts w:eastAsia="宋体"/>
          <w:color w:val="0000FA"/>
          <w:shd w:val="clear" w:color="auto" w:fill="FFCCFF"/>
        </w:rPr>
        <w:t>.</w:t>
      </w:r>
      <w:hyperlink r:id="rId48" w:tooltip="自助复核" w:history="1"/>
    </w:p>
    <w:p w14:paraId="786E3187" w14:textId="77777777" w:rsidR="00B804E8" w:rsidRPr="00B804E8" w:rsidRDefault="00654D5F" w:rsidP="008868EF">
      <w:pPr>
        <w:pStyle w:val="EndNoteBibliography"/>
        <w:spacing w:after="0"/>
        <w:rPr>
          <w:rFonts w:eastAsia="宋体"/>
          <w:color w:val="000000"/>
        </w:rPr>
      </w:pPr>
      <w:bookmarkStart w:id="3474" w:name="参考文献内容_62"/>
      <w:r w:rsidRPr="00B93DCB">
        <w:rPr>
          <w:rFonts w:eastAsia="宋体" w:hint="eastAsia"/>
          <w:color w:val="000000"/>
          <w:highlight w:val="white"/>
        </w:rPr>
        <w:t xml:space="preserve">[31] </w:t>
      </w:r>
      <w:r w:rsidRPr="00B93DCB">
        <w:rPr>
          <w:rFonts w:eastAsia="宋体" w:hint="eastAsia"/>
          <w:color w:val="000000"/>
          <w:highlight w:val="white"/>
        </w:rPr>
        <w:t>贾宏翔</w:t>
      </w:r>
      <w:r w:rsidRPr="00B93DCB">
        <w:rPr>
          <w:rFonts w:eastAsia="宋体" w:hint="eastAsia"/>
          <w:color w:val="000000"/>
          <w:highlight w:val="white"/>
        </w:rPr>
        <w:t xml:space="preserve">, </w:t>
      </w:r>
      <w:r w:rsidRPr="00B93DCB">
        <w:rPr>
          <w:rFonts w:eastAsia="宋体" w:hint="eastAsia"/>
          <w:color w:val="000000"/>
          <w:highlight w:val="white"/>
        </w:rPr>
        <w:t>陈仁义</w:t>
      </w:r>
      <w:r w:rsidRPr="00B93DCB">
        <w:rPr>
          <w:rFonts w:eastAsia="宋体" w:hint="eastAsia"/>
          <w:color w:val="000000"/>
          <w:highlight w:val="white"/>
        </w:rPr>
        <w:t xml:space="preserve">, </w:t>
      </w:r>
      <w:r w:rsidRPr="00B93DCB">
        <w:rPr>
          <w:rFonts w:eastAsia="宋体" w:hint="eastAsia"/>
          <w:color w:val="000000"/>
          <w:highlight w:val="white"/>
        </w:rPr>
        <w:t>薛建玲</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辽宁白云金矿流体包裹体研究：对流体演化及成矿机制的指示</w:t>
      </w:r>
      <w:r w:rsidRPr="00B93DCB">
        <w:rPr>
          <w:rFonts w:eastAsia="宋体" w:hint="eastAsia"/>
          <w:color w:val="000000"/>
          <w:highlight w:val="white"/>
        </w:rPr>
        <w:t xml:space="preserve">[J]. </w:t>
      </w:r>
      <w:r w:rsidRPr="00B93DCB">
        <w:rPr>
          <w:rFonts w:eastAsia="宋体" w:hint="eastAsia"/>
          <w:color w:val="000000"/>
          <w:highlight w:val="white"/>
        </w:rPr>
        <w:t>地质通报</w:t>
      </w:r>
      <w:r w:rsidRPr="00B93DCB">
        <w:rPr>
          <w:rFonts w:eastAsia="宋体" w:hint="eastAsia"/>
          <w:color w:val="000000"/>
          <w:highlight w:val="white"/>
        </w:rPr>
        <w:t>, 2022, 41(11): 2065-2080.</w:t>
      </w:r>
      <w:bookmarkEnd w:id="3474"/>
    </w:p>
    <w:p w14:paraId="5A8B426E" w14:textId="12383F28" w:rsidR="00B804E8" w:rsidRPr="00B804E8" w:rsidRDefault="00654D5F" w:rsidP="008868EF">
      <w:pPr>
        <w:pStyle w:val="EndNoteBibliography"/>
        <w:spacing w:after="0"/>
        <w:rPr>
          <w:rFonts w:eastAsia="宋体"/>
          <w:color w:val="000000"/>
        </w:rPr>
      </w:pPr>
      <w:bookmarkStart w:id="3475" w:name="参考文献内容_64"/>
      <w:r w:rsidRPr="00B93DCB">
        <w:rPr>
          <w:rFonts w:eastAsia="宋体"/>
          <w:color w:val="000000"/>
          <w:highlight w:val="white"/>
        </w:rPr>
        <w:t xml:space="preserve">[32] HAO L B, LU J L, ZHAO Y Y. Summary </w:t>
      </w:r>
      <w:r w:rsidR="00D1157D" w:rsidRPr="00B93DCB">
        <w:rPr>
          <w:rFonts w:eastAsia="宋体"/>
          <w:color w:val="000000"/>
          <w:highlight w:val="white"/>
        </w:rPr>
        <w:t>research report on baiyun gold depos</w:t>
      </w:r>
      <w:r w:rsidRPr="00B93DCB">
        <w:rPr>
          <w:rFonts w:eastAsia="宋体"/>
          <w:color w:val="000000"/>
          <w:highlight w:val="white"/>
        </w:rPr>
        <w:t>it in Liaoning[R]. Changchun: Jilin University, 2012.</w:t>
      </w:r>
      <w:bookmarkEnd w:id="3475"/>
    </w:p>
    <w:p w14:paraId="74236169" w14:textId="03CFC881" w:rsidR="00B804E8" w:rsidRPr="00B804E8" w:rsidRDefault="00654D5F" w:rsidP="008868EF">
      <w:pPr>
        <w:pStyle w:val="EndNoteBibliography"/>
        <w:spacing w:after="0"/>
        <w:rPr>
          <w:rFonts w:eastAsia="宋体"/>
          <w:color w:val="000000"/>
        </w:rPr>
      </w:pPr>
      <w:bookmarkStart w:id="3476" w:name="参考文献内容_66"/>
      <w:r w:rsidRPr="00B93DCB">
        <w:rPr>
          <w:rFonts w:eastAsia="宋体" w:hint="eastAsia"/>
          <w:color w:val="000000"/>
          <w:highlight w:val="white"/>
        </w:rPr>
        <w:t xml:space="preserve">[33] </w:t>
      </w:r>
      <w:r w:rsidRPr="00B93DCB">
        <w:rPr>
          <w:rFonts w:eastAsia="宋体" w:hint="eastAsia"/>
          <w:color w:val="000000"/>
          <w:highlight w:val="white"/>
        </w:rPr>
        <w:t>周国超</w:t>
      </w:r>
      <w:r w:rsidRPr="00B93DCB">
        <w:rPr>
          <w:rFonts w:eastAsia="宋体" w:hint="eastAsia"/>
          <w:color w:val="000000"/>
          <w:highlight w:val="white"/>
        </w:rPr>
        <w:t xml:space="preserve">. </w:t>
      </w:r>
      <w:r w:rsidRPr="00B93DCB">
        <w:rPr>
          <w:rFonts w:eastAsia="宋体" w:hint="eastAsia"/>
          <w:color w:val="000000"/>
          <w:highlight w:val="white"/>
        </w:rPr>
        <w:t>辽东白云金矿床成因研究</w:t>
      </w:r>
      <w:r w:rsidRPr="00B93DCB">
        <w:rPr>
          <w:rFonts w:eastAsia="宋体" w:hint="eastAsia"/>
          <w:color w:val="000000"/>
          <w:highlight w:val="white"/>
        </w:rPr>
        <w:t xml:space="preserve">[D]. </w:t>
      </w:r>
      <w:r w:rsidRPr="00B93DCB">
        <w:rPr>
          <w:rFonts w:eastAsia="宋体" w:hint="eastAsia"/>
          <w:color w:val="000000"/>
          <w:highlight w:val="white"/>
        </w:rPr>
        <w:t>昆明</w:t>
      </w:r>
      <w:r w:rsidRPr="00B93DCB">
        <w:rPr>
          <w:rFonts w:eastAsia="宋体" w:hint="eastAsia"/>
          <w:color w:val="000000"/>
          <w:highlight w:val="white"/>
        </w:rPr>
        <w:t xml:space="preserve">: </w:t>
      </w:r>
      <w:r w:rsidRPr="00B93DCB">
        <w:rPr>
          <w:rFonts w:eastAsia="宋体" w:hint="eastAsia"/>
          <w:color w:val="000000"/>
          <w:highlight w:val="white"/>
        </w:rPr>
        <w:t>昆明理工大学</w:t>
      </w:r>
      <w:r w:rsidRPr="00B93DCB">
        <w:rPr>
          <w:rFonts w:eastAsia="宋体" w:hint="eastAsia"/>
          <w:color w:val="000000"/>
          <w:highlight w:val="white"/>
        </w:rPr>
        <w:t>, 2017.</w:t>
      </w:r>
      <w:bookmarkEnd w:id="3476"/>
      <w:r w:rsidR="00D1157D" w:rsidRPr="00B804E8">
        <w:rPr>
          <w:rFonts w:eastAsia="宋体"/>
          <w:color w:val="000000"/>
        </w:rPr>
        <w:t xml:space="preserve"> </w:t>
      </w:r>
    </w:p>
    <w:p w14:paraId="63279BE9" w14:textId="67313C50" w:rsidR="00B804E8" w:rsidRPr="00D1157D" w:rsidRDefault="00654D5F" w:rsidP="008868EF">
      <w:pPr>
        <w:pStyle w:val="EndNoteBibliography"/>
        <w:spacing w:after="0"/>
        <w:rPr>
          <w:rFonts w:eastAsia="宋体"/>
          <w:color w:val="000000"/>
        </w:rPr>
      </w:pPr>
      <w:bookmarkStart w:id="3477" w:name="参考文献内容_68"/>
      <w:r w:rsidRPr="00D1157D">
        <w:rPr>
          <w:rFonts w:eastAsia="宋体" w:hint="eastAsia"/>
          <w:color w:val="000000"/>
        </w:rPr>
        <w:t xml:space="preserve">[34] </w:t>
      </w:r>
      <w:r w:rsidRPr="00D1157D">
        <w:rPr>
          <w:rFonts w:eastAsia="宋体" w:hint="eastAsia"/>
          <w:color w:val="000000"/>
        </w:rPr>
        <w:t>于婳</w:t>
      </w:r>
      <w:r w:rsidRPr="00D1157D">
        <w:rPr>
          <w:rFonts w:eastAsia="宋体" w:hint="eastAsia"/>
          <w:color w:val="000000"/>
        </w:rPr>
        <w:t xml:space="preserve">, </w:t>
      </w:r>
      <w:r w:rsidRPr="00D1157D">
        <w:rPr>
          <w:rFonts w:eastAsia="宋体" w:hint="eastAsia"/>
          <w:color w:val="000000"/>
        </w:rPr>
        <w:t>赵国春</w:t>
      </w:r>
      <w:r w:rsidRPr="00D1157D">
        <w:rPr>
          <w:rFonts w:eastAsia="宋体" w:hint="eastAsia"/>
          <w:color w:val="000000"/>
        </w:rPr>
        <w:t xml:space="preserve">, </w:t>
      </w:r>
      <w:r w:rsidRPr="00D1157D">
        <w:rPr>
          <w:rFonts w:eastAsia="宋体" w:hint="eastAsia"/>
          <w:color w:val="000000"/>
        </w:rPr>
        <w:t>刘建民</w:t>
      </w:r>
      <w:r w:rsidRPr="00D1157D">
        <w:rPr>
          <w:rFonts w:eastAsia="宋体" w:hint="eastAsia"/>
          <w:color w:val="000000"/>
        </w:rPr>
        <w:t xml:space="preserve">, </w:t>
      </w:r>
      <w:r w:rsidRPr="00D1157D">
        <w:rPr>
          <w:rFonts w:eastAsia="宋体" w:hint="eastAsia"/>
          <w:color w:val="000000"/>
        </w:rPr>
        <w:t>等</w:t>
      </w:r>
      <w:r w:rsidRPr="00D1157D">
        <w:rPr>
          <w:rFonts w:eastAsia="宋体" w:hint="eastAsia"/>
          <w:color w:val="000000"/>
        </w:rPr>
        <w:t xml:space="preserve">. </w:t>
      </w:r>
      <w:r w:rsidRPr="00D1157D">
        <w:rPr>
          <w:rFonts w:eastAsia="宋体" w:hint="eastAsia"/>
          <w:color w:val="000000"/>
        </w:rPr>
        <w:t>辽东青城子白云金矿床成矿期构造特征分析</w:t>
      </w:r>
      <w:r w:rsidRPr="00D1157D">
        <w:rPr>
          <w:rFonts w:eastAsia="宋体" w:hint="eastAsia"/>
          <w:color w:val="000000"/>
        </w:rPr>
        <w:t xml:space="preserve">[J]. </w:t>
      </w:r>
      <w:r w:rsidRPr="00D1157D">
        <w:rPr>
          <w:rFonts w:eastAsia="宋体" w:hint="eastAsia"/>
          <w:color w:val="000000"/>
        </w:rPr>
        <w:t>吉林大学学报</w:t>
      </w:r>
      <w:r w:rsidRPr="00D1157D">
        <w:rPr>
          <w:rFonts w:eastAsia="宋体" w:hint="eastAsia"/>
          <w:color w:val="000000"/>
        </w:rPr>
        <w:t>(</w:t>
      </w:r>
      <w:r w:rsidRPr="00D1157D">
        <w:rPr>
          <w:rFonts w:eastAsia="宋体" w:hint="eastAsia"/>
          <w:color w:val="000000"/>
        </w:rPr>
        <w:t>地球科学版</w:t>
      </w:r>
      <w:r w:rsidR="00D1157D">
        <w:rPr>
          <w:rFonts w:eastAsia="宋体" w:hint="eastAsia"/>
          <w:color w:val="000000"/>
        </w:rPr>
        <w:t>), 2021, 51(</w:t>
      </w:r>
      <w:r w:rsidRPr="00D1157D">
        <w:rPr>
          <w:rFonts w:eastAsia="宋体" w:hint="eastAsia"/>
          <w:color w:val="000000"/>
        </w:rPr>
        <w:t>6): 1720-1739.</w:t>
      </w:r>
      <w:bookmarkEnd w:id="3477"/>
    </w:p>
    <w:p w14:paraId="52E7C1E0" w14:textId="77777777" w:rsidR="00B804E8" w:rsidRPr="00D1157D" w:rsidRDefault="00654D5F" w:rsidP="008868EF">
      <w:pPr>
        <w:pStyle w:val="EndNoteBibliography"/>
        <w:spacing w:after="0"/>
        <w:rPr>
          <w:rFonts w:eastAsia="宋体"/>
          <w:color w:val="000000"/>
        </w:rPr>
      </w:pPr>
      <w:bookmarkStart w:id="3478" w:name="参考文献内容_70"/>
      <w:r w:rsidRPr="00D1157D">
        <w:rPr>
          <w:rFonts w:eastAsia="宋体" w:hint="eastAsia"/>
          <w:color w:val="000000"/>
        </w:rPr>
        <w:t xml:space="preserve">[35] </w:t>
      </w:r>
      <w:r w:rsidRPr="00D1157D">
        <w:rPr>
          <w:rFonts w:eastAsia="宋体" w:hint="eastAsia"/>
          <w:color w:val="000000"/>
        </w:rPr>
        <w:t>毕广源</w:t>
      </w:r>
      <w:r w:rsidRPr="00D1157D">
        <w:rPr>
          <w:rFonts w:eastAsia="宋体" w:hint="eastAsia"/>
          <w:color w:val="000000"/>
        </w:rPr>
        <w:t xml:space="preserve">. </w:t>
      </w:r>
      <w:r w:rsidRPr="00D1157D">
        <w:rPr>
          <w:rFonts w:eastAsia="宋体" w:hint="eastAsia"/>
          <w:color w:val="000000"/>
        </w:rPr>
        <w:t>辽东青城子金矿集区矿田构造解析与找矿方向</w:t>
      </w:r>
      <w:r w:rsidRPr="00D1157D">
        <w:rPr>
          <w:rFonts w:eastAsia="宋体" w:hint="eastAsia"/>
          <w:color w:val="000000"/>
        </w:rPr>
        <w:t xml:space="preserve">[D]. </w:t>
      </w:r>
      <w:r w:rsidRPr="00D1157D">
        <w:rPr>
          <w:rFonts w:eastAsia="宋体" w:hint="eastAsia"/>
          <w:color w:val="000000"/>
        </w:rPr>
        <w:t>北京</w:t>
      </w:r>
      <w:r w:rsidRPr="00D1157D">
        <w:rPr>
          <w:rFonts w:eastAsia="宋体" w:hint="eastAsia"/>
          <w:color w:val="000000"/>
        </w:rPr>
        <w:t xml:space="preserve">: </w:t>
      </w:r>
      <w:r w:rsidRPr="00D1157D">
        <w:rPr>
          <w:rFonts w:eastAsia="宋体" w:hint="eastAsia"/>
          <w:color w:val="000000"/>
        </w:rPr>
        <w:t>中国地质大学</w:t>
      </w:r>
      <w:r w:rsidRPr="00D1157D">
        <w:rPr>
          <w:rFonts w:eastAsia="宋体" w:hint="eastAsia"/>
          <w:color w:val="000000"/>
        </w:rPr>
        <w:t>(</w:t>
      </w:r>
      <w:r w:rsidRPr="00D1157D">
        <w:rPr>
          <w:rFonts w:eastAsia="宋体" w:hint="eastAsia"/>
          <w:color w:val="000000"/>
        </w:rPr>
        <w:t>北京</w:t>
      </w:r>
      <w:r w:rsidRPr="00D1157D">
        <w:rPr>
          <w:rFonts w:eastAsia="宋体" w:hint="eastAsia"/>
          <w:color w:val="000000"/>
        </w:rPr>
        <w:t>), 2021.</w:t>
      </w:r>
      <w:bookmarkEnd w:id="3478"/>
    </w:p>
    <w:p w14:paraId="1291BD3A" w14:textId="6FAC3ECC" w:rsidR="00B804E8" w:rsidRPr="00B804E8" w:rsidRDefault="00654D5F" w:rsidP="008868EF">
      <w:pPr>
        <w:pStyle w:val="EndNoteBibliography"/>
        <w:spacing w:after="0"/>
        <w:rPr>
          <w:rFonts w:eastAsia="宋体"/>
          <w:color w:val="000000"/>
        </w:rPr>
      </w:pPr>
      <w:bookmarkStart w:id="3479" w:name="参考文献内容_72"/>
      <w:r w:rsidRPr="00B93DCB">
        <w:rPr>
          <w:rFonts w:eastAsia="宋体" w:hint="eastAsia"/>
          <w:color w:val="000000"/>
          <w:highlight w:val="white"/>
        </w:rPr>
        <w:t xml:space="preserve">[36] </w:t>
      </w:r>
      <w:r w:rsidRPr="00B93DCB">
        <w:rPr>
          <w:rFonts w:eastAsia="宋体" w:hint="eastAsia"/>
          <w:color w:val="000000"/>
          <w:highlight w:val="white"/>
        </w:rPr>
        <w:t>李德东</w:t>
      </w:r>
      <w:r w:rsidRPr="00B93DCB">
        <w:rPr>
          <w:rFonts w:eastAsia="宋体" w:hint="eastAsia"/>
          <w:color w:val="000000"/>
          <w:highlight w:val="white"/>
        </w:rPr>
        <w:t xml:space="preserve">, </w:t>
      </w:r>
      <w:r w:rsidRPr="00B93DCB">
        <w:rPr>
          <w:rFonts w:eastAsia="宋体" w:hint="eastAsia"/>
          <w:color w:val="000000"/>
          <w:highlight w:val="white"/>
        </w:rPr>
        <w:t>王玉往</w:t>
      </w:r>
      <w:r w:rsidRPr="00B93DCB">
        <w:rPr>
          <w:rFonts w:eastAsia="宋体" w:hint="eastAsia"/>
          <w:color w:val="000000"/>
          <w:highlight w:val="white"/>
        </w:rPr>
        <w:t xml:space="preserve">, </w:t>
      </w:r>
      <w:r w:rsidRPr="00B93DCB">
        <w:rPr>
          <w:rFonts w:eastAsia="宋体" w:hint="eastAsia"/>
          <w:color w:val="000000"/>
          <w:highlight w:val="white"/>
        </w:rPr>
        <w:t>张志超</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辽宁白云金矿床成矿构造与成矿结构面特征浅析</w:t>
      </w:r>
      <w:r w:rsidRPr="00B93DCB">
        <w:rPr>
          <w:rFonts w:eastAsia="宋体" w:hint="eastAsia"/>
          <w:color w:val="000000"/>
          <w:highlight w:val="white"/>
        </w:rPr>
        <w:t xml:space="preserve">[J]. </w:t>
      </w:r>
      <w:r w:rsidRPr="00B93DCB">
        <w:rPr>
          <w:rFonts w:eastAsia="宋体" w:hint="eastAsia"/>
          <w:color w:val="000000"/>
          <w:highlight w:val="white"/>
        </w:rPr>
        <w:t>地质力学学报</w:t>
      </w:r>
      <w:r w:rsidR="00D1157D">
        <w:rPr>
          <w:rFonts w:eastAsia="宋体" w:hint="eastAsia"/>
          <w:color w:val="000000"/>
          <w:highlight w:val="white"/>
        </w:rPr>
        <w:t>, 2019, 25(</w:t>
      </w:r>
      <w:r w:rsidR="00D1157D">
        <w:rPr>
          <w:rFonts w:eastAsia="宋体" w:hint="eastAsia"/>
          <w:color w:val="000000"/>
          <w:highlight w:val="white"/>
        </w:rPr>
        <w:t>增刊</w:t>
      </w:r>
      <w:r w:rsidRPr="00B93DCB">
        <w:rPr>
          <w:rFonts w:eastAsia="宋体" w:hint="eastAsia"/>
          <w:color w:val="000000"/>
          <w:highlight w:val="white"/>
        </w:rPr>
        <w:t>1): 10-20.</w:t>
      </w:r>
      <w:bookmarkEnd w:id="3479"/>
    </w:p>
    <w:p w14:paraId="5075F15B" w14:textId="77777777" w:rsidR="00B804E8" w:rsidRPr="00B804E8" w:rsidRDefault="00654D5F" w:rsidP="008868EF">
      <w:pPr>
        <w:pStyle w:val="EndNoteBibliography"/>
        <w:spacing w:after="0"/>
        <w:rPr>
          <w:rFonts w:eastAsia="宋体"/>
          <w:color w:val="000000"/>
        </w:rPr>
      </w:pPr>
      <w:bookmarkStart w:id="3480" w:name="参考文献内容_74"/>
      <w:r w:rsidRPr="00B93DCB">
        <w:rPr>
          <w:rFonts w:eastAsia="宋体" w:hint="eastAsia"/>
          <w:color w:val="000000"/>
          <w:highlight w:val="white"/>
        </w:rPr>
        <w:t xml:space="preserve">[37] </w:t>
      </w:r>
      <w:r w:rsidRPr="00B93DCB">
        <w:rPr>
          <w:rFonts w:eastAsia="宋体" w:hint="eastAsia"/>
          <w:color w:val="000000"/>
          <w:highlight w:val="white"/>
        </w:rPr>
        <w:t>贾民强</w:t>
      </w:r>
      <w:r w:rsidRPr="00B93DCB">
        <w:rPr>
          <w:rFonts w:eastAsia="宋体" w:hint="eastAsia"/>
          <w:color w:val="000000"/>
          <w:highlight w:val="white"/>
        </w:rPr>
        <w:t xml:space="preserve">, </w:t>
      </w:r>
      <w:r w:rsidRPr="00B93DCB">
        <w:rPr>
          <w:rFonts w:eastAsia="宋体" w:hint="eastAsia"/>
          <w:color w:val="000000"/>
          <w:highlight w:val="white"/>
        </w:rPr>
        <w:t>徐涛</w:t>
      </w:r>
      <w:r w:rsidRPr="00B93DCB">
        <w:rPr>
          <w:rFonts w:eastAsia="宋体" w:hint="eastAsia"/>
          <w:color w:val="000000"/>
          <w:highlight w:val="white"/>
        </w:rPr>
        <w:t xml:space="preserve">, </w:t>
      </w:r>
      <w:r w:rsidRPr="00B93DCB">
        <w:rPr>
          <w:rFonts w:eastAsia="宋体" w:hint="eastAsia"/>
          <w:color w:val="000000"/>
          <w:highlight w:val="white"/>
        </w:rPr>
        <w:t>曾庆栋</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利用地震反射剖面研究辽东青城子矿集区浅层地壳结构</w:t>
      </w:r>
      <w:r w:rsidRPr="00B93DCB">
        <w:rPr>
          <w:rFonts w:eastAsia="宋体" w:hint="eastAsia"/>
          <w:color w:val="000000"/>
          <w:highlight w:val="white"/>
        </w:rPr>
        <w:t xml:space="preserve">[J]. </w:t>
      </w:r>
      <w:r w:rsidRPr="00B93DCB">
        <w:rPr>
          <w:rFonts w:eastAsia="宋体" w:hint="eastAsia"/>
          <w:color w:val="000000"/>
          <w:highlight w:val="white"/>
        </w:rPr>
        <w:t>地球物理学报</w:t>
      </w:r>
      <w:r w:rsidRPr="00B93DCB">
        <w:rPr>
          <w:rFonts w:eastAsia="宋体" w:hint="eastAsia"/>
          <w:color w:val="000000"/>
          <w:highlight w:val="white"/>
        </w:rPr>
        <w:t>, 2024, 67(10): 3781-3795.</w:t>
      </w:r>
      <w:bookmarkEnd w:id="3480"/>
    </w:p>
    <w:p w14:paraId="12451519" w14:textId="4490A439"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[38] XIAO C H, CHEN Z L, YAO X F, et al. The </w:t>
      </w:r>
      <w:r w:rsidRPr="00B93DCB">
        <w:rPr>
          <w:rFonts w:eastAsia="宋体"/>
          <w:color w:val="0000FA"/>
          <w:shd w:val="clear" w:color="auto" w:fill="D9D9D9"/>
        </w:rPr>
        <w:t>c</w:t>
      </w:r>
      <w:r w:rsidRPr="00B93DCB">
        <w:rPr>
          <w:rFonts w:eastAsia="宋体"/>
          <w:color w:val="0000FA"/>
          <w:shd w:val="clear" w:color="auto" w:fill="FFFFFF"/>
        </w:rPr>
        <w:t xml:space="preserve">ontrol of </w:t>
      </w:r>
      <w:r w:rsidRPr="00B93DCB">
        <w:rPr>
          <w:rFonts w:eastAsia="宋体"/>
          <w:color w:val="0000FA"/>
          <w:shd w:val="clear" w:color="auto" w:fill="D9D9D9"/>
        </w:rPr>
        <w:t>d</w:t>
      </w:r>
      <w:r w:rsidRPr="00B93DCB">
        <w:rPr>
          <w:rFonts w:eastAsia="宋体"/>
          <w:color w:val="0000FA"/>
          <w:shd w:val="clear" w:color="auto" w:fill="FFFFFF"/>
        </w:rPr>
        <w:t xml:space="preserve">eformation </w:t>
      </w:r>
      <w:r w:rsidRPr="00B93DCB">
        <w:rPr>
          <w:rFonts w:eastAsia="宋体"/>
          <w:color w:val="0000FA"/>
          <w:shd w:val="clear" w:color="auto" w:fill="D9D9D9"/>
        </w:rPr>
        <w:t>p</w:t>
      </w:r>
      <w:r w:rsidRPr="00B93DCB">
        <w:rPr>
          <w:rFonts w:eastAsia="宋体"/>
          <w:color w:val="0000FA"/>
          <w:shd w:val="clear" w:color="auto" w:fill="FFFFFF"/>
        </w:rPr>
        <w:t xml:space="preserve">artitioning on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m</w:t>
      </w:r>
      <w:r w:rsidRPr="00B93DCB">
        <w:rPr>
          <w:rFonts w:eastAsia="宋体"/>
          <w:color w:val="0000FA"/>
          <w:shd w:val="clear" w:color="auto" w:fill="FFFFFF"/>
        </w:rPr>
        <w:t xml:space="preserve">ineralization in the Qingchengzi </w:t>
      </w:r>
      <w:r w:rsidRPr="00B93DCB">
        <w:rPr>
          <w:rFonts w:eastAsia="宋体"/>
          <w:color w:val="0000FA"/>
          <w:shd w:val="clear" w:color="auto" w:fill="D9D9D9"/>
        </w:rPr>
        <w:t>d</w:t>
      </w:r>
      <w:r w:rsidRPr="00B93DCB">
        <w:rPr>
          <w:rFonts w:eastAsia="宋体"/>
          <w:color w:val="0000FA"/>
          <w:shd w:val="clear" w:color="auto" w:fill="FFFFFF"/>
        </w:rPr>
        <w:t xml:space="preserve">istrict, Liaodong Peninsula, </w:t>
      </w:r>
      <w:r w:rsidRPr="00B93DCB">
        <w:rPr>
          <w:rFonts w:eastAsia="宋体"/>
          <w:color w:val="0000FA"/>
          <w:shd w:val="clear" w:color="auto" w:fill="D9D9D9"/>
        </w:rPr>
        <w:t>n</w:t>
      </w:r>
      <w:r w:rsidRPr="00B93DCB">
        <w:rPr>
          <w:rFonts w:eastAsia="宋体"/>
          <w:color w:val="0000FA"/>
          <w:shd w:val="clear" w:color="auto" w:fill="FFFFFF"/>
        </w:rPr>
        <w:t xml:space="preserve">ortheastern China[J]. Journal of Asian Earth Sciences, 2023, </w:t>
      </w:r>
      <w:r w:rsidRPr="00B93DCB">
        <w:rPr>
          <w:rFonts w:eastAsia="宋体"/>
          <w:color w:val="0000FA"/>
          <w:shd w:val="clear" w:color="auto" w:fill="FFCCFF"/>
        </w:rPr>
        <w:t>242</w:t>
      </w:r>
      <w:r w:rsidRPr="00B93DCB">
        <w:rPr>
          <w:rFonts w:eastAsia="宋体"/>
          <w:color w:val="0000FA"/>
          <w:shd w:val="clear" w:color="auto" w:fill="FFFFFF"/>
        </w:rPr>
        <w:t>: 105517</w:t>
      </w:r>
      <w:r w:rsidRPr="00B93DCB">
        <w:rPr>
          <w:rFonts w:eastAsia="宋体"/>
          <w:color w:val="0000FA"/>
          <w:shd w:val="clear" w:color="auto" w:fill="FFCCFF"/>
        </w:rPr>
        <w:t>.</w:t>
      </w:r>
      <w:hyperlink r:id="rId49" w:tooltip="自助复核" w:history="1"/>
    </w:p>
    <w:p w14:paraId="64AC47C8" w14:textId="19B490D1" w:rsidR="00B804E8" w:rsidRPr="00B804E8" w:rsidRDefault="00654D5F" w:rsidP="008868EF">
      <w:pPr>
        <w:pStyle w:val="EndNoteBibliography"/>
        <w:spacing w:after="0"/>
        <w:rPr>
          <w:rFonts w:eastAsia="宋体"/>
          <w:color w:val="000000"/>
        </w:rPr>
      </w:pPr>
      <w:bookmarkStart w:id="3481" w:name="参考文献内容_78"/>
      <w:r w:rsidRPr="00B93DCB">
        <w:rPr>
          <w:rFonts w:eastAsia="宋体" w:hint="eastAsia"/>
          <w:color w:val="000000"/>
          <w:highlight w:val="white"/>
        </w:rPr>
        <w:t xml:space="preserve">[39] </w:t>
      </w:r>
      <w:r w:rsidRPr="00B93DCB">
        <w:rPr>
          <w:rFonts w:eastAsia="宋体" w:hint="eastAsia"/>
          <w:color w:val="000000"/>
          <w:highlight w:val="white"/>
        </w:rPr>
        <w:t>关广岳</w:t>
      </w:r>
      <w:r w:rsidRPr="00B93DCB">
        <w:rPr>
          <w:rFonts w:eastAsia="宋体" w:hint="eastAsia"/>
          <w:color w:val="000000"/>
          <w:highlight w:val="white"/>
        </w:rPr>
        <w:t>,</w:t>
      </w:r>
      <w:r w:rsidRPr="00B93DCB">
        <w:rPr>
          <w:rFonts w:eastAsia="宋体" w:hint="eastAsia"/>
          <w:color w:val="000000"/>
          <w:highlight w:val="white"/>
        </w:rPr>
        <w:t>金成洙</w:t>
      </w:r>
      <w:r w:rsidRPr="00B93DCB">
        <w:rPr>
          <w:rFonts w:eastAsia="宋体" w:hint="eastAsia"/>
          <w:color w:val="000000"/>
          <w:highlight w:val="white"/>
        </w:rPr>
        <w:t xml:space="preserve">. </w:t>
      </w:r>
      <w:r w:rsidRPr="00B93DCB">
        <w:rPr>
          <w:rFonts w:eastAsia="宋体" w:hint="eastAsia"/>
          <w:color w:val="000000"/>
          <w:highlight w:val="white"/>
        </w:rPr>
        <w:t>白云金矿床的成因</w:t>
      </w:r>
      <w:r w:rsidRPr="00B93DCB">
        <w:rPr>
          <w:rFonts w:eastAsia="宋体" w:hint="eastAsia"/>
          <w:color w:val="000000"/>
          <w:highlight w:val="white"/>
        </w:rPr>
        <w:t xml:space="preserve">[J]. </w:t>
      </w:r>
      <w:r w:rsidRPr="00B93DCB">
        <w:rPr>
          <w:rFonts w:eastAsia="宋体" w:hint="eastAsia"/>
          <w:color w:val="000000"/>
          <w:highlight w:val="white"/>
        </w:rPr>
        <w:t>地质与勘探</w:t>
      </w:r>
      <w:r w:rsidRPr="00B93DCB">
        <w:rPr>
          <w:rFonts w:eastAsia="宋体" w:hint="eastAsia"/>
          <w:color w:val="000000"/>
          <w:highlight w:val="white"/>
        </w:rPr>
        <w:t>, 1983(10): 12-20.</w:t>
      </w:r>
      <w:bookmarkEnd w:id="3481"/>
      <w:r w:rsidR="002E7AB3" w:rsidRPr="00B804E8">
        <w:rPr>
          <w:rFonts w:eastAsia="宋体"/>
          <w:color w:val="000000"/>
        </w:rPr>
        <w:t xml:space="preserve"> </w:t>
      </w:r>
    </w:p>
    <w:p w14:paraId="0F096371" w14:textId="1C3FFF39" w:rsidR="00B804E8" w:rsidRPr="00B804E8" w:rsidRDefault="00654D5F" w:rsidP="008868EF">
      <w:pPr>
        <w:pStyle w:val="EndNoteBibliography"/>
        <w:spacing w:after="0"/>
        <w:rPr>
          <w:rFonts w:eastAsia="宋体"/>
          <w:color w:val="000000"/>
        </w:rPr>
      </w:pPr>
      <w:bookmarkStart w:id="3482" w:name="参考文献内容_80"/>
      <w:r w:rsidRPr="00B93DCB">
        <w:rPr>
          <w:rFonts w:eastAsia="宋体" w:hint="eastAsia"/>
          <w:color w:val="000000"/>
          <w:highlight w:val="white"/>
        </w:rPr>
        <w:t xml:space="preserve">[40] </w:t>
      </w:r>
      <w:r w:rsidRPr="00B93DCB">
        <w:rPr>
          <w:rFonts w:eastAsia="宋体" w:hint="eastAsia"/>
          <w:color w:val="000000"/>
          <w:highlight w:val="white"/>
        </w:rPr>
        <w:t>徐英奎</w:t>
      </w:r>
      <w:r w:rsidRPr="00B93DCB">
        <w:rPr>
          <w:rFonts w:eastAsia="宋体" w:hint="eastAsia"/>
          <w:color w:val="000000"/>
          <w:highlight w:val="white"/>
        </w:rPr>
        <w:t xml:space="preserve">. </w:t>
      </w:r>
      <w:r w:rsidRPr="00B93DCB">
        <w:rPr>
          <w:rFonts w:eastAsia="宋体" w:hint="eastAsia"/>
          <w:color w:val="000000"/>
          <w:highlight w:val="white"/>
        </w:rPr>
        <w:t>论辽宁凤城白云金矿床动力成矿作用</w:t>
      </w:r>
      <w:r w:rsidRPr="00B93DCB">
        <w:rPr>
          <w:rFonts w:eastAsia="宋体" w:hint="eastAsia"/>
          <w:color w:val="000000"/>
          <w:highlight w:val="white"/>
        </w:rPr>
        <w:t xml:space="preserve">[C]. </w:t>
      </w:r>
      <w:r w:rsidR="002D2B49">
        <w:rPr>
          <w:rFonts w:eastAsia="宋体" w:hint="eastAsia"/>
          <w:color w:val="000000"/>
          <w:highlight w:val="white"/>
        </w:rPr>
        <w:t>沈阳：</w:t>
      </w:r>
      <w:r w:rsidRPr="00B93DCB">
        <w:rPr>
          <w:rFonts w:eastAsia="宋体" w:hint="eastAsia"/>
          <w:color w:val="000000"/>
          <w:highlight w:val="white"/>
        </w:rPr>
        <w:t>中国地质科学院沈阳地质矿产研究所文集</w:t>
      </w:r>
      <w:ins w:id="3483" w:author="1001210222 Choi" w:date="2025-12-09T13:59:00Z" w16du:dateUtc="2025-12-09T05:59:00Z">
        <w:r w:rsidR="003E2748">
          <w:rPr>
            <w:rFonts w:eastAsia="宋体" w:hint="eastAsia"/>
            <w:color w:val="000000"/>
            <w:highlight w:val="white"/>
          </w:rPr>
          <w:t xml:space="preserve"> </w:t>
        </w:r>
      </w:ins>
      <w:commentRangeStart w:id="3484"/>
      <w:commentRangeStart w:id="3485"/>
      <w:del w:id="3486" w:author="1001210222 Choi" w:date="2025-12-09T13:59:00Z" w16du:dateUtc="2025-12-09T05:59:00Z">
        <w:r w:rsidRPr="00B93DCB" w:rsidDel="003E2748">
          <w:rPr>
            <w:rFonts w:eastAsia="宋体" w:hint="eastAsia"/>
            <w:color w:val="000000"/>
            <w:highlight w:val="white"/>
          </w:rPr>
          <w:delText>（</w:delText>
        </w:r>
        <w:r w:rsidRPr="00B93DCB" w:rsidDel="003E2748">
          <w:rPr>
            <w:rFonts w:eastAsia="宋体" w:hint="eastAsia"/>
            <w:color w:val="000000"/>
            <w:highlight w:val="white"/>
          </w:rPr>
          <w:delText>23</w:delText>
        </w:r>
        <w:r w:rsidRPr="00B93DCB" w:rsidDel="003E2748">
          <w:rPr>
            <w:rFonts w:eastAsia="宋体" w:hint="eastAsia"/>
            <w:color w:val="000000"/>
            <w:highlight w:val="white"/>
          </w:rPr>
          <w:delText>）</w:delText>
        </w:r>
        <w:commentRangeEnd w:id="3484"/>
        <w:r w:rsidR="002D2B49" w:rsidDel="003E2748">
          <w:rPr>
            <w:rStyle w:val="afa"/>
            <w:rFonts w:asciiTheme="minorHAnsi" w:eastAsiaTheme="minorEastAsia" w:hAnsiTheme="minorHAnsi" w:cstheme="minorBidi"/>
            <w:noProof w:val="0"/>
            <w:kern w:val="2"/>
            <w14:ligatures w14:val="standardContextual"/>
          </w:rPr>
          <w:commentReference w:id="3484"/>
        </w:r>
      </w:del>
      <w:commentRangeEnd w:id="3485"/>
      <w:r w:rsidR="001A06E8">
        <w:rPr>
          <w:rStyle w:val="afa"/>
          <w:rFonts w:asciiTheme="minorHAnsi" w:eastAsiaTheme="minorEastAsia" w:hAnsiTheme="minorHAnsi" w:cstheme="minorBidi"/>
          <w:noProof w:val="0"/>
          <w:kern w:val="2"/>
          <w14:ligatures w14:val="standardContextual"/>
        </w:rPr>
        <w:commentReference w:id="3485"/>
      </w:r>
      <w:ins w:id="3487" w:author="1001210222 Choi" w:date="2025-12-09T13:59:00Z" w16du:dateUtc="2025-12-09T05:59:00Z">
        <w:r w:rsidR="003E2748">
          <w:rPr>
            <w:rFonts w:eastAsia="宋体" w:hint="eastAsia"/>
            <w:color w:val="000000"/>
            <w:highlight w:val="white"/>
          </w:rPr>
          <w:t>(23)</w:t>
        </w:r>
      </w:ins>
      <w:ins w:id="3488" w:author="1001210222 Choi" w:date="2025-12-09T14:00:00Z" w16du:dateUtc="2025-12-09T06:00:00Z">
        <w:r w:rsidR="003E2748">
          <w:rPr>
            <w:rFonts w:eastAsia="宋体" w:hint="eastAsia"/>
            <w:color w:val="000000"/>
            <w:highlight w:val="white"/>
          </w:rPr>
          <w:t xml:space="preserve">, </w:t>
        </w:r>
      </w:ins>
      <w:r w:rsidRPr="00B93DCB">
        <w:rPr>
          <w:rFonts w:eastAsia="宋体" w:hint="eastAsia"/>
          <w:color w:val="000000"/>
          <w:highlight w:val="white"/>
        </w:rPr>
        <w:t>1991, 83-92.</w:t>
      </w:r>
      <w:bookmarkEnd w:id="3482"/>
    </w:p>
    <w:p w14:paraId="766C0A6F" w14:textId="35833C27" w:rsidR="00B804E8" w:rsidRPr="00B804E8" w:rsidRDefault="00654D5F" w:rsidP="008868EF">
      <w:pPr>
        <w:pStyle w:val="EndNoteBibliography"/>
        <w:spacing w:after="0"/>
        <w:rPr>
          <w:rFonts w:eastAsia="宋体"/>
          <w:color w:val="000000"/>
        </w:rPr>
      </w:pPr>
      <w:bookmarkStart w:id="3489" w:name="参考文献内容_82"/>
      <w:r w:rsidRPr="00B93DCB">
        <w:rPr>
          <w:rFonts w:eastAsia="宋体" w:hint="eastAsia"/>
          <w:color w:val="000000"/>
          <w:highlight w:val="white"/>
        </w:rPr>
        <w:t xml:space="preserve">[41] </w:t>
      </w:r>
      <w:r w:rsidRPr="00B93DCB">
        <w:rPr>
          <w:rFonts w:eastAsia="宋体" w:hint="eastAsia"/>
          <w:color w:val="000000"/>
          <w:highlight w:val="white"/>
        </w:rPr>
        <w:t>张宝华</w:t>
      </w:r>
      <w:r w:rsidRPr="00B93DCB">
        <w:rPr>
          <w:rFonts w:eastAsia="宋体" w:hint="eastAsia"/>
          <w:color w:val="000000"/>
          <w:highlight w:val="white"/>
        </w:rPr>
        <w:t xml:space="preserve">, </w:t>
      </w:r>
      <w:r w:rsidRPr="00B93DCB">
        <w:rPr>
          <w:rFonts w:eastAsia="宋体" w:hint="eastAsia"/>
          <w:color w:val="000000"/>
          <w:highlight w:val="white"/>
        </w:rPr>
        <w:t>屈奋雄</w:t>
      </w:r>
      <w:r w:rsidRPr="00B93DCB">
        <w:rPr>
          <w:rFonts w:eastAsia="宋体" w:hint="eastAsia"/>
          <w:color w:val="000000"/>
          <w:highlight w:val="white"/>
        </w:rPr>
        <w:t xml:space="preserve">, </w:t>
      </w:r>
      <w:r w:rsidRPr="00B93DCB">
        <w:rPr>
          <w:rFonts w:eastAsia="宋体" w:hint="eastAsia"/>
          <w:color w:val="000000"/>
          <w:highlight w:val="white"/>
        </w:rPr>
        <w:t>张鹏程</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论韧性剪切带对金矿的控制规律</w:t>
      </w:r>
      <w:r w:rsidRPr="00B93DCB">
        <w:rPr>
          <w:rFonts w:eastAsia="宋体" w:hint="eastAsia"/>
          <w:color w:val="000000"/>
          <w:highlight w:val="white"/>
        </w:rPr>
        <w:t xml:space="preserve">[J]. </w:t>
      </w:r>
      <w:r w:rsidRPr="00B93DCB">
        <w:rPr>
          <w:rFonts w:eastAsia="宋体" w:hint="eastAsia"/>
          <w:color w:val="000000"/>
          <w:highlight w:val="white"/>
        </w:rPr>
        <w:t>地质找矿论丛</w:t>
      </w:r>
      <w:r w:rsidR="002E7AB3">
        <w:rPr>
          <w:rFonts w:eastAsia="宋体" w:hint="eastAsia"/>
          <w:color w:val="000000"/>
          <w:highlight w:val="white"/>
        </w:rPr>
        <w:t>, 1996(</w:t>
      </w:r>
      <w:r w:rsidRPr="00B93DCB">
        <w:rPr>
          <w:rFonts w:eastAsia="宋体" w:hint="eastAsia"/>
          <w:color w:val="000000"/>
          <w:highlight w:val="white"/>
        </w:rPr>
        <w:t>1): 8-17.</w:t>
      </w:r>
      <w:bookmarkEnd w:id="3489"/>
    </w:p>
    <w:p w14:paraId="5770B009" w14:textId="18B025D3"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[42] LIU X C, XIAO C H, ZHANG S H, et al. Numerical </w:t>
      </w:r>
      <w:r w:rsidRPr="00B93DCB">
        <w:rPr>
          <w:rFonts w:eastAsia="宋体"/>
          <w:color w:val="0000FA"/>
          <w:shd w:val="clear" w:color="auto" w:fill="D9D9D9"/>
        </w:rPr>
        <w:t>m</w:t>
      </w:r>
      <w:r w:rsidRPr="00B93DCB">
        <w:rPr>
          <w:rFonts w:eastAsia="宋体"/>
          <w:color w:val="0000FA"/>
          <w:shd w:val="clear" w:color="auto" w:fill="FFFFFF"/>
        </w:rPr>
        <w:t xml:space="preserve">odeling of </w:t>
      </w:r>
      <w:r w:rsidRPr="00B93DCB">
        <w:rPr>
          <w:rFonts w:eastAsia="宋体"/>
          <w:color w:val="0000FA"/>
          <w:shd w:val="clear" w:color="auto" w:fill="D9D9D9"/>
        </w:rPr>
        <w:t>d</w:t>
      </w:r>
      <w:r w:rsidRPr="00B93DCB">
        <w:rPr>
          <w:rFonts w:eastAsia="宋体"/>
          <w:color w:val="0000FA"/>
          <w:shd w:val="clear" w:color="auto" w:fill="FFFFFF"/>
        </w:rPr>
        <w:t xml:space="preserve">eformation at the Baiyun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 xml:space="preserve">eposit, </w:t>
      </w:r>
      <w:r w:rsidRPr="00B93DCB">
        <w:rPr>
          <w:rFonts w:eastAsia="宋体"/>
          <w:color w:val="0000FA"/>
          <w:shd w:val="clear" w:color="auto" w:fill="D9D9D9"/>
        </w:rPr>
        <w:t>n</w:t>
      </w:r>
      <w:r w:rsidRPr="00B93DCB">
        <w:rPr>
          <w:rFonts w:eastAsia="宋体"/>
          <w:color w:val="0000FA"/>
          <w:shd w:val="clear" w:color="auto" w:fill="FFFFFF"/>
        </w:rPr>
        <w:t xml:space="preserve">ortheastern China: </w:t>
      </w:r>
      <w:r w:rsidRPr="00B93DCB">
        <w:rPr>
          <w:rFonts w:eastAsia="宋体"/>
          <w:color w:val="0000FA"/>
          <w:shd w:val="clear" w:color="auto" w:fill="D9D9D9"/>
        </w:rPr>
        <w:t>i</w:t>
      </w:r>
      <w:r w:rsidRPr="00B93DCB">
        <w:rPr>
          <w:rFonts w:eastAsia="宋体"/>
          <w:color w:val="0000FA"/>
          <w:shd w:val="clear" w:color="auto" w:fill="FFFFFF"/>
        </w:rPr>
        <w:t xml:space="preserve">nsights into the </w:t>
      </w:r>
      <w:r w:rsidRPr="00B93DCB">
        <w:rPr>
          <w:rFonts w:eastAsia="宋体"/>
          <w:color w:val="0000FA"/>
          <w:shd w:val="clear" w:color="auto" w:fill="D9D9D9"/>
        </w:rPr>
        <w:t>s</w:t>
      </w:r>
      <w:r w:rsidRPr="00B93DCB">
        <w:rPr>
          <w:rFonts w:eastAsia="宋体"/>
          <w:color w:val="0000FA"/>
          <w:shd w:val="clear" w:color="auto" w:fill="FFFFFF"/>
        </w:rPr>
        <w:t xml:space="preserve">tructural </w:t>
      </w:r>
      <w:r w:rsidRPr="00B93DCB">
        <w:rPr>
          <w:rFonts w:eastAsia="宋体"/>
          <w:color w:val="0000FA"/>
          <w:shd w:val="clear" w:color="auto" w:fill="D9D9D9"/>
        </w:rPr>
        <w:t>c</w:t>
      </w:r>
      <w:r w:rsidRPr="00B93DCB">
        <w:rPr>
          <w:rFonts w:eastAsia="宋体"/>
          <w:color w:val="0000FA"/>
          <w:shd w:val="clear" w:color="auto" w:fill="FFFFFF"/>
        </w:rPr>
        <w:t xml:space="preserve">ontrols on </w:t>
      </w:r>
      <w:r w:rsidRPr="00B93DCB">
        <w:rPr>
          <w:rFonts w:eastAsia="宋体"/>
          <w:color w:val="0000FA"/>
          <w:shd w:val="clear" w:color="auto" w:fill="D9D9D9"/>
        </w:rPr>
        <w:t>m</w:t>
      </w:r>
      <w:r w:rsidRPr="00B93DCB">
        <w:rPr>
          <w:rFonts w:eastAsia="宋体"/>
          <w:color w:val="0000FA"/>
          <w:shd w:val="clear" w:color="auto" w:fill="FFFFFF"/>
        </w:rPr>
        <w:t>ineralization[J]. Journal of Earth Science, 2021, 32(1): 174-184.</w:t>
      </w:r>
      <w:hyperlink r:id="rId50" w:tooltip="自助复核" w:history="1"/>
    </w:p>
    <w:p w14:paraId="0196F954" w14:textId="14B77129"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[43] LI X T, HUANG J L, LIU Z K. Ambient</w:t>
      </w:r>
      <w:r w:rsidRPr="00B93DCB">
        <w:rPr>
          <w:rFonts w:eastAsia="宋体"/>
          <w:color w:val="0000FA"/>
          <w:shd w:val="clear" w:color="auto" w:fill="FFCCFF"/>
        </w:rPr>
        <w:t>-</w:t>
      </w:r>
      <w:r w:rsidRPr="00B93DCB">
        <w:rPr>
          <w:rFonts w:eastAsia="宋体"/>
          <w:color w:val="0000FA"/>
          <w:shd w:val="clear" w:color="auto" w:fill="D9D9D9"/>
        </w:rPr>
        <w:t>n</w:t>
      </w:r>
      <w:r w:rsidRPr="00B93DCB">
        <w:rPr>
          <w:rFonts w:eastAsia="宋体"/>
          <w:color w:val="0000FA"/>
          <w:shd w:val="clear" w:color="auto" w:fill="FFFFFF"/>
        </w:rPr>
        <w:t xml:space="preserve">oise </w:t>
      </w:r>
      <w:r w:rsidRPr="00B93DCB">
        <w:rPr>
          <w:rFonts w:eastAsia="宋体"/>
          <w:color w:val="0000FA"/>
          <w:shd w:val="clear" w:color="auto" w:fill="D9D9D9"/>
        </w:rPr>
        <w:t>t</w:t>
      </w:r>
      <w:r w:rsidRPr="00B93DCB">
        <w:rPr>
          <w:rFonts w:eastAsia="宋体"/>
          <w:color w:val="0000FA"/>
          <w:shd w:val="clear" w:color="auto" w:fill="FFFFFF"/>
        </w:rPr>
        <w:t xml:space="preserve">omography of the Baiyun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eposit in Liaoning, China[J]. Seismological Research Letters, 2020, 91(5): 2791-2802.</w:t>
      </w:r>
      <w:hyperlink r:id="rId51" w:tooltip="自助复核" w:history="1"/>
    </w:p>
    <w:p w14:paraId="2D7AABC5" w14:textId="0F149413" w:rsidR="00B804E8" w:rsidRPr="00C80A9C" w:rsidRDefault="00654D5F" w:rsidP="008868EF">
      <w:pPr>
        <w:pStyle w:val="EndNoteBibliography"/>
        <w:spacing w:after="0"/>
        <w:rPr>
          <w:rFonts w:eastAsia="宋体"/>
          <w:color w:val="000000"/>
        </w:rPr>
      </w:pPr>
      <w:bookmarkStart w:id="3490" w:name="参考文献内容_88"/>
      <w:r w:rsidRPr="00C80A9C">
        <w:rPr>
          <w:rFonts w:eastAsia="宋体" w:hint="eastAsia"/>
          <w:color w:val="000000"/>
        </w:rPr>
        <w:t xml:space="preserve">[44] </w:t>
      </w:r>
      <w:r w:rsidRPr="00C80A9C">
        <w:rPr>
          <w:rFonts w:eastAsia="宋体" w:hint="eastAsia"/>
          <w:color w:val="000000"/>
        </w:rPr>
        <w:t>刘建民</w:t>
      </w:r>
      <w:r w:rsidRPr="00C80A9C">
        <w:rPr>
          <w:rFonts w:eastAsia="宋体" w:hint="eastAsia"/>
          <w:color w:val="000000"/>
        </w:rPr>
        <w:t xml:space="preserve">, </w:t>
      </w:r>
      <w:r w:rsidRPr="00C80A9C">
        <w:rPr>
          <w:rFonts w:eastAsia="宋体" w:hint="eastAsia"/>
          <w:color w:val="000000"/>
        </w:rPr>
        <w:t>赵国春</w:t>
      </w:r>
      <w:r w:rsidRPr="00C80A9C">
        <w:rPr>
          <w:rFonts w:eastAsia="宋体" w:hint="eastAsia"/>
          <w:color w:val="000000"/>
        </w:rPr>
        <w:t xml:space="preserve">, </w:t>
      </w:r>
      <w:r w:rsidRPr="00C80A9C">
        <w:rPr>
          <w:rFonts w:eastAsia="宋体" w:hint="eastAsia"/>
          <w:color w:val="000000"/>
        </w:rPr>
        <w:t>徐刚</w:t>
      </w:r>
      <w:r w:rsidRPr="00C80A9C">
        <w:rPr>
          <w:rFonts w:eastAsia="宋体" w:hint="eastAsia"/>
          <w:color w:val="000000"/>
        </w:rPr>
        <w:t xml:space="preserve">, </w:t>
      </w:r>
      <w:r w:rsidRPr="00C80A9C">
        <w:rPr>
          <w:rFonts w:eastAsia="宋体" w:hint="eastAsia"/>
          <w:color w:val="000000"/>
        </w:rPr>
        <w:t>等</w:t>
      </w:r>
      <w:r w:rsidRPr="00C80A9C">
        <w:rPr>
          <w:rFonts w:eastAsia="宋体" w:hint="eastAsia"/>
          <w:color w:val="000000"/>
        </w:rPr>
        <w:t xml:space="preserve">. </w:t>
      </w:r>
      <w:r w:rsidRPr="00C80A9C">
        <w:rPr>
          <w:rFonts w:eastAsia="宋体" w:hint="eastAsia"/>
          <w:color w:val="000000"/>
        </w:rPr>
        <w:t>辽东半岛金矿成矿作用与深部资源勘查</w:t>
      </w:r>
      <w:r w:rsidRPr="00C80A9C">
        <w:rPr>
          <w:rFonts w:eastAsia="宋体" w:hint="eastAsia"/>
          <w:color w:val="000000"/>
        </w:rPr>
        <w:t xml:space="preserve">[J]. </w:t>
      </w:r>
      <w:r w:rsidRPr="00C80A9C">
        <w:rPr>
          <w:rFonts w:eastAsia="宋体" w:hint="eastAsia"/>
          <w:color w:val="000000"/>
        </w:rPr>
        <w:t>吉林大学学报</w:t>
      </w:r>
      <w:r w:rsidRPr="00C80A9C">
        <w:rPr>
          <w:rFonts w:eastAsia="宋体" w:hint="eastAsia"/>
          <w:color w:val="000000"/>
        </w:rPr>
        <w:t>(</w:t>
      </w:r>
      <w:r w:rsidRPr="00C80A9C">
        <w:rPr>
          <w:rFonts w:eastAsia="宋体" w:hint="eastAsia"/>
          <w:color w:val="000000"/>
        </w:rPr>
        <w:t>地球科学版</w:t>
      </w:r>
      <w:r w:rsidR="00C80A9C">
        <w:rPr>
          <w:rFonts w:eastAsia="宋体" w:hint="eastAsia"/>
          <w:color w:val="000000"/>
        </w:rPr>
        <w:t>), 2021, 51(</w:t>
      </w:r>
      <w:r w:rsidRPr="00C80A9C">
        <w:rPr>
          <w:rFonts w:eastAsia="宋体" w:hint="eastAsia"/>
          <w:color w:val="000000"/>
        </w:rPr>
        <w:t>6):</w:t>
      </w:r>
      <w:r w:rsidRPr="00C80A9C">
        <w:rPr>
          <w:rFonts w:eastAsia="宋体"/>
          <w:color w:val="000000"/>
        </w:rPr>
        <w:t xml:space="preserve"> 1613-1635.</w:t>
      </w:r>
      <w:bookmarkEnd w:id="3490"/>
    </w:p>
    <w:p w14:paraId="1E6ADA8C" w14:textId="777E2E4D" w:rsidR="00B804E8" w:rsidRPr="00B804E8" w:rsidRDefault="00654D5F" w:rsidP="008868EF">
      <w:pPr>
        <w:pStyle w:val="EndNoteBibliography"/>
        <w:spacing w:after="0"/>
        <w:rPr>
          <w:rFonts w:eastAsia="宋体"/>
          <w:color w:val="000000"/>
        </w:rPr>
      </w:pPr>
      <w:bookmarkStart w:id="3491" w:name="参考文献内容_90"/>
      <w:r w:rsidRPr="00B93DCB">
        <w:rPr>
          <w:rFonts w:eastAsia="宋体" w:hint="eastAsia"/>
          <w:color w:val="000000"/>
          <w:highlight w:val="white"/>
        </w:rPr>
        <w:t xml:space="preserve">[45] </w:t>
      </w:r>
      <w:r w:rsidRPr="00B93DCB">
        <w:rPr>
          <w:rFonts w:eastAsia="宋体" w:hint="eastAsia"/>
          <w:color w:val="000000"/>
          <w:highlight w:val="white"/>
        </w:rPr>
        <w:t>张亚楠</w:t>
      </w:r>
      <w:r w:rsidRPr="00B93DCB">
        <w:rPr>
          <w:rFonts w:eastAsia="宋体" w:hint="eastAsia"/>
          <w:color w:val="000000"/>
          <w:highlight w:val="white"/>
        </w:rPr>
        <w:t>,</w:t>
      </w:r>
      <w:r w:rsidRPr="00B93DCB">
        <w:rPr>
          <w:rFonts w:eastAsia="宋体" w:hint="eastAsia"/>
          <w:color w:val="000000"/>
          <w:highlight w:val="white"/>
        </w:rPr>
        <w:t>姚富强</w:t>
      </w:r>
      <w:r w:rsidRPr="00B93DCB">
        <w:rPr>
          <w:rFonts w:eastAsia="宋体" w:hint="eastAsia"/>
          <w:color w:val="000000"/>
          <w:highlight w:val="white"/>
        </w:rPr>
        <w:t xml:space="preserve">. </w:t>
      </w:r>
      <w:r w:rsidRPr="00B93DCB">
        <w:rPr>
          <w:rFonts w:eastAsia="宋体" w:hint="eastAsia"/>
          <w:color w:val="000000"/>
          <w:highlight w:val="white"/>
        </w:rPr>
        <w:t>辽宁凤城白云金矿硅钾蚀变岩型金矿的发现及其意义</w:t>
      </w:r>
      <w:r w:rsidRPr="00B93DCB">
        <w:rPr>
          <w:rFonts w:eastAsia="宋体" w:hint="eastAsia"/>
          <w:color w:val="000000"/>
          <w:highlight w:val="white"/>
        </w:rPr>
        <w:t xml:space="preserve">[J]. </w:t>
      </w:r>
      <w:r w:rsidRPr="00B93DCB">
        <w:rPr>
          <w:rFonts w:eastAsia="宋体" w:hint="eastAsia"/>
          <w:color w:val="000000"/>
          <w:highlight w:val="white"/>
        </w:rPr>
        <w:t>西北地质</w:t>
      </w:r>
      <w:r w:rsidR="00C80A9C">
        <w:rPr>
          <w:rFonts w:eastAsia="宋体" w:hint="eastAsia"/>
          <w:color w:val="000000"/>
          <w:highlight w:val="white"/>
        </w:rPr>
        <w:t>, 2013, 46(</w:t>
      </w:r>
      <w:r w:rsidRPr="00B93DCB">
        <w:rPr>
          <w:rFonts w:eastAsia="宋体" w:hint="eastAsia"/>
          <w:color w:val="000000"/>
          <w:highlight w:val="white"/>
        </w:rPr>
        <w:t>3): 122-128.</w:t>
      </w:r>
      <w:bookmarkEnd w:id="3491"/>
    </w:p>
    <w:p w14:paraId="616B7021" w14:textId="103A665E" w:rsidR="00B804E8" w:rsidRPr="00B804E8" w:rsidRDefault="00654D5F" w:rsidP="008868EF">
      <w:pPr>
        <w:pStyle w:val="EndNoteBibliography"/>
        <w:spacing w:after="0"/>
        <w:rPr>
          <w:rFonts w:eastAsia="宋体"/>
          <w:color w:val="000000"/>
        </w:rPr>
      </w:pPr>
      <w:bookmarkStart w:id="3492" w:name="参考文献内容_92"/>
      <w:r w:rsidRPr="00B93DCB">
        <w:rPr>
          <w:rFonts w:eastAsia="宋体" w:hint="eastAsia"/>
          <w:color w:val="000000"/>
          <w:highlight w:val="white"/>
        </w:rPr>
        <w:t xml:space="preserve">[46] </w:t>
      </w:r>
      <w:r w:rsidRPr="00B93DCB">
        <w:rPr>
          <w:rFonts w:eastAsia="宋体" w:hint="eastAsia"/>
          <w:color w:val="000000"/>
          <w:highlight w:val="white"/>
        </w:rPr>
        <w:t>杨凤超</w:t>
      </w:r>
      <w:r w:rsidRPr="00B93DCB">
        <w:rPr>
          <w:rFonts w:eastAsia="宋体" w:hint="eastAsia"/>
          <w:color w:val="000000"/>
          <w:highlight w:val="white"/>
        </w:rPr>
        <w:t xml:space="preserve">, </w:t>
      </w:r>
      <w:r w:rsidRPr="00B93DCB">
        <w:rPr>
          <w:rFonts w:eastAsia="宋体" w:hint="eastAsia"/>
          <w:color w:val="000000"/>
          <w:highlight w:val="white"/>
        </w:rPr>
        <w:t>宋运红</w:t>
      </w:r>
      <w:r w:rsidRPr="00B93DCB">
        <w:rPr>
          <w:rFonts w:eastAsia="宋体" w:hint="eastAsia"/>
          <w:color w:val="000000"/>
          <w:highlight w:val="white"/>
        </w:rPr>
        <w:t xml:space="preserve">, </w:t>
      </w:r>
      <w:r w:rsidRPr="00B93DCB">
        <w:rPr>
          <w:rFonts w:eastAsia="宋体" w:hint="eastAsia"/>
          <w:color w:val="000000"/>
          <w:highlight w:val="white"/>
        </w:rPr>
        <w:t>柴鹏</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辽宁白云金矿床成矿流体特征、成矿物质来源及成因研究</w:t>
      </w:r>
      <w:r w:rsidRPr="00B93DCB">
        <w:rPr>
          <w:rFonts w:eastAsia="宋体" w:hint="eastAsia"/>
          <w:color w:val="000000"/>
          <w:highlight w:val="white"/>
        </w:rPr>
        <w:t xml:space="preserve">[J]. </w:t>
      </w:r>
      <w:r w:rsidRPr="00B93DCB">
        <w:rPr>
          <w:rFonts w:eastAsia="宋体" w:hint="eastAsia"/>
          <w:color w:val="000000"/>
          <w:highlight w:val="white"/>
        </w:rPr>
        <w:t>矿物岩石</w:t>
      </w:r>
      <w:r w:rsidR="00C80A9C">
        <w:rPr>
          <w:rFonts w:eastAsia="宋体" w:hint="eastAsia"/>
          <w:color w:val="000000"/>
          <w:highlight w:val="white"/>
        </w:rPr>
        <w:t>, 2017, 37(</w:t>
      </w:r>
      <w:r w:rsidRPr="00B93DCB">
        <w:rPr>
          <w:rFonts w:eastAsia="宋体" w:hint="eastAsia"/>
          <w:color w:val="000000"/>
          <w:highlight w:val="white"/>
        </w:rPr>
        <w:t>1): 30-39.</w:t>
      </w:r>
      <w:bookmarkEnd w:id="3492"/>
    </w:p>
    <w:p w14:paraId="73E464C8" w14:textId="552AEBC5" w:rsidR="00B804E8" w:rsidRPr="00B804E8" w:rsidRDefault="00654D5F" w:rsidP="008868EF">
      <w:pPr>
        <w:pStyle w:val="EndNoteBibliography"/>
        <w:spacing w:after="0"/>
        <w:rPr>
          <w:rFonts w:eastAsia="宋体"/>
          <w:color w:val="000000"/>
        </w:rPr>
      </w:pPr>
      <w:bookmarkStart w:id="3493" w:name="参考文献内容_94"/>
      <w:r w:rsidRPr="00B93DCB">
        <w:rPr>
          <w:rFonts w:eastAsia="宋体" w:hint="eastAsia"/>
          <w:color w:val="000000"/>
          <w:highlight w:val="white"/>
        </w:rPr>
        <w:t xml:space="preserve">[47] </w:t>
      </w:r>
      <w:r w:rsidRPr="00B93DCB">
        <w:rPr>
          <w:rFonts w:eastAsia="宋体" w:hint="eastAsia"/>
          <w:color w:val="000000"/>
          <w:highlight w:val="white"/>
        </w:rPr>
        <w:t>魏军</w:t>
      </w:r>
      <w:r w:rsidRPr="00B93DCB">
        <w:rPr>
          <w:rFonts w:eastAsia="宋体" w:hint="eastAsia"/>
          <w:color w:val="000000"/>
          <w:highlight w:val="white"/>
        </w:rPr>
        <w:t xml:space="preserve">, </w:t>
      </w:r>
      <w:r w:rsidRPr="00B93DCB">
        <w:rPr>
          <w:rFonts w:eastAsia="宋体" w:hint="eastAsia"/>
          <w:color w:val="000000"/>
          <w:highlight w:val="white"/>
        </w:rPr>
        <w:t>王恩德</w:t>
      </w:r>
      <w:r w:rsidRPr="00B93DCB">
        <w:rPr>
          <w:rFonts w:eastAsia="宋体" w:hint="eastAsia"/>
          <w:color w:val="000000"/>
          <w:highlight w:val="white"/>
        </w:rPr>
        <w:t xml:space="preserve">, </w:t>
      </w:r>
      <w:r w:rsidRPr="00B93DCB">
        <w:rPr>
          <w:rFonts w:eastAsia="宋体" w:hint="eastAsia"/>
          <w:color w:val="000000"/>
          <w:highlight w:val="white"/>
        </w:rPr>
        <w:t>刘福兴</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辽宁凤城白云金矿带地质特征、矿床成因及找矿方向</w:t>
      </w:r>
      <w:r w:rsidRPr="00B93DCB">
        <w:rPr>
          <w:rFonts w:eastAsia="宋体" w:hint="eastAsia"/>
          <w:color w:val="000000"/>
          <w:highlight w:val="white"/>
        </w:rPr>
        <w:t xml:space="preserve">[J]. </w:t>
      </w:r>
      <w:r w:rsidRPr="00B93DCB">
        <w:rPr>
          <w:rFonts w:eastAsia="宋体" w:hint="eastAsia"/>
          <w:color w:val="000000"/>
          <w:highlight w:val="white"/>
        </w:rPr>
        <w:t>金属矿山</w:t>
      </w:r>
      <w:r w:rsidR="00C80A9C">
        <w:rPr>
          <w:rFonts w:eastAsia="宋体" w:hint="eastAsia"/>
          <w:color w:val="000000"/>
          <w:highlight w:val="white"/>
        </w:rPr>
        <w:t>, 2019(</w:t>
      </w:r>
      <w:r w:rsidRPr="00B93DCB">
        <w:rPr>
          <w:rFonts w:eastAsia="宋体" w:hint="eastAsia"/>
          <w:color w:val="000000"/>
          <w:highlight w:val="white"/>
        </w:rPr>
        <w:t>8): 120-130.</w:t>
      </w:r>
      <w:bookmarkEnd w:id="3493"/>
    </w:p>
    <w:p w14:paraId="0E5F581C" w14:textId="60D507F4" w:rsidR="00B804E8" w:rsidRPr="00B804E8" w:rsidRDefault="00654D5F" w:rsidP="008868EF">
      <w:pPr>
        <w:pStyle w:val="EndNoteBibliography"/>
        <w:spacing w:after="0"/>
        <w:rPr>
          <w:rFonts w:eastAsia="宋体"/>
          <w:color w:val="000000"/>
        </w:rPr>
      </w:pPr>
      <w:bookmarkStart w:id="3494" w:name="参考文献内容_96"/>
      <w:r w:rsidRPr="00B93DCB">
        <w:rPr>
          <w:rFonts w:eastAsia="宋体" w:hint="eastAsia"/>
          <w:color w:val="000000"/>
          <w:highlight w:val="white"/>
        </w:rPr>
        <w:t xml:space="preserve">[48] </w:t>
      </w:r>
      <w:r w:rsidRPr="00B93DCB">
        <w:rPr>
          <w:rFonts w:eastAsia="宋体" w:hint="eastAsia"/>
          <w:color w:val="000000"/>
          <w:highlight w:val="white"/>
        </w:rPr>
        <w:t>郝立波</w:t>
      </w:r>
      <w:r w:rsidRPr="00B93DCB">
        <w:rPr>
          <w:rFonts w:eastAsia="宋体" w:hint="eastAsia"/>
          <w:color w:val="000000"/>
          <w:highlight w:val="white"/>
        </w:rPr>
        <w:t xml:space="preserve">, </w:t>
      </w:r>
      <w:r w:rsidRPr="00B93DCB">
        <w:rPr>
          <w:rFonts w:eastAsia="宋体" w:hint="eastAsia"/>
          <w:color w:val="000000"/>
          <w:highlight w:val="white"/>
        </w:rPr>
        <w:t>赵昕</w:t>
      </w:r>
      <w:r w:rsidRPr="00B93DCB">
        <w:rPr>
          <w:rFonts w:eastAsia="宋体" w:hint="eastAsia"/>
          <w:color w:val="000000"/>
          <w:highlight w:val="white"/>
        </w:rPr>
        <w:t>,</w:t>
      </w:r>
      <w:r w:rsidRPr="00B93DCB">
        <w:rPr>
          <w:rFonts w:eastAsia="宋体" w:hint="eastAsia"/>
          <w:color w:val="000000"/>
          <w:highlight w:val="white"/>
        </w:rPr>
        <w:t>赵玉岩</w:t>
      </w:r>
      <w:r w:rsidRPr="00B93DCB">
        <w:rPr>
          <w:rFonts w:eastAsia="宋体" w:hint="eastAsia"/>
          <w:color w:val="000000"/>
          <w:highlight w:val="white"/>
        </w:rPr>
        <w:t xml:space="preserve">. </w:t>
      </w:r>
      <w:r w:rsidRPr="00B93DCB">
        <w:rPr>
          <w:rFonts w:eastAsia="宋体" w:hint="eastAsia"/>
          <w:color w:val="000000"/>
          <w:highlight w:val="white"/>
        </w:rPr>
        <w:t>辽宁白云金矿床稳定同位素地球化学特征及矿床成因</w:t>
      </w:r>
      <w:r w:rsidRPr="00B93DCB">
        <w:rPr>
          <w:rFonts w:eastAsia="宋体" w:hint="eastAsia"/>
          <w:color w:val="000000"/>
          <w:highlight w:val="white"/>
        </w:rPr>
        <w:t xml:space="preserve">[J]. </w:t>
      </w:r>
      <w:r w:rsidRPr="00B93DCB">
        <w:rPr>
          <w:rFonts w:eastAsia="宋体" w:hint="eastAsia"/>
          <w:color w:val="000000"/>
          <w:highlight w:val="white"/>
        </w:rPr>
        <w:t>吉林大学学报</w:t>
      </w:r>
      <w:r w:rsidRPr="00B93DCB">
        <w:rPr>
          <w:rFonts w:eastAsia="宋体" w:hint="eastAsia"/>
          <w:color w:val="000000"/>
          <w:highlight w:val="white"/>
        </w:rPr>
        <w:t>(</w:t>
      </w:r>
      <w:r w:rsidRPr="00B93DCB">
        <w:rPr>
          <w:rFonts w:eastAsia="宋体" w:hint="eastAsia"/>
          <w:color w:val="000000"/>
          <w:highlight w:val="white"/>
        </w:rPr>
        <w:t>地球科学版</w:t>
      </w:r>
      <w:r w:rsidR="00C80A9C">
        <w:rPr>
          <w:rFonts w:eastAsia="宋体" w:hint="eastAsia"/>
          <w:color w:val="000000"/>
          <w:highlight w:val="white"/>
        </w:rPr>
        <w:t>), 2017, 47(</w:t>
      </w:r>
      <w:r w:rsidRPr="00B93DCB">
        <w:rPr>
          <w:rFonts w:eastAsia="宋体" w:hint="eastAsia"/>
          <w:color w:val="000000"/>
          <w:highlight w:val="white"/>
        </w:rPr>
        <w:t>2): 442-451.</w:t>
      </w:r>
      <w:bookmarkEnd w:id="3494"/>
    </w:p>
    <w:p w14:paraId="4779D6B5" w14:textId="11A83C7B" w:rsidR="00B804E8" w:rsidRPr="00B804E8" w:rsidRDefault="00654D5F" w:rsidP="008868EF">
      <w:pPr>
        <w:pStyle w:val="EndNoteBibliography"/>
        <w:spacing w:after="0"/>
        <w:rPr>
          <w:rFonts w:eastAsia="宋体"/>
          <w:color w:val="000000"/>
        </w:rPr>
      </w:pPr>
      <w:bookmarkStart w:id="3495" w:name="参考文献内容_98"/>
      <w:r w:rsidRPr="00B93DCB">
        <w:rPr>
          <w:rFonts w:eastAsia="宋体" w:hint="eastAsia"/>
          <w:color w:val="000000"/>
          <w:highlight w:val="white"/>
        </w:rPr>
        <w:t xml:space="preserve">[49] </w:t>
      </w:r>
      <w:r w:rsidRPr="00B93DCB">
        <w:rPr>
          <w:rFonts w:eastAsia="宋体" w:hint="eastAsia"/>
          <w:color w:val="000000"/>
          <w:highlight w:val="white"/>
        </w:rPr>
        <w:t>郎福全</w:t>
      </w:r>
      <w:r w:rsidRPr="00B93DCB">
        <w:rPr>
          <w:rFonts w:eastAsia="宋体" w:hint="eastAsia"/>
          <w:color w:val="000000"/>
          <w:highlight w:val="white"/>
        </w:rPr>
        <w:t xml:space="preserve">, </w:t>
      </w:r>
      <w:r w:rsidRPr="00B93DCB">
        <w:rPr>
          <w:rFonts w:eastAsia="宋体" w:hint="eastAsia"/>
          <w:color w:val="000000"/>
          <w:highlight w:val="white"/>
        </w:rPr>
        <w:t>陈贺</w:t>
      </w:r>
      <w:r w:rsidRPr="00B93DCB">
        <w:rPr>
          <w:rFonts w:eastAsia="宋体" w:hint="eastAsia"/>
          <w:color w:val="000000"/>
          <w:highlight w:val="white"/>
        </w:rPr>
        <w:t>,</w:t>
      </w:r>
      <w:r w:rsidRPr="00B93DCB">
        <w:rPr>
          <w:rFonts w:eastAsia="宋体" w:hint="eastAsia"/>
          <w:color w:val="000000"/>
          <w:highlight w:val="white"/>
        </w:rPr>
        <w:t>刘恒刚</w:t>
      </w:r>
      <w:r w:rsidRPr="00B93DCB">
        <w:rPr>
          <w:rFonts w:eastAsia="宋体" w:hint="eastAsia"/>
          <w:color w:val="000000"/>
          <w:highlight w:val="white"/>
        </w:rPr>
        <w:t xml:space="preserve">. </w:t>
      </w:r>
      <w:r w:rsidRPr="00B93DCB">
        <w:rPr>
          <w:rFonts w:eastAsia="宋体" w:hint="eastAsia"/>
          <w:color w:val="000000"/>
          <w:highlight w:val="white"/>
        </w:rPr>
        <w:t>辽宁凤城白云金矿床地质特征及找矿方向</w:t>
      </w:r>
      <w:r w:rsidRPr="00B93DCB">
        <w:rPr>
          <w:rFonts w:eastAsia="宋体" w:hint="eastAsia"/>
          <w:color w:val="000000"/>
          <w:highlight w:val="white"/>
        </w:rPr>
        <w:t xml:space="preserve">[J]. </w:t>
      </w:r>
      <w:r w:rsidRPr="00B93DCB">
        <w:rPr>
          <w:rFonts w:eastAsia="宋体" w:hint="eastAsia"/>
          <w:color w:val="000000"/>
          <w:highlight w:val="white"/>
        </w:rPr>
        <w:t>黄金</w:t>
      </w:r>
      <w:r w:rsidRPr="00B93DCB">
        <w:rPr>
          <w:rFonts w:eastAsia="宋体" w:hint="eastAsia"/>
          <w:color w:val="000000"/>
          <w:highlight w:val="white"/>
        </w:rPr>
        <w:t>, 2007(11): 16-20.</w:t>
      </w:r>
      <w:bookmarkEnd w:id="3495"/>
    </w:p>
    <w:p w14:paraId="25D57668" w14:textId="7899D6F2" w:rsidR="00B804E8" w:rsidRPr="00B804E8" w:rsidRDefault="00654D5F" w:rsidP="008868EF">
      <w:pPr>
        <w:pStyle w:val="EndNoteBibliography"/>
        <w:spacing w:after="0"/>
        <w:rPr>
          <w:rFonts w:eastAsia="宋体"/>
          <w:color w:val="000000"/>
        </w:rPr>
      </w:pPr>
      <w:bookmarkStart w:id="3496" w:name="参考文献内容_100"/>
      <w:r w:rsidRPr="00B93DCB">
        <w:rPr>
          <w:rFonts w:eastAsia="宋体" w:hint="eastAsia"/>
          <w:color w:val="000000"/>
          <w:highlight w:val="white"/>
        </w:rPr>
        <w:t xml:space="preserve">[50] </w:t>
      </w:r>
      <w:r w:rsidRPr="00B93DCB">
        <w:rPr>
          <w:rFonts w:eastAsia="宋体" w:hint="eastAsia"/>
          <w:color w:val="000000"/>
          <w:highlight w:val="white"/>
        </w:rPr>
        <w:t>刘国平</w:t>
      </w:r>
      <w:r w:rsidRPr="00B93DCB">
        <w:rPr>
          <w:rFonts w:eastAsia="宋体" w:hint="eastAsia"/>
          <w:color w:val="000000"/>
          <w:highlight w:val="white"/>
        </w:rPr>
        <w:t>,</w:t>
      </w:r>
      <w:r w:rsidRPr="00B93DCB">
        <w:rPr>
          <w:rFonts w:eastAsia="宋体" w:hint="eastAsia"/>
          <w:color w:val="000000"/>
          <w:highlight w:val="white"/>
        </w:rPr>
        <w:t>艾永富</w:t>
      </w:r>
      <w:r w:rsidRPr="00B93DCB">
        <w:rPr>
          <w:rFonts w:eastAsia="宋体" w:hint="eastAsia"/>
          <w:color w:val="000000"/>
          <w:highlight w:val="white"/>
        </w:rPr>
        <w:t xml:space="preserve">. </w:t>
      </w:r>
      <w:r w:rsidRPr="00B93DCB">
        <w:rPr>
          <w:rFonts w:eastAsia="宋体" w:hint="eastAsia"/>
          <w:color w:val="000000"/>
          <w:highlight w:val="white"/>
        </w:rPr>
        <w:t>辽宁白云金矿床某些基本问题探讨</w:t>
      </w:r>
      <w:r w:rsidRPr="00B93DCB">
        <w:rPr>
          <w:rFonts w:eastAsia="宋体" w:hint="eastAsia"/>
          <w:color w:val="000000"/>
          <w:highlight w:val="white"/>
        </w:rPr>
        <w:t xml:space="preserve">[J]. </w:t>
      </w:r>
      <w:r w:rsidRPr="00B93DCB">
        <w:rPr>
          <w:rFonts w:eastAsia="宋体" w:hint="eastAsia"/>
          <w:color w:val="000000"/>
          <w:highlight w:val="white"/>
        </w:rPr>
        <w:t>矿床地质</w:t>
      </w:r>
      <w:r w:rsidRPr="00B93DCB">
        <w:rPr>
          <w:rFonts w:eastAsia="宋体" w:hint="eastAsia"/>
          <w:color w:val="000000"/>
          <w:highlight w:val="white"/>
        </w:rPr>
        <w:t>, 1999</w:t>
      </w:r>
      <w:r w:rsidR="00C80A9C">
        <w:rPr>
          <w:rFonts w:eastAsia="宋体" w:hint="eastAsia"/>
          <w:color w:val="000000"/>
          <w:highlight w:val="white"/>
        </w:rPr>
        <w:t>(</w:t>
      </w:r>
      <w:r w:rsidRPr="00B93DCB">
        <w:rPr>
          <w:rFonts w:eastAsia="宋体" w:hint="eastAsia"/>
          <w:color w:val="000000"/>
          <w:highlight w:val="white"/>
        </w:rPr>
        <w:t>3): 219-226.</w:t>
      </w:r>
      <w:bookmarkEnd w:id="3496"/>
    </w:p>
    <w:p w14:paraId="00C4FFCE" w14:textId="3F7795DA" w:rsidR="00B804E8" w:rsidRPr="00B804E8" w:rsidRDefault="00654D5F" w:rsidP="008868EF">
      <w:pPr>
        <w:pStyle w:val="EndNoteBibliography"/>
        <w:spacing w:after="0"/>
        <w:rPr>
          <w:rFonts w:eastAsia="宋体"/>
          <w:color w:val="000000"/>
        </w:rPr>
      </w:pPr>
      <w:bookmarkStart w:id="3497" w:name="参考文献内容_102"/>
      <w:r w:rsidRPr="00B93DCB">
        <w:rPr>
          <w:rFonts w:eastAsia="宋体" w:hint="eastAsia"/>
          <w:color w:val="000000"/>
          <w:highlight w:val="white"/>
        </w:rPr>
        <w:t xml:space="preserve">[51] </w:t>
      </w:r>
      <w:r w:rsidRPr="00B93DCB">
        <w:rPr>
          <w:rFonts w:eastAsia="宋体" w:hint="eastAsia"/>
          <w:color w:val="000000"/>
          <w:highlight w:val="white"/>
        </w:rPr>
        <w:t>杨新库</w:t>
      </w:r>
      <w:r w:rsidRPr="00B93DCB">
        <w:rPr>
          <w:rFonts w:eastAsia="宋体" w:hint="eastAsia"/>
          <w:color w:val="000000"/>
          <w:highlight w:val="white"/>
        </w:rPr>
        <w:t xml:space="preserve">. </w:t>
      </w:r>
      <w:r w:rsidRPr="00B93DCB">
        <w:rPr>
          <w:rFonts w:eastAsia="宋体" w:hint="eastAsia"/>
          <w:color w:val="000000"/>
          <w:highlight w:val="white"/>
        </w:rPr>
        <w:t>辽宁白云金矿床地质特征及深部找矿的新认识</w:t>
      </w:r>
      <w:r w:rsidRPr="00B93DCB">
        <w:rPr>
          <w:rFonts w:eastAsia="宋体" w:hint="eastAsia"/>
          <w:color w:val="000000"/>
          <w:highlight w:val="white"/>
        </w:rPr>
        <w:t xml:space="preserve">[J]. </w:t>
      </w:r>
      <w:r w:rsidRPr="00B93DCB">
        <w:rPr>
          <w:rFonts w:eastAsia="宋体" w:hint="eastAsia"/>
          <w:color w:val="000000"/>
          <w:highlight w:val="white"/>
        </w:rPr>
        <w:t>矿产与地质</w:t>
      </w:r>
      <w:r w:rsidRPr="00B93DCB">
        <w:rPr>
          <w:rFonts w:eastAsia="宋体" w:hint="eastAsia"/>
          <w:color w:val="000000"/>
          <w:highlight w:val="white"/>
        </w:rPr>
        <w:t>, 2011, 25(5): 376-37</w:t>
      </w:r>
      <w:r w:rsidRPr="00B93DCB">
        <w:rPr>
          <w:rFonts w:eastAsia="宋体"/>
          <w:color w:val="000000"/>
          <w:highlight w:val="white"/>
        </w:rPr>
        <w:t>9.</w:t>
      </w:r>
      <w:bookmarkEnd w:id="3497"/>
    </w:p>
    <w:p w14:paraId="101C6388" w14:textId="3922BFD9"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[52] DONG Y P, SANTOSH M. Tectonic </w:t>
      </w:r>
      <w:r w:rsidRPr="00B93DCB">
        <w:rPr>
          <w:rFonts w:eastAsia="宋体"/>
          <w:color w:val="0000FA"/>
          <w:shd w:val="clear" w:color="auto" w:fill="D9D9D9"/>
        </w:rPr>
        <w:t>a</w:t>
      </w:r>
      <w:r w:rsidRPr="00B93DCB">
        <w:rPr>
          <w:rFonts w:eastAsia="宋体"/>
          <w:color w:val="0000FA"/>
          <w:shd w:val="clear" w:color="auto" w:fill="FFFFFF"/>
        </w:rPr>
        <w:t xml:space="preserve">rchitecture and </w:t>
      </w:r>
      <w:r w:rsidRPr="00B93DCB">
        <w:rPr>
          <w:rFonts w:eastAsia="宋体"/>
          <w:color w:val="0000FA"/>
          <w:shd w:val="clear" w:color="auto" w:fill="D9D9D9"/>
        </w:rPr>
        <w:t>m</w:t>
      </w:r>
      <w:r w:rsidRPr="00B93DCB">
        <w:rPr>
          <w:rFonts w:eastAsia="宋体"/>
          <w:color w:val="0000FA"/>
          <w:shd w:val="clear" w:color="auto" w:fill="FFFFFF"/>
        </w:rPr>
        <w:t xml:space="preserve">ultiple </w:t>
      </w:r>
      <w:r w:rsidRPr="00B93DCB">
        <w:rPr>
          <w:rFonts w:eastAsia="宋体"/>
          <w:color w:val="0000FA"/>
          <w:shd w:val="clear" w:color="auto" w:fill="D9D9D9"/>
        </w:rPr>
        <w:t>o</w:t>
      </w:r>
      <w:r w:rsidRPr="00B93DCB">
        <w:rPr>
          <w:rFonts w:eastAsia="宋体"/>
          <w:color w:val="0000FA"/>
          <w:shd w:val="clear" w:color="auto" w:fill="FFFFFF"/>
        </w:rPr>
        <w:t>rogeny of the Qinling Orogenic Belt, Central China[J]. Gondwana Research, 2016, 29(1): 1-40.</w:t>
      </w:r>
      <w:hyperlink r:id="rId52" w:tooltip="自助复核" w:history="1"/>
    </w:p>
    <w:p w14:paraId="34091A7B" w14:textId="1B4DB4E7"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[53] ZHOU J</w:t>
      </w:r>
      <w:del w:id="3498" w:author="1001210222 Choi" w:date="2025-12-09T14:46:00Z" w16du:dateUtc="2025-12-09T06:46:00Z">
        <w:r w:rsidRPr="00B93DCB" w:rsidDel="00932BBE">
          <w:rPr>
            <w:rFonts w:eastAsia="宋体"/>
            <w:color w:val="0000FA"/>
            <w:shd w:val="clear" w:color="auto" w:fill="FFCCFF"/>
          </w:rPr>
          <w:delText>-</w:delText>
        </w:r>
      </w:del>
      <w:ins w:id="3499" w:author="1001210222 Choi" w:date="2025-12-09T14:46:00Z" w16du:dateUtc="2025-12-09T06:46:00Z">
        <w:r w:rsidR="00932BBE">
          <w:rPr>
            <w:rFonts w:eastAsia="宋体" w:hint="eastAsia"/>
            <w:color w:val="0000FA"/>
            <w:shd w:val="clear" w:color="auto" w:fill="FFCCFF"/>
          </w:rPr>
          <w:t xml:space="preserve"> </w:t>
        </w:r>
      </w:ins>
      <w:r w:rsidRPr="00B93DCB">
        <w:rPr>
          <w:rFonts w:eastAsia="宋体"/>
          <w:color w:val="0000FA"/>
          <w:shd w:val="clear" w:color="auto" w:fill="FFFFFF"/>
        </w:rPr>
        <w:t xml:space="preserve">B, WILDE S A. The </w:t>
      </w:r>
      <w:r w:rsidRPr="00B93DCB">
        <w:rPr>
          <w:rFonts w:eastAsia="宋体"/>
          <w:color w:val="0000FA"/>
          <w:shd w:val="clear" w:color="auto" w:fill="D9D9D9"/>
        </w:rPr>
        <w:t>c</w:t>
      </w:r>
      <w:r w:rsidRPr="00B93DCB">
        <w:rPr>
          <w:rFonts w:eastAsia="宋体"/>
          <w:color w:val="0000FA"/>
          <w:shd w:val="clear" w:color="auto" w:fill="FFFFFF"/>
        </w:rPr>
        <w:t xml:space="preserve">rustal </w:t>
      </w:r>
      <w:r w:rsidRPr="00B93DCB">
        <w:rPr>
          <w:rFonts w:eastAsia="宋体"/>
          <w:color w:val="0000FA"/>
          <w:shd w:val="clear" w:color="auto" w:fill="D9D9D9"/>
        </w:rPr>
        <w:t>a</w:t>
      </w:r>
      <w:r w:rsidRPr="00B93DCB">
        <w:rPr>
          <w:rFonts w:eastAsia="宋体"/>
          <w:color w:val="0000FA"/>
          <w:shd w:val="clear" w:color="auto" w:fill="FFFFFF"/>
        </w:rPr>
        <w:t xml:space="preserve">ccretion </w:t>
      </w:r>
      <w:r w:rsidRPr="00B93DCB">
        <w:rPr>
          <w:rFonts w:eastAsia="宋体"/>
          <w:color w:val="0000FA"/>
          <w:shd w:val="clear" w:color="auto" w:fill="D9D9D9"/>
        </w:rPr>
        <w:t>h</w:t>
      </w:r>
      <w:r w:rsidRPr="00B93DCB">
        <w:rPr>
          <w:rFonts w:eastAsia="宋体"/>
          <w:color w:val="0000FA"/>
          <w:shd w:val="clear" w:color="auto" w:fill="FFFFFF"/>
        </w:rPr>
        <w:t xml:space="preserve">istory and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e</w:t>
      </w:r>
      <w:r w:rsidRPr="00B93DCB">
        <w:rPr>
          <w:rFonts w:eastAsia="宋体"/>
          <w:color w:val="0000FA"/>
          <w:shd w:val="clear" w:color="auto" w:fill="FFFFFF"/>
        </w:rPr>
        <w:t xml:space="preserve">volution of the NE China </w:t>
      </w:r>
      <w:r w:rsidRPr="00B93DCB">
        <w:rPr>
          <w:rFonts w:eastAsia="宋体"/>
          <w:color w:val="0000FA"/>
          <w:shd w:val="clear" w:color="auto" w:fill="D9D9D9"/>
        </w:rPr>
        <w:t>s</w:t>
      </w:r>
      <w:r w:rsidRPr="00B93DCB">
        <w:rPr>
          <w:rFonts w:eastAsia="宋体"/>
          <w:color w:val="0000FA"/>
          <w:shd w:val="clear" w:color="auto" w:fill="FFFFFF"/>
        </w:rPr>
        <w:t>egment of the Central Asian Orogenic Belt[J]. Gondwana Research, 2013, 23(4): 1365-1377.</w:t>
      </w:r>
      <w:hyperlink r:id="rId53" w:tooltip="自助复核" w:history="1"/>
    </w:p>
    <w:p w14:paraId="125BBD91" w14:textId="2707D0B2"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[54] LI S</w:t>
      </w:r>
      <w:del w:id="3500" w:author="1001210222 Choi" w:date="2025-12-09T14:46:00Z" w16du:dateUtc="2025-12-09T06:46:00Z">
        <w:r w:rsidRPr="00B93DCB" w:rsidDel="00932BBE">
          <w:rPr>
            <w:rFonts w:eastAsia="宋体"/>
            <w:color w:val="0000FA"/>
            <w:shd w:val="clear" w:color="auto" w:fill="FFCCFF"/>
          </w:rPr>
          <w:delText>-</w:delText>
        </w:r>
      </w:del>
      <w:ins w:id="3501" w:author="1001210222 Choi" w:date="2025-12-09T14:46:00Z" w16du:dateUtc="2025-12-09T06:46:00Z">
        <w:r w:rsidR="00932BBE">
          <w:rPr>
            <w:rFonts w:eastAsia="宋体" w:hint="eastAsia"/>
            <w:color w:val="0000FA"/>
            <w:shd w:val="clear" w:color="auto" w:fill="FFCCFF"/>
          </w:rPr>
          <w:t xml:space="preserve"> </w:t>
        </w:r>
      </w:ins>
      <w:r w:rsidRPr="00B93DCB">
        <w:rPr>
          <w:rFonts w:eastAsia="宋体"/>
          <w:color w:val="0000FA"/>
          <w:shd w:val="clear" w:color="auto" w:fill="FFFFFF"/>
        </w:rPr>
        <w:t xml:space="preserve">S, SANTOSH M, CEN K, et al. Neoarchean </w:t>
      </w:r>
      <w:r w:rsidRPr="00B93DCB">
        <w:rPr>
          <w:rFonts w:eastAsia="宋体"/>
          <w:color w:val="0000FA"/>
          <w:shd w:val="clear" w:color="auto" w:fill="D9D9D9"/>
        </w:rPr>
        <w:t>c</w:t>
      </w:r>
      <w:r w:rsidRPr="00B93DCB">
        <w:rPr>
          <w:rFonts w:eastAsia="宋体"/>
          <w:color w:val="0000FA"/>
          <w:shd w:val="clear" w:color="auto" w:fill="FFFFFF"/>
        </w:rPr>
        <w:t xml:space="preserve">onvergent </w:t>
      </w:r>
      <w:r w:rsidRPr="00B93DCB">
        <w:rPr>
          <w:rFonts w:eastAsia="宋体"/>
          <w:color w:val="0000FA"/>
          <w:shd w:val="clear" w:color="auto" w:fill="D9D9D9"/>
        </w:rPr>
        <w:t>m</w:t>
      </w:r>
      <w:r w:rsidRPr="00B93DCB">
        <w:rPr>
          <w:rFonts w:eastAsia="宋体"/>
          <w:color w:val="0000FA"/>
          <w:shd w:val="clear" w:color="auto" w:fill="FFFFFF"/>
        </w:rPr>
        <w:t xml:space="preserve">argin </w:t>
      </w:r>
      <w:r w:rsidRPr="00B93DCB">
        <w:rPr>
          <w:rFonts w:eastAsia="宋体"/>
          <w:color w:val="0000FA"/>
          <w:shd w:val="clear" w:color="auto" w:fill="D9D9D9"/>
        </w:rPr>
        <w:t>t</w:t>
      </w:r>
      <w:r w:rsidRPr="00B93DCB">
        <w:rPr>
          <w:rFonts w:eastAsia="宋体"/>
          <w:color w:val="0000FA"/>
          <w:shd w:val="clear" w:color="auto" w:fill="FFFFFF"/>
        </w:rPr>
        <w:t xml:space="preserve">ectonics </w:t>
      </w:r>
      <w:r w:rsidRPr="00B93DCB">
        <w:rPr>
          <w:rFonts w:eastAsia="宋体"/>
          <w:color w:val="0000FA"/>
          <w:shd w:val="clear" w:color="auto" w:fill="D9D9D9"/>
        </w:rPr>
        <w:t>a</w:t>
      </w:r>
      <w:r w:rsidRPr="00B93DCB">
        <w:rPr>
          <w:rFonts w:eastAsia="宋体"/>
          <w:color w:val="0000FA"/>
          <w:shd w:val="clear" w:color="auto" w:fill="FFFFFF"/>
        </w:rPr>
        <w:t xml:space="preserve">ssociated with </w:t>
      </w:r>
      <w:r w:rsidRPr="00B93DCB">
        <w:rPr>
          <w:rFonts w:eastAsia="宋体"/>
          <w:color w:val="0000FA"/>
          <w:shd w:val="clear" w:color="auto" w:fill="D9D9D9"/>
        </w:rPr>
        <w:t>m</w:t>
      </w:r>
      <w:r w:rsidRPr="00B93DCB">
        <w:rPr>
          <w:rFonts w:eastAsia="宋体"/>
          <w:color w:val="0000FA"/>
          <w:shd w:val="clear" w:color="auto" w:fill="FFFFFF"/>
        </w:rPr>
        <w:t xml:space="preserve">icroblock </w:t>
      </w:r>
      <w:r w:rsidRPr="00B93DCB">
        <w:rPr>
          <w:rFonts w:eastAsia="宋体"/>
          <w:color w:val="0000FA"/>
          <w:shd w:val="clear" w:color="auto" w:fill="D9D9D9"/>
        </w:rPr>
        <w:t>a</w:t>
      </w:r>
      <w:r w:rsidRPr="00B93DCB">
        <w:rPr>
          <w:rFonts w:eastAsia="宋体"/>
          <w:color w:val="0000FA"/>
          <w:shd w:val="clear" w:color="auto" w:fill="FFFFFF"/>
        </w:rPr>
        <w:t xml:space="preserve">malgamation in the North China Craton: Evidence from the Yishui Complex[J]. Gondwana Research, 2016, </w:t>
      </w:r>
      <w:r w:rsidRPr="00B93DCB">
        <w:rPr>
          <w:rFonts w:eastAsia="宋体"/>
          <w:color w:val="0000FA"/>
          <w:shd w:val="clear" w:color="auto" w:fill="FFCCFF"/>
        </w:rPr>
        <w:t>38: 113</w:t>
      </w:r>
      <w:r w:rsidRPr="00B93DCB">
        <w:rPr>
          <w:rFonts w:eastAsia="宋体"/>
          <w:color w:val="0000FA"/>
          <w:shd w:val="clear" w:color="auto" w:fill="FFFFFF"/>
        </w:rPr>
        <w:t>-131.</w:t>
      </w:r>
      <w:hyperlink r:id="rId54" w:tooltip="自助复核" w:history="1"/>
    </w:p>
    <w:p w14:paraId="6BE9AF78" w14:textId="21EAC689"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[55] WILDE S A, ZHAO G C, SUN M. Development of the North China Craton </w:t>
      </w:r>
      <w:r w:rsidRPr="00B93DCB">
        <w:rPr>
          <w:rFonts w:eastAsia="宋体"/>
          <w:color w:val="0000FA"/>
          <w:shd w:val="clear" w:color="auto" w:fill="D9D9D9"/>
        </w:rPr>
        <w:t>d</w:t>
      </w:r>
      <w:r w:rsidRPr="00B93DCB">
        <w:rPr>
          <w:rFonts w:eastAsia="宋体"/>
          <w:color w:val="0000FA"/>
          <w:shd w:val="clear" w:color="auto" w:fill="FFFFFF"/>
        </w:rPr>
        <w:t xml:space="preserve">uring the </w:t>
      </w:r>
      <w:r w:rsidRPr="00B93DCB">
        <w:rPr>
          <w:rFonts w:eastAsia="宋体"/>
          <w:color w:val="0000FA"/>
          <w:shd w:val="clear" w:color="auto" w:fill="D9D9D9"/>
        </w:rPr>
        <w:t>l</w:t>
      </w:r>
      <w:r w:rsidRPr="00B93DCB">
        <w:rPr>
          <w:rFonts w:eastAsia="宋体"/>
          <w:color w:val="0000FA"/>
          <w:shd w:val="clear" w:color="auto" w:fill="FFFFFF"/>
        </w:rPr>
        <w:t xml:space="preserve">ate Archaean and </w:t>
      </w:r>
      <w:r w:rsidRPr="00B93DCB">
        <w:rPr>
          <w:rFonts w:eastAsia="宋体"/>
          <w:color w:val="0000FA"/>
          <w:shd w:val="clear" w:color="auto" w:fill="D9D9D9"/>
        </w:rPr>
        <w:t>i</w:t>
      </w:r>
      <w:r w:rsidRPr="00B93DCB">
        <w:rPr>
          <w:rFonts w:eastAsia="宋体"/>
          <w:color w:val="0000FA"/>
          <w:shd w:val="clear" w:color="auto" w:fill="FFFFFF"/>
        </w:rPr>
        <w:t xml:space="preserve">ts </w:t>
      </w:r>
      <w:r w:rsidRPr="00B93DCB">
        <w:rPr>
          <w:rFonts w:eastAsia="宋体"/>
          <w:color w:val="0000FA"/>
          <w:shd w:val="clear" w:color="auto" w:fill="D9D9D9"/>
        </w:rPr>
        <w:t>f</w:t>
      </w:r>
      <w:r w:rsidRPr="00B93DCB">
        <w:rPr>
          <w:rFonts w:eastAsia="宋体"/>
          <w:color w:val="0000FA"/>
          <w:shd w:val="clear" w:color="auto" w:fill="FFFFFF"/>
        </w:rPr>
        <w:t xml:space="preserve">inal </w:t>
      </w:r>
      <w:r w:rsidRPr="00B93DCB">
        <w:rPr>
          <w:rFonts w:eastAsia="宋体"/>
          <w:color w:val="0000FA"/>
          <w:shd w:val="clear" w:color="auto" w:fill="D9D9D9"/>
        </w:rPr>
        <w:t>a</w:t>
      </w:r>
      <w:r w:rsidRPr="00B93DCB">
        <w:rPr>
          <w:rFonts w:eastAsia="宋体"/>
          <w:color w:val="0000FA"/>
          <w:shd w:val="clear" w:color="auto" w:fill="FFFFFF"/>
        </w:rPr>
        <w:t xml:space="preserve">malgamation at 1.8 Ga: </w:t>
      </w:r>
      <w:r w:rsidRPr="00B93DCB">
        <w:rPr>
          <w:rFonts w:eastAsia="宋体"/>
          <w:color w:val="0000FA"/>
          <w:shd w:val="clear" w:color="auto" w:fill="D9D9D9"/>
        </w:rPr>
        <w:t>s</w:t>
      </w:r>
      <w:r w:rsidRPr="00B93DCB">
        <w:rPr>
          <w:rFonts w:eastAsia="宋体"/>
          <w:color w:val="0000FA"/>
          <w:shd w:val="clear" w:color="auto" w:fill="FFFFFF"/>
        </w:rPr>
        <w:t xml:space="preserve">ome </w:t>
      </w:r>
      <w:r w:rsidRPr="00B93DCB">
        <w:rPr>
          <w:rFonts w:eastAsia="宋体"/>
          <w:color w:val="0000FA"/>
          <w:shd w:val="clear" w:color="auto" w:fill="D9D9D9"/>
        </w:rPr>
        <w:t>s</w:t>
      </w:r>
      <w:r w:rsidRPr="00B93DCB">
        <w:rPr>
          <w:rFonts w:eastAsia="宋体"/>
          <w:color w:val="0000FA"/>
          <w:shd w:val="clear" w:color="auto" w:fill="FFFFFF"/>
        </w:rPr>
        <w:t xml:space="preserve">peculations on </w:t>
      </w:r>
      <w:r w:rsidRPr="00B93DCB">
        <w:rPr>
          <w:rFonts w:eastAsia="宋体"/>
          <w:color w:val="0000FA"/>
          <w:shd w:val="clear" w:color="auto" w:fill="D9D9D9"/>
        </w:rPr>
        <w:t>i</w:t>
      </w:r>
      <w:r w:rsidRPr="00B93DCB">
        <w:rPr>
          <w:rFonts w:eastAsia="宋体"/>
          <w:color w:val="0000FA"/>
          <w:shd w:val="clear" w:color="auto" w:fill="FFFFFF"/>
        </w:rPr>
        <w:t xml:space="preserve">ts </w:t>
      </w:r>
      <w:r w:rsidRPr="00B93DCB">
        <w:rPr>
          <w:rFonts w:eastAsia="宋体"/>
          <w:color w:val="0000FA"/>
          <w:shd w:val="clear" w:color="auto" w:fill="D9D9D9"/>
        </w:rPr>
        <w:t>p</w:t>
      </w:r>
      <w:r w:rsidRPr="00B93DCB">
        <w:rPr>
          <w:rFonts w:eastAsia="宋体"/>
          <w:color w:val="0000FA"/>
          <w:shd w:val="clear" w:color="auto" w:fill="FFFFFF"/>
        </w:rPr>
        <w:t xml:space="preserve">osition within a </w:t>
      </w:r>
      <w:r w:rsidRPr="00B93DCB">
        <w:rPr>
          <w:rFonts w:eastAsia="宋体"/>
          <w:color w:val="0000FA"/>
          <w:shd w:val="clear" w:color="auto" w:fill="D9D9D9"/>
        </w:rPr>
        <w:t>g</w:t>
      </w:r>
      <w:r w:rsidRPr="00B93DCB">
        <w:rPr>
          <w:rFonts w:eastAsia="宋体"/>
          <w:color w:val="0000FA"/>
          <w:shd w:val="clear" w:color="auto" w:fill="FFFFFF"/>
        </w:rPr>
        <w:t xml:space="preserve">lobal Palaeoproterozoic </w:t>
      </w:r>
      <w:r w:rsidRPr="00B93DCB">
        <w:rPr>
          <w:rFonts w:eastAsia="宋体"/>
          <w:color w:val="0000FA"/>
          <w:shd w:val="clear" w:color="auto" w:fill="D9D9D9"/>
        </w:rPr>
        <w:t>s</w:t>
      </w:r>
      <w:r w:rsidRPr="00B93DCB">
        <w:rPr>
          <w:rFonts w:eastAsia="宋体"/>
          <w:color w:val="0000FA"/>
          <w:shd w:val="clear" w:color="auto" w:fill="FFFFFF"/>
        </w:rPr>
        <w:t>upercontinent[J]. Gondwana Research, 2002, 5(1): 85-94.</w:t>
      </w:r>
      <w:hyperlink r:id="rId55" w:tooltip="自助复核" w:history="1"/>
    </w:p>
    <w:p w14:paraId="57276B4A" w14:textId="6893BE12"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[56] ZHAO G C, SUN M, WILDE S A, et al. Late Archean to Paleoproterozoic </w:t>
      </w:r>
      <w:r w:rsidRPr="00B93DCB">
        <w:rPr>
          <w:rFonts w:eastAsia="宋体"/>
          <w:color w:val="0000FA"/>
          <w:shd w:val="clear" w:color="auto" w:fill="D9D9D9"/>
        </w:rPr>
        <w:t>e</w:t>
      </w:r>
      <w:r w:rsidRPr="00B93DCB">
        <w:rPr>
          <w:rFonts w:eastAsia="宋体"/>
          <w:color w:val="0000FA"/>
          <w:shd w:val="clear" w:color="auto" w:fill="FFFFFF"/>
        </w:rPr>
        <w:t xml:space="preserve">volution of the North China Craton: </w:t>
      </w:r>
      <w:r w:rsidRPr="00B93DCB">
        <w:rPr>
          <w:rFonts w:eastAsia="宋体"/>
          <w:color w:val="0000FA"/>
          <w:shd w:val="clear" w:color="auto" w:fill="D9D9D9"/>
        </w:rPr>
        <w:t>k</w:t>
      </w:r>
      <w:r w:rsidRPr="00B93DCB">
        <w:rPr>
          <w:rFonts w:eastAsia="宋体"/>
          <w:color w:val="0000FA"/>
          <w:shd w:val="clear" w:color="auto" w:fill="FFFFFF"/>
        </w:rPr>
        <w:t xml:space="preserve">ey </w:t>
      </w:r>
      <w:r w:rsidRPr="00B93DCB">
        <w:rPr>
          <w:rFonts w:eastAsia="宋体"/>
          <w:color w:val="0000FA"/>
          <w:shd w:val="clear" w:color="auto" w:fill="D9D9D9"/>
        </w:rPr>
        <w:t>i</w:t>
      </w:r>
      <w:r w:rsidRPr="00B93DCB">
        <w:rPr>
          <w:rFonts w:eastAsia="宋体"/>
          <w:color w:val="0000FA"/>
          <w:shd w:val="clear" w:color="auto" w:fill="FFFFFF"/>
        </w:rPr>
        <w:t xml:space="preserve">ssues </w:t>
      </w:r>
      <w:r w:rsidRPr="00B93DCB">
        <w:rPr>
          <w:rFonts w:eastAsia="宋体"/>
          <w:color w:val="0000FA"/>
          <w:shd w:val="clear" w:color="auto" w:fill="D9D9D9"/>
        </w:rPr>
        <w:t>r</w:t>
      </w:r>
      <w:r w:rsidRPr="00B93DCB">
        <w:rPr>
          <w:rFonts w:eastAsia="宋体"/>
          <w:color w:val="0000FA"/>
          <w:shd w:val="clear" w:color="auto" w:fill="FFFFFF"/>
        </w:rPr>
        <w:t>evisited[J]. Precambrian Research, 2005, 136(2): 177-202.</w:t>
      </w:r>
      <w:hyperlink r:id="rId56" w:tooltip="自助复核" w:history="1"/>
    </w:p>
    <w:p w14:paraId="7C0F58BC" w14:textId="27A05B31"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[57] LU S N, ZHAO G C, WANG H C, et al. Precambrian </w:t>
      </w:r>
      <w:r w:rsidRPr="00B93DCB">
        <w:rPr>
          <w:rFonts w:eastAsia="宋体"/>
          <w:color w:val="0000FA"/>
          <w:shd w:val="clear" w:color="auto" w:fill="D9D9D9"/>
        </w:rPr>
        <w:t>m</w:t>
      </w:r>
      <w:r w:rsidRPr="00B93DCB">
        <w:rPr>
          <w:rFonts w:eastAsia="宋体"/>
          <w:color w:val="0000FA"/>
          <w:shd w:val="clear" w:color="auto" w:fill="FFFFFF"/>
        </w:rPr>
        <w:t xml:space="preserve">etamorphic </w:t>
      </w:r>
      <w:r w:rsidRPr="00B93DCB">
        <w:rPr>
          <w:rFonts w:eastAsia="宋体"/>
          <w:color w:val="0000FA"/>
          <w:shd w:val="clear" w:color="auto" w:fill="D9D9D9"/>
        </w:rPr>
        <w:t>b</w:t>
      </w:r>
      <w:r w:rsidRPr="00B93DCB">
        <w:rPr>
          <w:rFonts w:eastAsia="宋体"/>
          <w:color w:val="0000FA"/>
          <w:shd w:val="clear" w:color="auto" w:fill="FFFFFF"/>
        </w:rPr>
        <w:t xml:space="preserve">asement and </w:t>
      </w:r>
      <w:r w:rsidRPr="00B93DCB">
        <w:rPr>
          <w:rFonts w:eastAsia="宋体"/>
          <w:color w:val="0000FA"/>
          <w:shd w:val="clear" w:color="auto" w:fill="D9D9D9"/>
        </w:rPr>
        <w:t>s</w:t>
      </w:r>
      <w:r w:rsidRPr="00B93DCB">
        <w:rPr>
          <w:rFonts w:eastAsia="宋体"/>
          <w:color w:val="0000FA"/>
          <w:shd w:val="clear" w:color="auto" w:fill="FFFFFF"/>
        </w:rPr>
        <w:t xml:space="preserve">edimentary </w:t>
      </w:r>
      <w:r w:rsidRPr="00B93DCB">
        <w:rPr>
          <w:rFonts w:eastAsia="宋体"/>
          <w:color w:val="0000FA"/>
          <w:shd w:val="clear" w:color="auto" w:fill="D9D9D9"/>
        </w:rPr>
        <w:t>c</w:t>
      </w:r>
      <w:r w:rsidRPr="00B93DCB">
        <w:rPr>
          <w:rFonts w:eastAsia="宋体"/>
          <w:color w:val="0000FA"/>
          <w:shd w:val="clear" w:color="auto" w:fill="FFFFFF"/>
        </w:rPr>
        <w:t xml:space="preserve">over of the North China Craton: a </w:t>
      </w:r>
      <w:r w:rsidRPr="00B93DCB">
        <w:rPr>
          <w:rFonts w:eastAsia="宋体"/>
          <w:color w:val="0000FA"/>
          <w:shd w:val="clear" w:color="auto" w:fill="D9D9D9"/>
        </w:rPr>
        <w:t>r</w:t>
      </w:r>
      <w:r w:rsidRPr="00B93DCB">
        <w:rPr>
          <w:rFonts w:eastAsia="宋体"/>
          <w:color w:val="0000FA"/>
          <w:shd w:val="clear" w:color="auto" w:fill="FFFFFF"/>
        </w:rPr>
        <w:t>eview[J]. Precambrian Research, 2008, 160(1</w:t>
      </w:r>
      <w:del w:id="3502" w:author="1001210222 Choi" w:date="2025-12-09T14:47:00Z" w16du:dateUtc="2025-12-09T06:47:00Z">
        <w:r w:rsidRPr="00B93DCB" w:rsidDel="00932BBE">
          <w:rPr>
            <w:rFonts w:eastAsia="宋体"/>
            <w:color w:val="0000FA"/>
            <w:shd w:val="clear" w:color="auto" w:fill="FFCCFF"/>
          </w:rPr>
          <w:delText>/</w:delText>
        </w:r>
      </w:del>
      <w:ins w:id="3503" w:author="1001210222 Choi" w:date="2025-12-09T15:01:00Z" w16du:dateUtc="2025-12-09T07:01:00Z">
        <w:r w:rsidR="000503D5">
          <w:rPr>
            <w:rFonts w:eastAsia="宋体" w:hint="eastAsia"/>
            <w:color w:val="0000FA"/>
            <w:shd w:val="clear" w:color="auto" w:fill="FFCCFF"/>
          </w:rPr>
          <w:t>/</w:t>
        </w:r>
      </w:ins>
      <w:r w:rsidRPr="00B93DCB">
        <w:rPr>
          <w:rFonts w:eastAsia="宋体"/>
          <w:color w:val="0000FA"/>
          <w:shd w:val="clear" w:color="auto" w:fill="FFFFFF"/>
        </w:rPr>
        <w:t>2): 77-93.</w:t>
      </w:r>
      <w:hyperlink r:id="rId57" w:tooltip="自助复核" w:history="1"/>
    </w:p>
    <w:p w14:paraId="5CADEFCE" w14:textId="43E4609E"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[58] YANG J H, SUN J F, CHEN F, et al. Sources and </w:t>
      </w:r>
      <w:r w:rsidRPr="00B93DCB">
        <w:rPr>
          <w:rFonts w:eastAsia="宋体"/>
          <w:color w:val="0000FA"/>
          <w:shd w:val="clear" w:color="auto" w:fill="D9D9D9"/>
        </w:rPr>
        <w:t>p</w:t>
      </w:r>
      <w:r w:rsidRPr="00B93DCB">
        <w:rPr>
          <w:rFonts w:eastAsia="宋体"/>
          <w:color w:val="0000FA"/>
          <w:shd w:val="clear" w:color="auto" w:fill="FFFFFF"/>
        </w:rPr>
        <w:t xml:space="preserve">etrogenesis of Late Triassic </w:t>
      </w:r>
      <w:r w:rsidRPr="00B93DCB">
        <w:rPr>
          <w:rFonts w:eastAsia="宋体"/>
          <w:color w:val="0000FA"/>
          <w:shd w:val="clear" w:color="auto" w:fill="D9D9D9"/>
        </w:rPr>
        <w:t>d</w:t>
      </w:r>
      <w:r w:rsidRPr="00B93DCB">
        <w:rPr>
          <w:rFonts w:eastAsia="宋体"/>
          <w:color w:val="0000FA"/>
          <w:shd w:val="clear" w:color="auto" w:fill="FFFFFF"/>
        </w:rPr>
        <w:t xml:space="preserve">olerite </w:t>
      </w:r>
      <w:r w:rsidRPr="00B93DCB">
        <w:rPr>
          <w:rFonts w:eastAsia="宋体"/>
          <w:color w:val="0000FA"/>
          <w:shd w:val="clear" w:color="auto" w:fill="D9D9D9"/>
        </w:rPr>
        <w:t>d</w:t>
      </w:r>
      <w:r w:rsidRPr="00B93DCB">
        <w:rPr>
          <w:rFonts w:eastAsia="宋体"/>
          <w:color w:val="0000FA"/>
          <w:shd w:val="clear" w:color="auto" w:fill="FFFFFF"/>
        </w:rPr>
        <w:t xml:space="preserve">ikes in the Liaodong Peninsula: </w:t>
      </w:r>
      <w:r w:rsidRPr="00B93DCB">
        <w:rPr>
          <w:rFonts w:eastAsia="宋体"/>
          <w:color w:val="0000FA"/>
          <w:shd w:val="clear" w:color="auto" w:fill="D9D9D9"/>
        </w:rPr>
        <w:t>i</w:t>
      </w:r>
      <w:r w:rsidRPr="00B93DCB">
        <w:rPr>
          <w:rFonts w:eastAsia="宋体"/>
          <w:color w:val="0000FA"/>
          <w:shd w:val="clear" w:color="auto" w:fill="FFFFFF"/>
        </w:rPr>
        <w:t xml:space="preserve">mplications for </w:t>
      </w:r>
      <w:r w:rsidRPr="00B93DCB">
        <w:rPr>
          <w:rFonts w:eastAsia="宋体"/>
          <w:color w:val="0000FA"/>
          <w:shd w:val="clear" w:color="auto" w:fill="D9D9D9"/>
        </w:rPr>
        <w:t>p</w:t>
      </w:r>
      <w:r w:rsidRPr="00B93DCB">
        <w:rPr>
          <w:rFonts w:eastAsia="宋体"/>
          <w:color w:val="0000FA"/>
          <w:shd w:val="clear" w:color="auto" w:fill="FFFFFF"/>
        </w:rPr>
        <w:t xml:space="preserve">ost-collisional </w:t>
      </w:r>
      <w:r w:rsidRPr="00B93DCB">
        <w:rPr>
          <w:rFonts w:eastAsia="宋体"/>
          <w:color w:val="0000FA"/>
          <w:shd w:val="clear" w:color="auto" w:fill="D9D9D9"/>
        </w:rPr>
        <w:t>l</w:t>
      </w:r>
      <w:r w:rsidRPr="00B93DCB">
        <w:rPr>
          <w:rFonts w:eastAsia="宋体"/>
          <w:color w:val="0000FA"/>
          <w:shd w:val="clear" w:color="auto" w:fill="FFFFFF"/>
        </w:rPr>
        <w:t xml:space="preserve">ithosphere </w:t>
      </w:r>
      <w:r w:rsidRPr="00B93DCB">
        <w:rPr>
          <w:rFonts w:eastAsia="宋体"/>
          <w:color w:val="0000FA"/>
          <w:shd w:val="clear" w:color="auto" w:fill="D9D9D9"/>
        </w:rPr>
        <w:t>t</w:t>
      </w:r>
      <w:r w:rsidRPr="00B93DCB">
        <w:rPr>
          <w:rFonts w:eastAsia="宋体"/>
          <w:color w:val="0000FA"/>
          <w:shd w:val="clear" w:color="auto" w:fill="FFFFFF"/>
        </w:rPr>
        <w:t xml:space="preserve">hinning of the </w:t>
      </w:r>
      <w:r w:rsidRPr="00B93DCB">
        <w:rPr>
          <w:rFonts w:eastAsia="宋体"/>
          <w:color w:val="0000FA"/>
          <w:shd w:val="clear" w:color="auto" w:fill="D9D9D9"/>
        </w:rPr>
        <w:t>e</w:t>
      </w:r>
      <w:r w:rsidRPr="00B93DCB">
        <w:rPr>
          <w:rFonts w:eastAsia="宋体"/>
          <w:color w:val="0000FA"/>
          <w:shd w:val="clear" w:color="auto" w:fill="FFFFFF"/>
        </w:rPr>
        <w:t>astern North China Craton[J]. Journal of Petrology, 2007, 48(10): 1973-1997.</w:t>
      </w:r>
      <w:hyperlink r:id="rId58" w:tooltip="自助复核" w:history="1"/>
    </w:p>
    <w:p w14:paraId="1F0EB8CD" w14:textId="65D27F4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[59] ZHU R Z, NI P, WANG G G, et al. Temperature and </w:t>
      </w:r>
      <w:r w:rsidRPr="00B93DCB">
        <w:rPr>
          <w:rFonts w:eastAsia="宋体"/>
          <w:color w:val="0000FA"/>
          <w:shd w:val="clear" w:color="auto" w:fill="D9D9D9"/>
        </w:rPr>
        <w:t>o</w:t>
      </w:r>
      <w:r w:rsidRPr="00B93DCB">
        <w:rPr>
          <w:rFonts w:eastAsia="宋体"/>
          <w:color w:val="0000FA"/>
          <w:shd w:val="clear" w:color="auto" w:fill="FFFFFF"/>
        </w:rPr>
        <w:t xml:space="preserve">xygen </w:t>
      </w:r>
      <w:r w:rsidRPr="00B93DCB">
        <w:rPr>
          <w:rFonts w:eastAsia="宋体"/>
          <w:color w:val="0000FA"/>
          <w:shd w:val="clear" w:color="auto" w:fill="D9D9D9"/>
        </w:rPr>
        <w:t>s</w:t>
      </w:r>
      <w:r w:rsidRPr="00B93DCB">
        <w:rPr>
          <w:rFonts w:eastAsia="宋体"/>
          <w:color w:val="0000FA"/>
          <w:shd w:val="clear" w:color="auto" w:fill="FFFFFF"/>
        </w:rPr>
        <w:t xml:space="preserve">tate of </w:t>
      </w:r>
      <w:r w:rsidRPr="00B93DCB">
        <w:rPr>
          <w:rFonts w:eastAsia="宋体"/>
          <w:color w:val="0000FA"/>
          <w:shd w:val="clear" w:color="auto" w:fill="D9D9D9"/>
        </w:rPr>
        <w:t>k</w:t>
      </w:r>
      <w:r w:rsidRPr="00B93DCB">
        <w:rPr>
          <w:rFonts w:eastAsia="宋体"/>
          <w:color w:val="0000FA"/>
          <w:shd w:val="clear" w:color="auto" w:fill="FFFFFF"/>
        </w:rPr>
        <w:t xml:space="preserve">imberlite </w:t>
      </w:r>
      <w:r w:rsidRPr="00B93DCB">
        <w:rPr>
          <w:rFonts w:eastAsia="宋体"/>
          <w:color w:val="0000FA"/>
          <w:shd w:val="clear" w:color="auto" w:fill="D9D9D9"/>
        </w:rPr>
        <w:t>m</w:t>
      </w:r>
      <w:r w:rsidRPr="00B93DCB">
        <w:rPr>
          <w:rFonts w:eastAsia="宋体"/>
          <w:color w:val="0000FA"/>
          <w:shd w:val="clear" w:color="auto" w:fill="FFFFFF"/>
        </w:rPr>
        <w:t xml:space="preserve">agma from the North China Craton and </w:t>
      </w:r>
      <w:r w:rsidRPr="00B93DCB">
        <w:rPr>
          <w:rFonts w:eastAsia="宋体"/>
          <w:color w:val="0000FA"/>
          <w:shd w:val="clear" w:color="auto" w:fill="D9D9D9"/>
        </w:rPr>
        <w:t>t</w:t>
      </w:r>
      <w:r w:rsidRPr="00B93DCB">
        <w:rPr>
          <w:rFonts w:eastAsia="宋体"/>
          <w:color w:val="0000FA"/>
          <w:shd w:val="clear" w:color="auto" w:fill="FFFFFF"/>
        </w:rPr>
        <w:t xml:space="preserve">heir </w:t>
      </w:r>
      <w:r w:rsidRPr="00B93DCB">
        <w:rPr>
          <w:rFonts w:eastAsia="宋体"/>
          <w:color w:val="0000FA"/>
          <w:shd w:val="clear" w:color="auto" w:fill="D9D9D9"/>
        </w:rPr>
        <w:t>i</w:t>
      </w:r>
      <w:r w:rsidRPr="00B93DCB">
        <w:rPr>
          <w:rFonts w:eastAsia="宋体"/>
          <w:color w:val="0000FA"/>
          <w:shd w:val="clear" w:color="auto" w:fill="FFFFFF"/>
        </w:rPr>
        <w:t xml:space="preserve">mplication for </w:t>
      </w:r>
      <w:r w:rsidRPr="00B93DCB">
        <w:rPr>
          <w:rFonts w:eastAsia="宋体"/>
          <w:color w:val="0000FA"/>
          <w:shd w:val="clear" w:color="auto" w:fill="D9D9D9"/>
        </w:rPr>
        <w:t>d</w:t>
      </w:r>
      <w:r w:rsidRPr="00B93DCB">
        <w:rPr>
          <w:rFonts w:eastAsia="宋体"/>
          <w:color w:val="0000FA"/>
          <w:shd w:val="clear" w:color="auto" w:fill="FFFFFF"/>
        </w:rPr>
        <w:t xml:space="preserve">iamond </w:t>
      </w:r>
      <w:r w:rsidRPr="00B93DCB">
        <w:rPr>
          <w:rFonts w:eastAsia="宋体"/>
          <w:color w:val="0000FA"/>
          <w:shd w:val="clear" w:color="auto" w:fill="D9D9D9"/>
        </w:rPr>
        <w:t>s</w:t>
      </w:r>
      <w:r w:rsidRPr="00B93DCB">
        <w:rPr>
          <w:rFonts w:eastAsia="宋体"/>
          <w:color w:val="0000FA"/>
          <w:shd w:val="clear" w:color="auto" w:fill="FFFFFF"/>
        </w:rPr>
        <w:t xml:space="preserve">urvival[J]. Mineralium Deposita, 2022, </w:t>
      </w:r>
      <w:r w:rsidRPr="00B93DCB">
        <w:rPr>
          <w:rFonts w:eastAsia="宋体"/>
          <w:color w:val="0000FA"/>
          <w:shd w:val="clear" w:color="auto" w:fill="FFCCFF"/>
        </w:rPr>
        <w:t>57</w:t>
      </w:r>
      <w:del w:id="3504" w:author="1001210222 Choi" w:date="2025-12-09T14:48:00Z" w16du:dateUtc="2025-12-09T06:48:00Z">
        <w:r w:rsidRPr="00B93DCB" w:rsidDel="00932BBE">
          <w:rPr>
            <w:rFonts w:eastAsia="宋体"/>
            <w:color w:val="0000FA"/>
            <w:shd w:val="clear" w:color="auto" w:fill="FFCCFF"/>
          </w:rPr>
          <w:delText>(2)</w:delText>
        </w:r>
      </w:del>
      <w:r w:rsidRPr="00B93DCB">
        <w:rPr>
          <w:rFonts w:eastAsia="宋体"/>
          <w:color w:val="0000FA"/>
          <w:shd w:val="clear" w:color="auto" w:fill="FFCCFF"/>
        </w:rPr>
        <w:t>: 301</w:t>
      </w:r>
      <w:r w:rsidRPr="00B93DCB">
        <w:rPr>
          <w:rFonts w:eastAsia="宋体"/>
          <w:color w:val="0000FA"/>
          <w:shd w:val="clear" w:color="auto" w:fill="FFFFFF"/>
        </w:rPr>
        <w:t>-</w:t>
      </w:r>
      <w:r w:rsidRPr="00B93DCB">
        <w:rPr>
          <w:rFonts w:eastAsia="宋体"/>
          <w:color w:val="0000FA"/>
          <w:shd w:val="clear" w:color="auto" w:fill="FFCCFF"/>
        </w:rPr>
        <w:t>318</w:t>
      </w:r>
      <w:r w:rsidRPr="00B93DCB">
        <w:rPr>
          <w:rFonts w:eastAsia="宋体"/>
          <w:color w:val="0000FA"/>
          <w:shd w:val="clear" w:color="auto" w:fill="FFFFFF"/>
        </w:rPr>
        <w:t>.</w:t>
      </w:r>
      <w:hyperlink r:id="rId59" w:tooltip="自助复核" w:history="1"/>
    </w:p>
    <w:p w14:paraId="71A74638" w14:textId="5A1C5C1A"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[60] KANG Y L, SHI Y R, ANDERSON J L, et al. Mesozoic tectono-magmatic evolution of the Tanlu Fault zone and its relationship with the destruction of the North China Craton[J]. International Geology Review, </w:t>
      </w:r>
      <w:del w:id="3505" w:author="1001210222 Choi" w:date="2025-12-09T14:48:00Z" w16du:dateUtc="2025-12-09T06:48:00Z">
        <w:r w:rsidRPr="00B93DCB" w:rsidDel="00932BBE">
          <w:rPr>
            <w:rFonts w:eastAsia="宋体"/>
            <w:color w:val="0000FA"/>
            <w:shd w:val="clear" w:color="auto" w:fill="FFCCFF"/>
          </w:rPr>
          <w:delText>2024</w:delText>
        </w:r>
      </w:del>
      <w:ins w:id="3506" w:author="1001210222 Choi" w:date="2025-12-09T14:48:00Z" w16du:dateUtc="2025-12-09T06:48:00Z">
        <w:r w:rsidR="00932BBE" w:rsidRPr="00B93DCB">
          <w:rPr>
            <w:rFonts w:eastAsia="宋体"/>
            <w:color w:val="0000FA"/>
            <w:shd w:val="clear" w:color="auto" w:fill="FFCCFF"/>
          </w:rPr>
          <w:t>202</w:t>
        </w:r>
        <w:r w:rsidR="00932BBE">
          <w:rPr>
            <w:rFonts w:eastAsia="宋体" w:hint="eastAsia"/>
            <w:color w:val="0000FA"/>
            <w:shd w:val="clear" w:color="auto" w:fill="FFCCFF"/>
          </w:rPr>
          <w:t>3</w:t>
        </w:r>
      </w:ins>
      <w:r w:rsidRPr="00B93DCB">
        <w:rPr>
          <w:rFonts w:eastAsia="宋体"/>
          <w:color w:val="0000FA"/>
          <w:shd w:val="clear" w:color="auto" w:fill="FFFFFF"/>
        </w:rPr>
        <w:t>, 66(11): 2001-2030.</w:t>
      </w:r>
      <w:hyperlink r:id="rId60" w:tooltip="自助复核" w:history="1"/>
    </w:p>
    <w:p w14:paraId="59A3806D" w14:textId="62263667"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[61] XU Y G, LI H Y, PANG C J, et al. On the timing and duration of the destruction of the North China Craton[J].</w:t>
      </w:r>
      <w:r w:rsidRPr="00B93DCB">
        <w:rPr>
          <w:rFonts w:eastAsia="宋体"/>
          <w:color w:val="0000FA"/>
          <w:shd w:val="clear" w:color="auto" w:fill="FFCCFF"/>
        </w:rPr>
        <w:t xml:space="preserve"> Chinese</w:t>
      </w:r>
      <w:r w:rsidRPr="00B93DCB">
        <w:rPr>
          <w:rFonts w:eastAsia="宋体"/>
          <w:color w:val="0000FA"/>
          <w:shd w:val="clear" w:color="auto" w:fill="FFFFFF"/>
        </w:rPr>
        <w:t xml:space="preserve"> Science Bulletin, 2009, 54(19): 3379-3396.</w:t>
      </w:r>
      <w:hyperlink r:id="rId61" w:tooltip="自助复核" w:history="1"/>
    </w:p>
    <w:p w14:paraId="65E49F17" w14:textId="537A59A6"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[62] ZHANG S H, ZHAO Y, SONG B, et al. Contrasting Late Carboniferous and Late Permian</w:t>
      </w:r>
      <w:r w:rsidRPr="00B93DCB">
        <w:rPr>
          <w:rFonts w:eastAsia="宋体"/>
          <w:color w:val="0000FA"/>
          <w:shd w:val="clear" w:color="auto" w:fill="FFCCFF"/>
        </w:rPr>
        <w:t>-</w:t>
      </w:r>
      <w:r w:rsidRPr="00B93DCB">
        <w:rPr>
          <w:rFonts w:eastAsia="宋体"/>
          <w:color w:val="0000FA"/>
          <w:shd w:val="clear" w:color="auto" w:fill="FFFFFF"/>
        </w:rPr>
        <w:t xml:space="preserve">Middle Triassic </w:t>
      </w:r>
      <w:r w:rsidRPr="00B93DCB">
        <w:rPr>
          <w:rFonts w:eastAsia="宋体"/>
          <w:color w:val="0000FA"/>
          <w:shd w:val="clear" w:color="auto" w:fill="D9D9D9"/>
        </w:rPr>
        <w:t>i</w:t>
      </w:r>
      <w:r w:rsidRPr="00B93DCB">
        <w:rPr>
          <w:rFonts w:eastAsia="宋体"/>
          <w:color w:val="0000FA"/>
          <w:shd w:val="clear" w:color="auto" w:fill="FFFFFF"/>
        </w:rPr>
        <w:t xml:space="preserve">ntrusive </w:t>
      </w:r>
      <w:r w:rsidRPr="00B93DCB">
        <w:rPr>
          <w:rFonts w:eastAsia="宋体"/>
          <w:color w:val="0000FA"/>
          <w:shd w:val="clear" w:color="auto" w:fill="D9D9D9"/>
        </w:rPr>
        <w:t>s</w:t>
      </w:r>
      <w:r w:rsidRPr="00B93DCB">
        <w:rPr>
          <w:rFonts w:eastAsia="宋体"/>
          <w:color w:val="0000FA"/>
          <w:shd w:val="clear" w:color="auto" w:fill="FFFFFF"/>
        </w:rPr>
        <w:t xml:space="preserve">uites from the </w:t>
      </w:r>
      <w:r w:rsidRPr="00B93DCB">
        <w:rPr>
          <w:rFonts w:eastAsia="宋体"/>
          <w:color w:val="0000FA"/>
          <w:shd w:val="clear" w:color="auto" w:fill="D9D9D9"/>
        </w:rPr>
        <w:t>n</w:t>
      </w:r>
      <w:r w:rsidRPr="00B93DCB">
        <w:rPr>
          <w:rFonts w:eastAsia="宋体"/>
          <w:color w:val="0000FA"/>
          <w:shd w:val="clear" w:color="auto" w:fill="FFFFFF"/>
        </w:rPr>
        <w:t xml:space="preserve">orthern </w:t>
      </w:r>
      <w:r w:rsidRPr="00B93DCB">
        <w:rPr>
          <w:rFonts w:eastAsia="宋体"/>
          <w:color w:val="0000FA"/>
          <w:shd w:val="clear" w:color="auto" w:fill="D9D9D9"/>
        </w:rPr>
        <w:t>m</w:t>
      </w:r>
      <w:r w:rsidRPr="00B93DCB">
        <w:rPr>
          <w:rFonts w:eastAsia="宋体"/>
          <w:color w:val="0000FA"/>
          <w:shd w:val="clear" w:color="auto" w:fill="FFFFFF"/>
        </w:rPr>
        <w:t xml:space="preserve">argin of the North China Craton: Geochronology, </w:t>
      </w:r>
      <w:r w:rsidRPr="00B93DCB">
        <w:rPr>
          <w:rFonts w:eastAsia="宋体"/>
          <w:color w:val="0000FA"/>
          <w:shd w:val="clear" w:color="auto" w:fill="D9D9D9"/>
        </w:rPr>
        <w:t>p</w:t>
      </w:r>
      <w:r w:rsidRPr="00B93DCB">
        <w:rPr>
          <w:rFonts w:eastAsia="宋体"/>
          <w:color w:val="0000FA"/>
          <w:shd w:val="clear" w:color="auto" w:fill="FFFFFF"/>
        </w:rPr>
        <w:t xml:space="preserve">etrogenesis, and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i</w:t>
      </w:r>
      <w:r w:rsidRPr="00B93DCB">
        <w:rPr>
          <w:rFonts w:eastAsia="宋体"/>
          <w:color w:val="0000FA"/>
          <w:shd w:val="clear" w:color="auto" w:fill="FFFFFF"/>
        </w:rPr>
        <w:t xml:space="preserve">mplications[J]. </w:t>
      </w:r>
      <w:r w:rsidRPr="00B93DCB">
        <w:rPr>
          <w:rFonts w:eastAsia="宋体"/>
          <w:color w:val="0000FA"/>
          <w:shd w:val="clear" w:color="auto" w:fill="FFCCFF"/>
        </w:rPr>
        <w:t>Geological Society of America</w:t>
      </w:r>
      <w:r w:rsidRPr="00B93DCB">
        <w:rPr>
          <w:rFonts w:eastAsia="宋体"/>
          <w:color w:val="0000FA"/>
          <w:shd w:val="clear" w:color="auto" w:fill="FFFFFF"/>
        </w:rPr>
        <w:t xml:space="preserve"> Bulletin, </w:t>
      </w:r>
      <w:del w:id="3507" w:author="1001210222 Choi" w:date="2025-12-09T14:49:00Z" w16du:dateUtc="2025-12-09T06:49:00Z">
        <w:r w:rsidRPr="00B93DCB" w:rsidDel="00932BBE">
          <w:rPr>
            <w:rFonts w:eastAsia="宋体"/>
            <w:color w:val="0000FA"/>
            <w:shd w:val="clear" w:color="auto" w:fill="FFCCFF"/>
          </w:rPr>
          <w:delText>2006</w:delText>
        </w:r>
      </w:del>
      <w:ins w:id="3508" w:author="1001210222 Choi" w:date="2025-12-09T14:49:00Z" w16du:dateUtc="2025-12-09T06:49:00Z">
        <w:r w:rsidR="00932BBE" w:rsidRPr="00B93DCB">
          <w:rPr>
            <w:rFonts w:eastAsia="宋体"/>
            <w:color w:val="0000FA"/>
            <w:shd w:val="clear" w:color="auto" w:fill="FFCCFF"/>
          </w:rPr>
          <w:t>200</w:t>
        </w:r>
        <w:r w:rsidR="00932BBE">
          <w:rPr>
            <w:rFonts w:eastAsia="宋体" w:hint="eastAsia"/>
            <w:color w:val="0000FA"/>
            <w:shd w:val="clear" w:color="auto" w:fill="FFCCFF"/>
          </w:rPr>
          <w:t>9</w:t>
        </w:r>
      </w:ins>
      <w:del w:id="3509" w:author="1001210222 Choi" w:date="2025-12-09T14:49:00Z" w16du:dateUtc="2025-12-09T06:49:00Z">
        <w:r w:rsidRPr="00B93DCB" w:rsidDel="00932BBE">
          <w:rPr>
            <w:rFonts w:eastAsia="宋体"/>
            <w:color w:val="0000FA"/>
            <w:shd w:val="clear" w:color="auto" w:fill="FFFFFF"/>
          </w:rPr>
          <w:delText xml:space="preserve">, </w:delText>
        </w:r>
        <w:r w:rsidRPr="00B93DCB" w:rsidDel="00932BBE">
          <w:rPr>
            <w:rFonts w:eastAsia="宋体"/>
            <w:color w:val="0000FA"/>
            <w:shd w:val="clear" w:color="auto" w:fill="FFCCFF"/>
          </w:rPr>
          <w:delText>preprint</w:delText>
        </w:r>
        <w:r w:rsidRPr="00B93DCB" w:rsidDel="00932BBE">
          <w:rPr>
            <w:rFonts w:eastAsia="宋体"/>
            <w:color w:val="0000FA"/>
            <w:shd w:val="clear" w:color="auto" w:fill="FFFFFF"/>
          </w:rPr>
          <w:delText>(</w:delText>
        </w:r>
        <w:r w:rsidRPr="00B93DCB" w:rsidDel="00932BBE">
          <w:rPr>
            <w:rFonts w:eastAsia="宋体"/>
            <w:color w:val="0000FA"/>
            <w:shd w:val="clear" w:color="auto" w:fill="FFCCFF"/>
          </w:rPr>
          <w:delText>2007</w:delText>
        </w:r>
        <w:r w:rsidRPr="00B93DCB" w:rsidDel="00932BBE">
          <w:rPr>
            <w:rFonts w:eastAsia="宋体"/>
            <w:color w:val="0000FA"/>
            <w:shd w:val="clear" w:color="auto" w:fill="FFFFFF"/>
          </w:rPr>
          <w:delText>): 1</w:delText>
        </w:r>
      </w:del>
      <w:ins w:id="3510" w:author="1001210222 Choi" w:date="2025-12-09T14:50:00Z" w16du:dateUtc="2025-12-09T06:50:00Z">
        <w:r w:rsidR="00932BBE">
          <w:rPr>
            <w:rFonts w:eastAsia="宋体" w:hint="eastAsia"/>
            <w:color w:val="0000FA"/>
            <w:shd w:val="clear" w:color="auto" w:fill="FFFFFF"/>
          </w:rPr>
          <w:t>, 121(1</w:t>
        </w:r>
      </w:ins>
      <w:ins w:id="3511" w:author="1001210222 Choi" w:date="2025-12-09T15:01:00Z" w16du:dateUtc="2025-12-09T07:01:00Z">
        <w:r w:rsidR="000503D5">
          <w:rPr>
            <w:rFonts w:eastAsia="宋体" w:hint="eastAsia"/>
            <w:color w:val="0000FA"/>
            <w:shd w:val="clear" w:color="auto" w:fill="FFFFFF"/>
          </w:rPr>
          <w:t>/</w:t>
        </w:r>
      </w:ins>
      <w:ins w:id="3512" w:author="1001210222 Choi" w:date="2025-12-09T14:50:00Z" w16du:dateUtc="2025-12-09T06:50:00Z">
        <w:r w:rsidR="00932BBE">
          <w:rPr>
            <w:rFonts w:eastAsia="宋体" w:hint="eastAsia"/>
            <w:color w:val="0000FA"/>
            <w:shd w:val="clear" w:color="auto" w:fill="FFFFFF"/>
          </w:rPr>
          <w:t>2): 181-200</w:t>
        </w:r>
      </w:ins>
      <w:r w:rsidRPr="00932BBE">
        <w:rPr>
          <w:rFonts w:eastAsia="宋体"/>
          <w:color w:val="0000FA"/>
          <w:shd w:val="clear" w:color="auto" w:fill="FFCCFF"/>
        </w:rPr>
        <w:t>.</w:t>
      </w:r>
      <w:hyperlink r:id="rId62" w:tooltip="自助复核" w:history="1"/>
    </w:p>
    <w:p w14:paraId="51886F22" w14:textId="7186D7A0"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[63] LI J, WANG K</w:t>
      </w:r>
      <w:del w:id="3513" w:author="1001210222 Choi" w:date="2025-12-09T14:49:00Z" w16du:dateUtc="2025-12-09T06:49:00Z">
        <w:r w:rsidRPr="00B93DCB" w:rsidDel="00932BBE">
          <w:rPr>
            <w:rFonts w:eastAsia="宋体"/>
            <w:color w:val="0000FA"/>
            <w:shd w:val="clear" w:color="auto" w:fill="FFCCFF"/>
          </w:rPr>
          <w:delText>-</w:delText>
        </w:r>
      </w:del>
      <w:ins w:id="3514" w:author="1001210222 Choi" w:date="2025-12-09T14:49:00Z" w16du:dateUtc="2025-12-09T06:49:00Z">
        <w:r w:rsidR="00932BBE">
          <w:rPr>
            <w:rFonts w:eastAsia="宋体" w:hint="eastAsia"/>
            <w:color w:val="0000FA"/>
            <w:shd w:val="clear" w:color="auto" w:fill="FFCCFF"/>
          </w:rPr>
          <w:t xml:space="preserve"> </w:t>
        </w:r>
      </w:ins>
      <w:r w:rsidRPr="00B93DCB">
        <w:rPr>
          <w:rFonts w:eastAsia="宋体"/>
          <w:color w:val="0000FA"/>
          <w:shd w:val="clear" w:color="auto" w:fill="FFFFFF"/>
        </w:rPr>
        <w:t>Y, CAI W</w:t>
      </w:r>
      <w:del w:id="3515" w:author="1001210222 Choi" w:date="2025-12-09T14:49:00Z" w16du:dateUtc="2025-12-09T06:49:00Z">
        <w:r w:rsidRPr="00B93DCB" w:rsidDel="00932BBE">
          <w:rPr>
            <w:rFonts w:eastAsia="宋体"/>
            <w:color w:val="0000FA"/>
            <w:shd w:val="clear" w:color="auto" w:fill="FFCCFF"/>
          </w:rPr>
          <w:delText>-</w:delText>
        </w:r>
      </w:del>
      <w:ins w:id="3516" w:author="1001210222 Choi" w:date="2025-12-09T14:49:00Z" w16du:dateUtc="2025-12-09T06:49:00Z">
        <w:r w:rsidR="00932BBE">
          <w:rPr>
            <w:rFonts w:eastAsia="宋体" w:hint="eastAsia"/>
            <w:color w:val="0000FA"/>
            <w:shd w:val="clear" w:color="auto" w:fill="FFCCFF"/>
          </w:rPr>
          <w:t xml:space="preserve"> </w:t>
        </w:r>
      </w:ins>
      <w:r w:rsidRPr="00B93DCB">
        <w:rPr>
          <w:rFonts w:eastAsia="宋体"/>
          <w:color w:val="0000FA"/>
          <w:shd w:val="clear" w:color="auto" w:fill="FFFFFF"/>
        </w:rPr>
        <w:t xml:space="preserve">Y, et al. Triassic </w:t>
      </w:r>
      <w:r w:rsidRPr="00B93DCB">
        <w:rPr>
          <w:rFonts w:eastAsia="宋体"/>
          <w:color w:val="0000FA"/>
          <w:shd w:val="clear" w:color="auto" w:fill="D9D9D9"/>
        </w:rPr>
        <w:t>g</w:t>
      </w:r>
      <w:r w:rsidRPr="00B93DCB">
        <w:rPr>
          <w:rFonts w:eastAsia="宋体"/>
          <w:color w:val="0000FA"/>
          <w:shd w:val="clear" w:color="auto" w:fill="FFFFFF"/>
        </w:rPr>
        <w:t>old-</w:t>
      </w:r>
      <w:r w:rsidRPr="00B93DCB">
        <w:rPr>
          <w:rFonts w:eastAsia="宋体"/>
          <w:color w:val="0000FA"/>
          <w:shd w:val="clear" w:color="auto" w:fill="D9D9D9"/>
        </w:rPr>
        <w:t>s</w:t>
      </w:r>
      <w:r w:rsidRPr="00B93DCB">
        <w:rPr>
          <w:rFonts w:eastAsia="宋体"/>
          <w:color w:val="0000FA"/>
          <w:shd w:val="clear" w:color="auto" w:fill="FFFFFF"/>
        </w:rPr>
        <w:t xml:space="preserve">ilver </w:t>
      </w:r>
      <w:r w:rsidRPr="00B93DCB">
        <w:rPr>
          <w:rFonts w:eastAsia="宋体"/>
          <w:color w:val="0000FA"/>
          <w:shd w:val="clear" w:color="auto" w:fill="D9D9D9"/>
        </w:rPr>
        <w:t>m</w:t>
      </w:r>
      <w:r w:rsidRPr="00B93DCB">
        <w:rPr>
          <w:rFonts w:eastAsia="宋体"/>
          <w:color w:val="0000FA"/>
          <w:shd w:val="clear" w:color="auto" w:fill="FFFFFF"/>
        </w:rPr>
        <w:t xml:space="preserve">etallogenesis in Qingchengzi </w:t>
      </w:r>
      <w:r w:rsidRPr="00B93DCB">
        <w:rPr>
          <w:rFonts w:eastAsia="宋体"/>
          <w:color w:val="0000FA"/>
          <w:shd w:val="clear" w:color="auto" w:fill="D9D9D9"/>
        </w:rPr>
        <w:t>o</w:t>
      </w:r>
      <w:r w:rsidRPr="00B93DCB">
        <w:rPr>
          <w:rFonts w:eastAsia="宋体"/>
          <w:color w:val="0000FA"/>
          <w:shd w:val="clear" w:color="auto" w:fill="FFFFFF"/>
        </w:rPr>
        <w:t xml:space="preserve">refield, North China Craton: Perspective from </w:t>
      </w:r>
      <w:r w:rsidRPr="00B93DCB">
        <w:rPr>
          <w:rFonts w:eastAsia="宋体"/>
          <w:color w:val="0000FA"/>
          <w:shd w:val="clear" w:color="auto" w:fill="D9D9D9"/>
        </w:rPr>
        <w:t>f</w:t>
      </w:r>
      <w:r w:rsidRPr="00B93DCB">
        <w:rPr>
          <w:rFonts w:eastAsia="宋体"/>
          <w:color w:val="0000FA"/>
          <w:shd w:val="clear" w:color="auto" w:fill="FFFFFF"/>
        </w:rPr>
        <w:t xml:space="preserve">luid </w:t>
      </w:r>
      <w:r w:rsidRPr="00B93DCB">
        <w:rPr>
          <w:rFonts w:eastAsia="宋体"/>
          <w:color w:val="0000FA"/>
          <w:shd w:val="clear" w:color="auto" w:fill="D9D9D9"/>
        </w:rPr>
        <w:t>i</w:t>
      </w:r>
      <w:r w:rsidRPr="00B93DCB">
        <w:rPr>
          <w:rFonts w:eastAsia="宋体"/>
          <w:color w:val="0000FA"/>
          <w:shd w:val="clear" w:color="auto" w:fill="FFFFFF"/>
        </w:rPr>
        <w:t>nclusions, REE and H</w:t>
      </w:r>
      <w:r w:rsidRPr="00B804E8">
        <w:rPr>
          <w:rFonts w:eastAsia="宋体"/>
          <w:color w:val="0000FA"/>
          <w:shd w:val="clear" w:color="auto" w:fill="FFCCFF"/>
        </w:rPr>
        <w:t>–</w:t>
      </w:r>
      <w:r w:rsidRPr="00B93DCB">
        <w:rPr>
          <w:rFonts w:eastAsia="宋体"/>
          <w:color w:val="0000FA"/>
          <w:shd w:val="clear" w:color="auto" w:fill="FFFFFF"/>
        </w:rPr>
        <w:t>O</w:t>
      </w:r>
      <w:r w:rsidRPr="00B804E8">
        <w:rPr>
          <w:rFonts w:eastAsia="宋体"/>
          <w:color w:val="0000FA"/>
          <w:shd w:val="clear" w:color="auto" w:fill="FFCCFF"/>
        </w:rPr>
        <w:t>–</w:t>
      </w:r>
      <w:r w:rsidRPr="00B93DCB">
        <w:rPr>
          <w:rFonts w:eastAsia="宋体"/>
          <w:color w:val="0000FA"/>
          <w:shd w:val="clear" w:color="auto" w:fill="FFFFFF"/>
        </w:rPr>
        <w:t>S</w:t>
      </w:r>
      <w:r w:rsidRPr="00B804E8">
        <w:rPr>
          <w:rFonts w:eastAsia="宋体"/>
          <w:color w:val="0000FA"/>
          <w:shd w:val="clear" w:color="auto" w:fill="FFCCFF"/>
        </w:rPr>
        <w:t>–</w:t>
      </w:r>
      <w:r w:rsidRPr="00B93DCB">
        <w:rPr>
          <w:rFonts w:eastAsia="宋体"/>
          <w:color w:val="0000FA"/>
          <w:shd w:val="clear" w:color="auto" w:fill="FFFFFF"/>
        </w:rPr>
        <w:t xml:space="preserve">Pb </w:t>
      </w:r>
      <w:r w:rsidRPr="00B93DCB">
        <w:rPr>
          <w:rFonts w:eastAsia="宋体"/>
          <w:color w:val="0000FA"/>
          <w:shd w:val="clear" w:color="auto" w:fill="D9D9D9"/>
        </w:rPr>
        <w:t>i</w:t>
      </w:r>
      <w:r w:rsidRPr="00B93DCB">
        <w:rPr>
          <w:rFonts w:eastAsia="宋体"/>
          <w:color w:val="0000FA"/>
          <w:shd w:val="clear" w:color="auto" w:fill="FFFFFF"/>
        </w:rPr>
        <w:t xml:space="preserve">sotope </w:t>
      </w:r>
      <w:r w:rsidRPr="00B93DCB">
        <w:rPr>
          <w:rFonts w:eastAsia="宋体"/>
          <w:color w:val="0000FA"/>
          <w:shd w:val="clear" w:color="auto" w:fill="D9D9D9"/>
        </w:rPr>
        <w:t>s</w:t>
      </w:r>
      <w:r w:rsidRPr="00B93DCB">
        <w:rPr>
          <w:rFonts w:eastAsia="宋体"/>
          <w:color w:val="0000FA"/>
          <w:shd w:val="clear" w:color="auto" w:fill="FFFFFF"/>
        </w:rPr>
        <w:t xml:space="preserve">ystematics[J]. Ore Geology Reviews, 2020, </w:t>
      </w:r>
      <w:r w:rsidRPr="00B93DCB">
        <w:rPr>
          <w:rFonts w:eastAsia="宋体"/>
          <w:color w:val="0000FA"/>
          <w:shd w:val="clear" w:color="auto" w:fill="FFCCFF"/>
        </w:rPr>
        <w:t>121: 103567</w:t>
      </w:r>
      <w:r w:rsidRPr="00B93DCB">
        <w:rPr>
          <w:rFonts w:eastAsia="宋体"/>
          <w:color w:val="0000FA"/>
          <w:shd w:val="clear" w:color="auto" w:fill="FFFFFF"/>
        </w:rPr>
        <w:t>.</w:t>
      </w:r>
      <w:hyperlink r:id="rId63" w:tooltip="自助复核" w:history="1"/>
    </w:p>
    <w:p w14:paraId="4D80EF70" w14:textId="773A7C0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[64] SUN J Y, CUI J W, WANG X L, et al. Intracontinental Mesozoic </w:t>
      </w:r>
      <w:r w:rsidRPr="00B93DCB">
        <w:rPr>
          <w:rFonts w:eastAsia="宋体"/>
          <w:color w:val="0000FA"/>
          <w:shd w:val="clear" w:color="auto" w:fill="D9D9D9"/>
        </w:rPr>
        <w:t>c</w:t>
      </w:r>
      <w:r w:rsidRPr="00B93DCB">
        <w:rPr>
          <w:rFonts w:eastAsia="宋体"/>
          <w:color w:val="0000FA"/>
          <w:shd w:val="clear" w:color="auto" w:fill="FFFFFF"/>
        </w:rPr>
        <w:t xml:space="preserve">omposite </w:t>
      </w:r>
      <w:r w:rsidRPr="00B93DCB">
        <w:rPr>
          <w:rFonts w:eastAsia="宋体"/>
          <w:color w:val="0000FA"/>
          <w:shd w:val="clear" w:color="auto" w:fill="D9D9D9"/>
        </w:rPr>
        <w:t>m</w:t>
      </w:r>
      <w:r w:rsidRPr="00B93DCB">
        <w:rPr>
          <w:rFonts w:eastAsia="宋体"/>
          <w:color w:val="0000FA"/>
          <w:shd w:val="clear" w:color="auto" w:fill="FFFFFF"/>
        </w:rPr>
        <w:t xml:space="preserve">agmatism in </w:t>
      </w:r>
      <w:r w:rsidRPr="00B93DCB">
        <w:rPr>
          <w:rFonts w:eastAsia="宋体"/>
          <w:color w:val="0000FA"/>
          <w:shd w:val="clear" w:color="auto" w:fill="D9D9D9"/>
        </w:rPr>
        <w:t>c</w:t>
      </w:r>
      <w:r w:rsidRPr="00B93DCB">
        <w:rPr>
          <w:rFonts w:eastAsia="宋体"/>
          <w:color w:val="0000FA"/>
          <w:shd w:val="clear" w:color="auto" w:fill="FFFFFF"/>
        </w:rPr>
        <w:t>entral North China Craton</w:t>
      </w:r>
      <w:r w:rsidRPr="00B93DCB">
        <w:rPr>
          <w:rFonts w:eastAsia="宋体"/>
          <w:color w:val="0000FA"/>
          <w:shd w:val="clear" w:color="auto" w:fill="FFCCFF"/>
        </w:rPr>
        <w:t xml:space="preserve">: </w:t>
      </w:r>
      <w:r w:rsidRPr="00B93DCB">
        <w:rPr>
          <w:rFonts w:eastAsia="宋体"/>
          <w:color w:val="0000FA"/>
          <w:shd w:val="clear" w:color="auto" w:fill="D9D9D9"/>
        </w:rPr>
        <w:t>a</w:t>
      </w:r>
      <w:r w:rsidRPr="00B93DCB">
        <w:rPr>
          <w:rFonts w:eastAsia="宋体"/>
          <w:color w:val="0000FA"/>
          <w:shd w:val="clear" w:color="auto" w:fill="FFFFFF"/>
        </w:rPr>
        <w:t xml:space="preserve">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r</w:t>
      </w:r>
      <w:r w:rsidRPr="00B93DCB">
        <w:rPr>
          <w:rFonts w:eastAsia="宋体"/>
          <w:color w:val="0000FA"/>
          <w:shd w:val="clear" w:color="auto" w:fill="FFFFFF"/>
        </w:rPr>
        <w:t xml:space="preserve">esponse to the </w:t>
      </w:r>
      <w:r w:rsidRPr="00B93DCB">
        <w:rPr>
          <w:rFonts w:eastAsia="宋体"/>
          <w:color w:val="0000FA"/>
          <w:shd w:val="clear" w:color="auto" w:fill="D9D9D9"/>
        </w:rPr>
        <w:t>w</w:t>
      </w:r>
      <w:r w:rsidRPr="00B93DCB">
        <w:rPr>
          <w:rFonts w:eastAsia="宋体"/>
          <w:color w:val="0000FA"/>
          <w:shd w:val="clear" w:color="auto" w:fill="FFFFFF"/>
        </w:rPr>
        <w:t xml:space="preserve">estward </w:t>
      </w:r>
      <w:r w:rsidRPr="00B93DCB">
        <w:rPr>
          <w:rFonts w:eastAsia="宋体"/>
          <w:color w:val="0000FA"/>
          <w:shd w:val="clear" w:color="auto" w:fill="D9D9D9"/>
        </w:rPr>
        <w:t>s</w:t>
      </w:r>
      <w:r w:rsidRPr="00B93DCB">
        <w:rPr>
          <w:rFonts w:eastAsia="宋体"/>
          <w:color w:val="0000FA"/>
          <w:shd w:val="clear" w:color="auto" w:fill="FFFFFF"/>
        </w:rPr>
        <w:t xml:space="preserve">ubduction of the </w:t>
      </w:r>
      <w:r w:rsidRPr="00B93DCB">
        <w:rPr>
          <w:rFonts w:eastAsia="宋体"/>
          <w:color w:val="0000FA"/>
          <w:shd w:val="clear" w:color="auto" w:fill="D9D9D9"/>
        </w:rPr>
        <w:t>p</w:t>
      </w:r>
      <w:r w:rsidRPr="00B93DCB">
        <w:rPr>
          <w:rFonts w:eastAsia="宋体"/>
          <w:color w:val="0000FA"/>
          <w:shd w:val="clear" w:color="auto" w:fill="FFFFFF"/>
        </w:rPr>
        <w:t>aleo</w:t>
      </w:r>
      <w:r w:rsidRPr="00B93DCB">
        <w:rPr>
          <w:rFonts w:eastAsia="宋体"/>
          <w:color w:val="0000FA"/>
          <w:shd w:val="clear" w:color="auto" w:fill="FFCCFF"/>
        </w:rPr>
        <w:t>-</w:t>
      </w:r>
      <w:r w:rsidRPr="00B93DCB">
        <w:rPr>
          <w:rFonts w:eastAsia="宋体"/>
          <w:color w:val="0000FA"/>
          <w:shd w:val="clear" w:color="auto" w:fill="FFFFFF"/>
        </w:rPr>
        <w:t xml:space="preserve">Pacific </w:t>
      </w:r>
      <w:r w:rsidRPr="00B93DCB">
        <w:rPr>
          <w:rFonts w:eastAsia="宋体"/>
          <w:color w:val="0000FA"/>
          <w:shd w:val="clear" w:color="auto" w:fill="D9D9D9"/>
        </w:rPr>
        <w:t>p</w:t>
      </w:r>
      <w:r w:rsidRPr="00B93DCB">
        <w:rPr>
          <w:rFonts w:eastAsia="宋体"/>
          <w:color w:val="0000FA"/>
          <w:shd w:val="clear" w:color="auto" w:fill="FFFFFF"/>
        </w:rPr>
        <w:t xml:space="preserve">late[J]. Geological Journal, </w:t>
      </w:r>
      <w:del w:id="3517" w:author="1001210222 Choi" w:date="2025-12-09T14:51:00Z" w16du:dateUtc="2025-12-09T06:51:00Z">
        <w:r w:rsidRPr="00B93DCB" w:rsidDel="00C1257F">
          <w:rPr>
            <w:rFonts w:eastAsia="宋体"/>
            <w:color w:val="0000FA"/>
            <w:shd w:val="clear" w:color="auto" w:fill="FFCCFF"/>
          </w:rPr>
          <w:delText>2025</w:delText>
        </w:r>
      </w:del>
      <w:ins w:id="3518" w:author="1001210222 Choi" w:date="2025-12-09T14:51:00Z" w16du:dateUtc="2025-12-09T06:51:00Z">
        <w:r w:rsidR="00C1257F" w:rsidRPr="00B93DCB">
          <w:rPr>
            <w:rFonts w:eastAsia="宋体"/>
            <w:color w:val="0000FA"/>
            <w:shd w:val="clear" w:color="auto" w:fill="FFCCFF"/>
          </w:rPr>
          <w:t>202</w:t>
        </w:r>
        <w:r w:rsidR="00C1257F">
          <w:rPr>
            <w:rFonts w:eastAsia="宋体" w:hint="eastAsia"/>
            <w:color w:val="0000FA"/>
            <w:shd w:val="clear" w:color="auto" w:fill="FFCCFF"/>
          </w:rPr>
          <w:t>4</w:t>
        </w:r>
      </w:ins>
      <w:r w:rsidRPr="00B93DCB">
        <w:rPr>
          <w:rFonts w:eastAsia="宋体"/>
          <w:color w:val="0000FA"/>
          <w:shd w:val="clear" w:color="auto" w:fill="FFFFFF"/>
        </w:rPr>
        <w:t>, 60(4): 844-870.</w:t>
      </w:r>
      <w:hyperlink r:id="rId64" w:tooltip="自助复核" w:history="1"/>
    </w:p>
    <w:p w14:paraId="2A2C2483" w14:textId="5CEC62B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[65] TIAN H S, VAN LOON A J, WANG H L, et al. Seismites in the Dasheng Group: New evidence of strong tectonic and earthquake activities of the Tanlu Fault Zone[J]. Science China Earth Sciences, </w:t>
      </w:r>
      <w:del w:id="3519" w:author="1001210222 Choi" w:date="2025-12-09T14:51:00Z" w16du:dateUtc="2025-12-09T06:51:00Z">
        <w:r w:rsidRPr="00B93DCB" w:rsidDel="00C1257F">
          <w:rPr>
            <w:rFonts w:eastAsia="宋体"/>
            <w:color w:val="0000FA"/>
            <w:shd w:val="clear" w:color="auto" w:fill="FFCCFF"/>
          </w:rPr>
          <w:delText>2016</w:delText>
        </w:r>
      </w:del>
      <w:ins w:id="3520" w:author="1001210222 Choi" w:date="2025-12-09T14:51:00Z" w16du:dateUtc="2025-12-09T06:51:00Z">
        <w:r w:rsidR="00C1257F" w:rsidRPr="00B93DCB">
          <w:rPr>
            <w:rFonts w:eastAsia="宋体"/>
            <w:color w:val="0000FA"/>
            <w:shd w:val="clear" w:color="auto" w:fill="FFCCFF"/>
          </w:rPr>
          <w:t>201</w:t>
        </w:r>
        <w:r w:rsidR="00C1257F">
          <w:rPr>
            <w:rFonts w:eastAsia="宋体" w:hint="eastAsia"/>
            <w:color w:val="0000FA"/>
            <w:shd w:val="clear" w:color="auto" w:fill="FFCCFF"/>
          </w:rPr>
          <w:t>5</w:t>
        </w:r>
      </w:ins>
      <w:r w:rsidRPr="00B93DCB">
        <w:rPr>
          <w:rFonts w:eastAsia="宋体"/>
          <w:color w:val="0000FA"/>
          <w:shd w:val="clear" w:color="auto" w:fill="FFFFFF"/>
        </w:rPr>
        <w:t>, 59(3): 601-618.</w:t>
      </w:r>
      <w:hyperlink r:id="rId65" w:tooltip="自助复核" w:history="1"/>
    </w:p>
    <w:p w14:paraId="595C0A7B" w14:textId="0730DB13"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[66] YU B, ZENG Q D, FRIMMEL H E, et al. Spatio-temporal fluid evolution of gold deposit in the Jiaodong Peninsula, China: </w:t>
      </w:r>
      <w:r w:rsidRPr="00B93DCB">
        <w:rPr>
          <w:rFonts w:eastAsia="宋体"/>
          <w:color w:val="0000FA"/>
          <w:shd w:val="clear" w:color="auto" w:fill="D9D9D9"/>
        </w:rPr>
        <w:t>a</w:t>
      </w:r>
      <w:r w:rsidRPr="00B93DCB">
        <w:rPr>
          <w:rFonts w:eastAsia="宋体"/>
          <w:color w:val="0000FA"/>
          <w:shd w:val="clear" w:color="auto" w:fill="FFFFFF"/>
        </w:rPr>
        <w:t xml:space="preserve"> case study of the giant Xiling deposit[J]. Journal of Geochemical Exploration, 2024, </w:t>
      </w:r>
      <w:r w:rsidRPr="00B93DCB">
        <w:rPr>
          <w:rFonts w:eastAsia="宋体"/>
          <w:color w:val="0000FA"/>
          <w:shd w:val="clear" w:color="auto" w:fill="FFCCFF"/>
        </w:rPr>
        <w:t>260</w:t>
      </w:r>
      <w:r w:rsidRPr="00B93DCB">
        <w:rPr>
          <w:rFonts w:eastAsia="宋体"/>
          <w:color w:val="0000FA"/>
          <w:shd w:val="clear" w:color="auto" w:fill="FFFFFF"/>
        </w:rPr>
        <w:t>: 107455</w:t>
      </w:r>
      <w:r w:rsidRPr="00B93DCB">
        <w:rPr>
          <w:rFonts w:eastAsia="宋体"/>
          <w:color w:val="0000FA"/>
          <w:shd w:val="clear" w:color="auto" w:fill="FFCCFF"/>
        </w:rPr>
        <w:t>.</w:t>
      </w:r>
      <w:hyperlink r:id="rId66" w:tooltip="自助复核" w:history="1"/>
    </w:p>
    <w:p w14:paraId="0931271D" w14:textId="7276D6E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[67] YU X F, SHAN W, XIONG Y X, et al. Deep </w:t>
      </w:r>
      <w:r w:rsidRPr="00B93DCB">
        <w:rPr>
          <w:rFonts w:eastAsia="宋体"/>
          <w:color w:val="0000FA"/>
          <w:shd w:val="clear" w:color="auto" w:fill="D9D9D9"/>
        </w:rPr>
        <w:t>s</w:t>
      </w:r>
      <w:r w:rsidRPr="00B93DCB">
        <w:rPr>
          <w:rFonts w:eastAsia="宋体"/>
          <w:color w:val="0000FA"/>
          <w:shd w:val="clear" w:color="auto" w:fill="FFFFFF"/>
        </w:rPr>
        <w:t xml:space="preserve">tructural </w:t>
      </w:r>
      <w:r w:rsidRPr="00B93DCB">
        <w:rPr>
          <w:rFonts w:eastAsia="宋体"/>
          <w:color w:val="0000FA"/>
          <w:shd w:val="clear" w:color="auto" w:fill="D9D9D9"/>
        </w:rPr>
        <w:t>f</w:t>
      </w:r>
      <w:r w:rsidRPr="00B93DCB">
        <w:rPr>
          <w:rFonts w:eastAsia="宋体"/>
          <w:color w:val="0000FA"/>
          <w:shd w:val="clear" w:color="auto" w:fill="FFFFFF"/>
        </w:rPr>
        <w:t xml:space="preserve">ramework and </w:t>
      </w:r>
      <w:r w:rsidRPr="00B93DCB">
        <w:rPr>
          <w:rFonts w:eastAsia="宋体"/>
          <w:color w:val="0000FA"/>
          <w:shd w:val="clear" w:color="auto" w:fill="D9D9D9"/>
        </w:rPr>
        <w:t>g</w:t>
      </w:r>
      <w:r w:rsidRPr="00B93DCB">
        <w:rPr>
          <w:rFonts w:eastAsia="宋体"/>
          <w:color w:val="0000FA"/>
          <w:shd w:val="clear" w:color="auto" w:fill="FFFFFF"/>
        </w:rPr>
        <w:t xml:space="preserve">enetic </w:t>
      </w:r>
      <w:r w:rsidRPr="00B93DCB">
        <w:rPr>
          <w:rFonts w:eastAsia="宋体"/>
          <w:color w:val="0000FA"/>
          <w:shd w:val="clear" w:color="auto" w:fill="D9D9D9"/>
        </w:rPr>
        <w:t>a</w:t>
      </w:r>
      <w:r w:rsidRPr="00B93DCB">
        <w:rPr>
          <w:rFonts w:eastAsia="宋体"/>
          <w:color w:val="0000FA"/>
          <w:shd w:val="clear" w:color="auto" w:fill="FFFFFF"/>
        </w:rPr>
        <w:t xml:space="preserve">nalysis of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c</w:t>
      </w:r>
      <w:r w:rsidRPr="00B93DCB">
        <w:rPr>
          <w:rFonts w:eastAsia="宋体"/>
          <w:color w:val="0000FA"/>
          <w:shd w:val="clear" w:color="auto" w:fill="FFFFFF"/>
        </w:rPr>
        <w:t xml:space="preserve">oncentration </w:t>
      </w:r>
      <w:r w:rsidRPr="00B93DCB">
        <w:rPr>
          <w:rFonts w:eastAsia="宋体"/>
          <w:color w:val="0000FA"/>
          <w:shd w:val="clear" w:color="auto" w:fill="D9D9D9"/>
        </w:rPr>
        <w:t>a</w:t>
      </w:r>
      <w:r w:rsidRPr="00B93DCB">
        <w:rPr>
          <w:rFonts w:eastAsia="宋体"/>
          <w:color w:val="0000FA"/>
          <w:shd w:val="clear" w:color="auto" w:fill="FFFFFF"/>
        </w:rPr>
        <w:t xml:space="preserve">reas in the </w:t>
      </w:r>
      <w:r w:rsidRPr="00B93DCB">
        <w:rPr>
          <w:rFonts w:eastAsia="宋体"/>
          <w:color w:val="0000FA"/>
          <w:shd w:val="clear" w:color="auto" w:fill="D9D9D9"/>
        </w:rPr>
        <w:t>n</w:t>
      </w:r>
      <w:r w:rsidRPr="00B93DCB">
        <w:rPr>
          <w:rFonts w:eastAsia="宋体"/>
          <w:color w:val="0000FA"/>
          <w:shd w:val="clear" w:color="auto" w:fill="FFFFFF"/>
        </w:rPr>
        <w:t xml:space="preserve">orthwestern Jiaodong Peninsula, China: </w:t>
      </w:r>
      <w:r w:rsidRPr="00B93DCB">
        <w:rPr>
          <w:rFonts w:eastAsia="宋体"/>
          <w:color w:val="0000FA"/>
          <w:shd w:val="clear" w:color="auto" w:fill="D9D9D9"/>
        </w:rPr>
        <w:t>a</w:t>
      </w:r>
      <w:r w:rsidRPr="00B93DCB">
        <w:rPr>
          <w:rFonts w:eastAsia="宋体"/>
          <w:color w:val="0000FA"/>
          <w:shd w:val="clear" w:color="auto" w:fill="FFFFFF"/>
        </w:rPr>
        <w:t xml:space="preserve"> </w:t>
      </w:r>
      <w:r w:rsidRPr="00B93DCB">
        <w:rPr>
          <w:rFonts w:eastAsia="宋体"/>
          <w:color w:val="0000FA"/>
          <w:shd w:val="clear" w:color="auto" w:fill="D9D9D9"/>
        </w:rPr>
        <w:t>n</w:t>
      </w:r>
      <w:r w:rsidRPr="00B93DCB">
        <w:rPr>
          <w:rFonts w:eastAsia="宋体"/>
          <w:color w:val="0000FA"/>
          <w:shd w:val="clear" w:color="auto" w:fill="FFFFFF"/>
        </w:rPr>
        <w:t xml:space="preserve">ew </w:t>
      </w:r>
      <w:r w:rsidRPr="00B93DCB">
        <w:rPr>
          <w:rFonts w:eastAsia="宋体"/>
          <w:color w:val="0000FA"/>
          <w:shd w:val="clear" w:color="auto" w:fill="D9D9D9"/>
        </w:rPr>
        <w:t>u</w:t>
      </w:r>
      <w:r w:rsidRPr="00B93DCB">
        <w:rPr>
          <w:rFonts w:eastAsia="宋体"/>
          <w:color w:val="0000FA"/>
          <w:shd w:val="clear" w:color="auto" w:fill="FFFFFF"/>
        </w:rPr>
        <w:t xml:space="preserve">nderstanding based on </w:t>
      </w:r>
      <w:r w:rsidRPr="00B93DCB">
        <w:rPr>
          <w:rFonts w:eastAsia="宋体"/>
          <w:color w:val="0000FA"/>
          <w:shd w:val="clear" w:color="auto" w:fill="D9D9D9"/>
        </w:rPr>
        <w:t>h</w:t>
      </w:r>
      <w:r w:rsidRPr="00B93DCB">
        <w:rPr>
          <w:rFonts w:eastAsia="宋体"/>
          <w:color w:val="0000FA"/>
          <w:shd w:val="clear" w:color="auto" w:fill="FFFFFF"/>
        </w:rPr>
        <w:t>igh</w:t>
      </w:r>
      <w:r w:rsidRPr="00B93DCB">
        <w:rPr>
          <w:rFonts w:eastAsia="宋体"/>
          <w:color w:val="0000FA"/>
          <w:shd w:val="clear" w:color="auto" w:fill="FFCCFF"/>
        </w:rPr>
        <w:t>-</w:t>
      </w:r>
      <w:r w:rsidRPr="00B93DCB">
        <w:rPr>
          <w:rFonts w:eastAsia="宋体"/>
          <w:color w:val="0000FA"/>
          <w:shd w:val="clear" w:color="auto" w:fill="D9D9D9"/>
        </w:rPr>
        <w:t>r</w:t>
      </w:r>
      <w:r w:rsidRPr="00B93DCB">
        <w:rPr>
          <w:rFonts w:eastAsia="宋体"/>
          <w:color w:val="0000FA"/>
          <w:shd w:val="clear" w:color="auto" w:fill="FFFFFF"/>
        </w:rPr>
        <w:t xml:space="preserve">esolution </w:t>
      </w:r>
      <w:r w:rsidRPr="00B93DCB">
        <w:rPr>
          <w:rFonts w:eastAsia="宋体"/>
          <w:color w:val="0000FA"/>
          <w:shd w:val="clear" w:color="auto" w:fill="D9D9D9"/>
        </w:rPr>
        <w:t>r</w:t>
      </w:r>
      <w:r w:rsidRPr="00B93DCB">
        <w:rPr>
          <w:rFonts w:eastAsia="宋体"/>
          <w:color w:val="0000FA"/>
          <w:shd w:val="clear" w:color="auto" w:fill="FFFFFF"/>
        </w:rPr>
        <w:t xml:space="preserve">eflective </w:t>
      </w:r>
      <w:r w:rsidRPr="00B93DCB">
        <w:rPr>
          <w:rFonts w:eastAsia="宋体"/>
          <w:color w:val="0000FA"/>
          <w:shd w:val="clear" w:color="auto" w:fill="D9D9D9"/>
        </w:rPr>
        <w:t>s</w:t>
      </w:r>
      <w:r w:rsidRPr="00B93DCB">
        <w:rPr>
          <w:rFonts w:eastAsia="宋体"/>
          <w:color w:val="0000FA"/>
          <w:shd w:val="clear" w:color="auto" w:fill="FFFFFF"/>
        </w:rPr>
        <w:t xml:space="preserve">eismic </w:t>
      </w:r>
      <w:r w:rsidRPr="00B93DCB">
        <w:rPr>
          <w:rFonts w:eastAsia="宋体"/>
          <w:color w:val="0000FA"/>
          <w:shd w:val="clear" w:color="auto" w:fill="D9D9D9"/>
        </w:rPr>
        <w:t>s</w:t>
      </w:r>
      <w:r w:rsidRPr="00B93DCB">
        <w:rPr>
          <w:rFonts w:eastAsia="宋体"/>
          <w:color w:val="0000FA"/>
          <w:shd w:val="clear" w:color="auto" w:fill="FFFFFF"/>
        </w:rPr>
        <w:t>urvey[J]. Acta Geologica Sinica - English Edition, 2018, 92(5): 1823-1840.</w:t>
      </w:r>
      <w:hyperlink r:id="rId67" w:tooltip="自助复核" w:history="1"/>
    </w:p>
    <w:p w14:paraId="4149BBC9" w14:textId="4221C30A"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[68] ZHU R X, FAN H R, LI J W, et al. Decratonic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eposits[J]. Science China Earth Sciences, 2015, 58(9): 1523-1537.</w:t>
      </w:r>
      <w:hyperlink r:id="rId68" w:tooltip="自助复核" w:history="1"/>
    </w:p>
    <w:p w14:paraId="73679781" w14:textId="2B3A6D2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[69] MAO J W, WANG Y T, LI H M, et al. The </w:t>
      </w:r>
      <w:r w:rsidRPr="00B93DCB">
        <w:rPr>
          <w:rFonts w:eastAsia="宋体"/>
          <w:color w:val="0000FA"/>
          <w:shd w:val="clear" w:color="auto" w:fill="D9D9D9"/>
        </w:rPr>
        <w:t>r</w:t>
      </w:r>
      <w:r w:rsidRPr="00B93DCB">
        <w:rPr>
          <w:rFonts w:eastAsia="宋体"/>
          <w:color w:val="0000FA"/>
          <w:shd w:val="clear" w:color="auto" w:fill="FFFFFF"/>
        </w:rPr>
        <w:t xml:space="preserve">elationship of </w:t>
      </w:r>
      <w:r w:rsidRPr="00B93DCB">
        <w:rPr>
          <w:rFonts w:eastAsia="宋体"/>
          <w:color w:val="0000FA"/>
          <w:shd w:val="clear" w:color="auto" w:fill="D9D9D9"/>
        </w:rPr>
        <w:t>m</w:t>
      </w:r>
      <w:r w:rsidRPr="00B93DCB">
        <w:rPr>
          <w:rFonts w:eastAsia="宋体"/>
          <w:color w:val="0000FA"/>
          <w:shd w:val="clear" w:color="auto" w:fill="FFFFFF"/>
        </w:rPr>
        <w:t>antle-</w:t>
      </w:r>
      <w:r w:rsidRPr="00B93DCB">
        <w:rPr>
          <w:rFonts w:eastAsia="宋体"/>
          <w:color w:val="0000FA"/>
          <w:shd w:val="clear" w:color="auto" w:fill="D9D9D9"/>
        </w:rPr>
        <w:t>d</w:t>
      </w:r>
      <w:r w:rsidRPr="00B93DCB">
        <w:rPr>
          <w:rFonts w:eastAsia="宋体"/>
          <w:color w:val="0000FA"/>
          <w:shd w:val="clear" w:color="auto" w:fill="FFFFFF"/>
        </w:rPr>
        <w:t xml:space="preserve">erived </w:t>
      </w:r>
      <w:r w:rsidRPr="00B93DCB">
        <w:rPr>
          <w:rFonts w:eastAsia="宋体"/>
          <w:color w:val="0000FA"/>
          <w:shd w:val="clear" w:color="auto" w:fill="D9D9D9"/>
        </w:rPr>
        <w:t>f</w:t>
      </w:r>
      <w:r w:rsidRPr="00B93DCB">
        <w:rPr>
          <w:rFonts w:eastAsia="宋体"/>
          <w:color w:val="0000FA"/>
          <w:shd w:val="clear" w:color="auto" w:fill="FFFFFF"/>
        </w:rPr>
        <w:t xml:space="preserve">luids to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m</w:t>
      </w:r>
      <w:r w:rsidRPr="00B93DCB">
        <w:rPr>
          <w:rFonts w:eastAsia="宋体"/>
          <w:color w:val="0000FA"/>
          <w:shd w:val="clear" w:color="auto" w:fill="FFFFFF"/>
        </w:rPr>
        <w:t xml:space="preserve">etallogenesis in the Jiaodong Peninsula: </w:t>
      </w:r>
      <w:r w:rsidR="00067ABA" w:rsidRPr="00B93DCB">
        <w:rPr>
          <w:rFonts w:eastAsia="宋体"/>
          <w:color w:val="0000FA"/>
          <w:shd w:val="clear" w:color="auto" w:fill="FFFFFF"/>
        </w:rPr>
        <w:t>e</w:t>
      </w:r>
      <w:r w:rsidRPr="00B93DCB">
        <w:rPr>
          <w:rFonts w:eastAsia="宋体"/>
          <w:color w:val="0000FA"/>
          <w:shd w:val="clear" w:color="auto" w:fill="FFFFFF"/>
        </w:rPr>
        <w:t>vidence from D</w:t>
      </w:r>
      <w:r w:rsidRPr="00B804E8">
        <w:rPr>
          <w:rFonts w:eastAsia="宋体"/>
          <w:color w:val="0000FA"/>
          <w:shd w:val="clear" w:color="auto" w:fill="FFCCFF"/>
        </w:rPr>
        <w:t>–</w:t>
      </w:r>
      <w:r w:rsidRPr="00B93DCB">
        <w:rPr>
          <w:rFonts w:eastAsia="宋体"/>
          <w:color w:val="0000FA"/>
          <w:shd w:val="clear" w:color="auto" w:fill="FFFFFF"/>
        </w:rPr>
        <w:t>O</w:t>
      </w:r>
      <w:r w:rsidRPr="00B804E8">
        <w:rPr>
          <w:rFonts w:eastAsia="宋体"/>
          <w:color w:val="0000FA"/>
          <w:shd w:val="clear" w:color="auto" w:fill="FFCCFF"/>
        </w:rPr>
        <w:t>–</w:t>
      </w:r>
      <w:r w:rsidRPr="00B93DCB">
        <w:rPr>
          <w:rFonts w:eastAsia="宋体"/>
          <w:color w:val="0000FA"/>
          <w:shd w:val="clear" w:color="auto" w:fill="FFFFFF"/>
        </w:rPr>
        <w:t>C</w:t>
      </w:r>
      <w:r w:rsidRPr="00B804E8">
        <w:rPr>
          <w:rFonts w:eastAsia="宋体"/>
          <w:color w:val="0000FA"/>
          <w:shd w:val="clear" w:color="auto" w:fill="FFCCFF"/>
        </w:rPr>
        <w:t>–</w:t>
      </w:r>
      <w:r w:rsidRPr="00B93DCB">
        <w:rPr>
          <w:rFonts w:eastAsia="宋体"/>
          <w:color w:val="0000FA"/>
          <w:shd w:val="clear" w:color="auto" w:fill="FFFFFF"/>
        </w:rPr>
        <w:t xml:space="preserve">S </w:t>
      </w:r>
      <w:r w:rsidRPr="00B93DCB">
        <w:rPr>
          <w:rFonts w:eastAsia="宋体"/>
          <w:color w:val="0000FA"/>
          <w:shd w:val="clear" w:color="auto" w:fill="D9D9D9"/>
        </w:rPr>
        <w:t>i</w:t>
      </w:r>
      <w:r w:rsidRPr="00B93DCB">
        <w:rPr>
          <w:rFonts w:eastAsia="宋体"/>
          <w:color w:val="0000FA"/>
          <w:shd w:val="clear" w:color="auto" w:fill="FFFFFF"/>
        </w:rPr>
        <w:t xml:space="preserve">sotope </w:t>
      </w:r>
      <w:r w:rsidRPr="00B93DCB">
        <w:rPr>
          <w:rFonts w:eastAsia="宋体"/>
          <w:color w:val="0000FA"/>
          <w:shd w:val="clear" w:color="auto" w:fill="D9D9D9"/>
        </w:rPr>
        <w:t>s</w:t>
      </w:r>
      <w:r w:rsidRPr="00B93DCB">
        <w:rPr>
          <w:rFonts w:eastAsia="宋体"/>
          <w:color w:val="0000FA"/>
          <w:shd w:val="clear" w:color="auto" w:fill="FFFFFF"/>
        </w:rPr>
        <w:t>ystematics[J]. Ore Geology Reviews, 2008, 33(3</w:t>
      </w:r>
      <w:del w:id="3521" w:author="1001210222 Choi" w:date="2025-12-09T14:52:00Z" w16du:dateUtc="2025-12-09T06:52:00Z">
        <w:r w:rsidRPr="00B93DCB" w:rsidDel="00C1257F">
          <w:rPr>
            <w:rFonts w:eastAsia="宋体"/>
            <w:color w:val="0000FA"/>
            <w:shd w:val="clear" w:color="auto" w:fill="FFCCFF"/>
          </w:rPr>
          <w:delText>/</w:delText>
        </w:r>
      </w:del>
      <w:ins w:id="3522" w:author="1001210222 Choi" w:date="2025-12-09T15:01:00Z" w16du:dateUtc="2025-12-09T07:01:00Z">
        <w:r w:rsidR="000503D5">
          <w:rPr>
            <w:rFonts w:eastAsia="宋体" w:hint="eastAsia"/>
            <w:color w:val="0000FA"/>
            <w:shd w:val="clear" w:color="auto" w:fill="FFCCFF"/>
          </w:rPr>
          <w:t>/</w:t>
        </w:r>
      </w:ins>
      <w:r w:rsidRPr="00B93DCB">
        <w:rPr>
          <w:rFonts w:eastAsia="宋体"/>
          <w:color w:val="0000FA"/>
          <w:shd w:val="clear" w:color="auto" w:fill="FFCCFF"/>
        </w:rPr>
        <w:t>4</w:t>
      </w:r>
      <w:r w:rsidRPr="00B93DCB">
        <w:rPr>
          <w:rFonts w:eastAsia="宋体"/>
          <w:color w:val="0000FA"/>
          <w:shd w:val="clear" w:color="auto" w:fill="FFFFFF"/>
        </w:rPr>
        <w:t>): 361-381.</w:t>
      </w:r>
      <w:hyperlink r:id="rId69" w:tooltip="自助复核" w:history="1"/>
    </w:p>
    <w:p w14:paraId="7894F2CC" w14:textId="1CF0845A"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[70] ZENG Q D, WANG Y B, YANG J, et al. Spatial</w:t>
      </w:r>
      <w:r w:rsidRPr="00B804E8">
        <w:rPr>
          <w:rFonts w:eastAsia="宋体"/>
          <w:color w:val="0000FA"/>
          <w:shd w:val="clear" w:color="auto" w:fill="FFCCFF"/>
        </w:rPr>
        <w:t>–</w:t>
      </w:r>
      <w:r w:rsidRPr="00B93DCB">
        <w:rPr>
          <w:rFonts w:eastAsia="宋体"/>
          <w:color w:val="0000FA"/>
          <w:shd w:val="clear" w:color="auto" w:fill="D9D9D9"/>
        </w:rPr>
        <w:t>t</w:t>
      </w:r>
      <w:r w:rsidRPr="00B93DCB">
        <w:rPr>
          <w:rFonts w:eastAsia="宋体"/>
          <w:color w:val="0000FA"/>
          <w:shd w:val="clear" w:color="auto" w:fill="FFFFFF"/>
        </w:rPr>
        <w:t xml:space="preserve">emporal </w:t>
      </w:r>
      <w:r w:rsidRPr="00B93DCB">
        <w:rPr>
          <w:rFonts w:eastAsia="宋体"/>
          <w:color w:val="0000FA"/>
          <w:shd w:val="clear" w:color="auto" w:fill="D9D9D9"/>
        </w:rPr>
        <w:t>d</w:t>
      </w:r>
      <w:r w:rsidRPr="00B93DCB">
        <w:rPr>
          <w:rFonts w:eastAsia="宋体"/>
          <w:color w:val="0000FA"/>
          <w:shd w:val="clear" w:color="auto" w:fill="FFFFFF"/>
        </w:rPr>
        <w:t xml:space="preserve">istribution and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s</w:t>
      </w:r>
      <w:r w:rsidRPr="00B93DCB">
        <w:rPr>
          <w:rFonts w:eastAsia="宋体"/>
          <w:color w:val="0000FA"/>
          <w:shd w:val="clear" w:color="auto" w:fill="FFFFFF"/>
        </w:rPr>
        <w:t xml:space="preserve">etting of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 xml:space="preserve">eposits in the Northern </w:t>
      </w:r>
      <w:r w:rsidRPr="00B93DCB">
        <w:rPr>
          <w:rFonts w:eastAsia="宋体"/>
          <w:color w:val="0000FA"/>
          <w:shd w:val="clear" w:color="auto" w:fill="D9D9D9"/>
        </w:rPr>
        <w:t>m</w:t>
      </w:r>
      <w:r w:rsidRPr="00B93DCB">
        <w:rPr>
          <w:rFonts w:eastAsia="宋体"/>
          <w:color w:val="0000FA"/>
          <w:shd w:val="clear" w:color="auto" w:fill="FFFFFF"/>
        </w:rPr>
        <w:t xml:space="preserve">argin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b</w:t>
      </w:r>
      <w:r w:rsidRPr="00B93DCB">
        <w:rPr>
          <w:rFonts w:eastAsia="宋体"/>
          <w:color w:val="0000FA"/>
          <w:shd w:val="clear" w:color="auto" w:fill="FFFFFF"/>
        </w:rPr>
        <w:t>elt of the North China Craton[J]. International Geology Review, 2021, 63(8): 941-972.</w:t>
      </w:r>
      <w:hyperlink r:id="rId70" w:tooltip="自助复核" w:history="1"/>
    </w:p>
    <w:p w14:paraId="48523068" w14:textId="434BC71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[71] JIAN W, LEHMANN B, MAO J, et al. Mineralogy, </w:t>
      </w:r>
      <w:r w:rsidRPr="00B93DCB">
        <w:rPr>
          <w:rFonts w:eastAsia="宋体"/>
          <w:color w:val="0000FA"/>
          <w:shd w:val="clear" w:color="auto" w:fill="D9D9D9"/>
        </w:rPr>
        <w:t>f</w:t>
      </w:r>
      <w:r w:rsidRPr="00B93DCB">
        <w:rPr>
          <w:rFonts w:eastAsia="宋体"/>
          <w:color w:val="0000FA"/>
          <w:shd w:val="clear" w:color="auto" w:fill="FFFFFF"/>
        </w:rPr>
        <w:t xml:space="preserve">luid </w:t>
      </w:r>
      <w:r w:rsidRPr="00B93DCB">
        <w:rPr>
          <w:rFonts w:eastAsia="宋体"/>
          <w:color w:val="0000FA"/>
          <w:shd w:val="clear" w:color="auto" w:fill="D9D9D9"/>
        </w:rPr>
        <w:t>c</w:t>
      </w:r>
      <w:r w:rsidRPr="00B93DCB">
        <w:rPr>
          <w:rFonts w:eastAsia="宋体"/>
          <w:color w:val="0000FA"/>
          <w:shd w:val="clear" w:color="auto" w:fill="FFFFFF"/>
        </w:rPr>
        <w:t xml:space="preserve">haracteristics, and </w:t>
      </w:r>
      <w:r w:rsidRPr="00B93DCB">
        <w:rPr>
          <w:rFonts w:eastAsia="宋体"/>
          <w:color w:val="0000FA"/>
          <w:shd w:val="clear" w:color="auto" w:fill="D9D9D9"/>
        </w:rPr>
        <w:t>r</w:t>
      </w:r>
      <w:r w:rsidRPr="00B93DCB">
        <w:rPr>
          <w:rFonts w:eastAsia="宋体"/>
          <w:color w:val="0000FA"/>
          <w:shd w:val="clear" w:color="auto" w:fill="FFFFFF"/>
        </w:rPr>
        <w:t xml:space="preserve">e-Os </w:t>
      </w:r>
      <w:r w:rsidRPr="00B93DCB">
        <w:rPr>
          <w:rFonts w:eastAsia="宋体"/>
          <w:color w:val="0000FA"/>
          <w:shd w:val="clear" w:color="auto" w:fill="D9D9D9"/>
        </w:rPr>
        <w:t>a</w:t>
      </w:r>
      <w:r w:rsidRPr="00B93DCB">
        <w:rPr>
          <w:rFonts w:eastAsia="宋体"/>
          <w:color w:val="0000FA"/>
          <w:shd w:val="clear" w:color="auto" w:fill="FFFFFF"/>
        </w:rPr>
        <w:t xml:space="preserve">ge of the Late Triassic Dahu Au-Mo </w:t>
      </w:r>
      <w:r w:rsidRPr="00B93DCB">
        <w:rPr>
          <w:rFonts w:eastAsia="宋体"/>
          <w:color w:val="0000FA"/>
          <w:shd w:val="clear" w:color="auto" w:fill="D9D9D9"/>
        </w:rPr>
        <w:t>d</w:t>
      </w:r>
      <w:r w:rsidRPr="00B93DCB">
        <w:rPr>
          <w:rFonts w:eastAsia="宋体"/>
          <w:color w:val="0000FA"/>
          <w:shd w:val="clear" w:color="auto" w:fill="FFFFFF"/>
        </w:rPr>
        <w:t xml:space="preserve">eposit, Xiaoqinling Region, Central China: </w:t>
      </w:r>
      <w:r w:rsidRPr="00B93DCB">
        <w:rPr>
          <w:rFonts w:eastAsia="宋体"/>
          <w:color w:val="0000FA"/>
          <w:shd w:val="clear" w:color="auto" w:fill="D9D9D9"/>
        </w:rPr>
        <w:t>e</w:t>
      </w:r>
      <w:r w:rsidRPr="00B93DCB">
        <w:rPr>
          <w:rFonts w:eastAsia="宋体"/>
          <w:color w:val="0000FA"/>
          <w:shd w:val="clear" w:color="auto" w:fill="FFFFFF"/>
        </w:rPr>
        <w:t xml:space="preserve">vidence for a </w:t>
      </w:r>
      <w:r w:rsidRPr="00B93DCB">
        <w:rPr>
          <w:rFonts w:eastAsia="宋体"/>
          <w:color w:val="0000FA"/>
          <w:shd w:val="clear" w:color="auto" w:fill="D9D9D9"/>
        </w:rPr>
        <w:t>m</w:t>
      </w:r>
      <w:r w:rsidRPr="00B93DCB">
        <w:rPr>
          <w:rFonts w:eastAsia="宋体"/>
          <w:color w:val="0000FA"/>
          <w:shd w:val="clear" w:color="auto" w:fill="FFFFFF"/>
        </w:rPr>
        <w:t>agmatic-</w:t>
      </w:r>
      <w:r w:rsidRPr="00B93DCB">
        <w:rPr>
          <w:rFonts w:eastAsia="宋体"/>
          <w:color w:val="0000FA"/>
          <w:shd w:val="clear" w:color="auto" w:fill="D9D9D9"/>
        </w:rPr>
        <w:t>h</w:t>
      </w:r>
      <w:r w:rsidRPr="00B93DCB">
        <w:rPr>
          <w:rFonts w:eastAsia="宋体"/>
          <w:color w:val="0000FA"/>
          <w:shd w:val="clear" w:color="auto" w:fill="FFFFFF"/>
        </w:rPr>
        <w:t xml:space="preserve">ydrothermal </w:t>
      </w:r>
      <w:r w:rsidRPr="00B93DCB">
        <w:rPr>
          <w:rFonts w:eastAsia="宋体"/>
          <w:color w:val="0000FA"/>
          <w:shd w:val="clear" w:color="auto" w:fill="D9D9D9"/>
        </w:rPr>
        <w:t>o</w:t>
      </w:r>
      <w:r w:rsidRPr="00B93DCB">
        <w:rPr>
          <w:rFonts w:eastAsia="宋体"/>
          <w:color w:val="0000FA"/>
          <w:shd w:val="clear" w:color="auto" w:fill="FFFFFF"/>
        </w:rPr>
        <w:t>rigin[J]. Economic Geology, 2015, 110(1): 119-145.</w:t>
      </w:r>
      <w:hyperlink r:id="rId71" w:tooltip="自助复核" w:history="1"/>
    </w:p>
    <w:p w14:paraId="736642DF" w14:textId="4451F300" w:rsidR="00B804E8" w:rsidRPr="00B804E8" w:rsidRDefault="00654D5F" w:rsidP="008868EF">
      <w:pPr>
        <w:pStyle w:val="EndNoteBibliography"/>
        <w:spacing w:after="0"/>
        <w:rPr>
          <w:rFonts w:eastAsia="宋体"/>
          <w:color w:val="000000"/>
        </w:rPr>
      </w:pPr>
      <w:bookmarkStart w:id="3523" w:name="参考文献内容_144"/>
      <w:r w:rsidRPr="00B93DCB">
        <w:rPr>
          <w:rFonts w:eastAsia="宋体" w:hint="eastAsia"/>
          <w:color w:val="000000"/>
          <w:highlight w:val="white"/>
        </w:rPr>
        <w:t xml:space="preserve">[72] </w:t>
      </w:r>
      <w:r w:rsidRPr="00B93DCB">
        <w:rPr>
          <w:rFonts w:eastAsia="宋体" w:hint="eastAsia"/>
          <w:color w:val="000000"/>
          <w:highlight w:val="white"/>
        </w:rPr>
        <w:t>杨立强</w:t>
      </w:r>
      <w:r w:rsidRPr="00B93DCB">
        <w:rPr>
          <w:rFonts w:eastAsia="宋体" w:hint="eastAsia"/>
          <w:color w:val="000000"/>
          <w:highlight w:val="white"/>
        </w:rPr>
        <w:t xml:space="preserve">, </w:t>
      </w:r>
      <w:r w:rsidRPr="00B93DCB">
        <w:rPr>
          <w:rFonts w:eastAsia="宋体" w:hint="eastAsia"/>
          <w:color w:val="000000"/>
          <w:highlight w:val="white"/>
        </w:rPr>
        <w:t>邓军</w:t>
      </w:r>
      <w:r w:rsidRPr="00B93DCB">
        <w:rPr>
          <w:rFonts w:eastAsia="宋体" w:hint="eastAsia"/>
          <w:color w:val="000000"/>
          <w:highlight w:val="white"/>
        </w:rPr>
        <w:t xml:space="preserve">, </w:t>
      </w:r>
      <w:r w:rsidRPr="00B93DCB">
        <w:rPr>
          <w:rFonts w:eastAsia="宋体" w:hint="eastAsia"/>
          <w:color w:val="000000"/>
          <w:highlight w:val="white"/>
        </w:rPr>
        <w:t>张良</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胶东型金矿</w:t>
      </w:r>
      <w:r w:rsidRPr="00B93DCB">
        <w:rPr>
          <w:rFonts w:eastAsia="宋体" w:hint="eastAsia"/>
          <w:color w:val="000000"/>
          <w:highlight w:val="white"/>
        </w:rPr>
        <w:t xml:space="preserve">[J]. </w:t>
      </w:r>
      <w:r w:rsidRPr="00B93DCB">
        <w:rPr>
          <w:rFonts w:eastAsia="宋体" w:hint="eastAsia"/>
          <w:color w:val="000000"/>
          <w:highlight w:val="white"/>
        </w:rPr>
        <w:t>岩石学报</w:t>
      </w:r>
      <w:r w:rsidR="00B30C06">
        <w:rPr>
          <w:rFonts w:eastAsia="宋体" w:hint="eastAsia"/>
          <w:color w:val="000000"/>
          <w:highlight w:val="white"/>
        </w:rPr>
        <w:t>, 2024, 40(</w:t>
      </w:r>
      <w:r w:rsidRPr="00B93DCB">
        <w:rPr>
          <w:rFonts w:eastAsia="宋体" w:hint="eastAsia"/>
          <w:color w:val="000000"/>
          <w:highlight w:val="white"/>
        </w:rPr>
        <w:t>6): 1691-1711.</w:t>
      </w:r>
      <w:bookmarkEnd w:id="3523"/>
    </w:p>
    <w:p w14:paraId="33374A6D" w14:textId="278DF288" w:rsidR="00B804E8" w:rsidRPr="00B804E8" w:rsidRDefault="00654D5F" w:rsidP="008868EF">
      <w:pPr>
        <w:pStyle w:val="EndNoteBibliography"/>
        <w:spacing w:after="0"/>
        <w:rPr>
          <w:rFonts w:eastAsia="宋体"/>
          <w:color w:val="000000"/>
        </w:rPr>
      </w:pPr>
      <w:bookmarkStart w:id="3524" w:name="参考文献内容_146"/>
      <w:r w:rsidRPr="00B93DCB">
        <w:rPr>
          <w:rFonts w:eastAsia="宋体"/>
          <w:color w:val="000000"/>
          <w:highlight w:val="white"/>
        </w:rPr>
        <w:t xml:space="preserve">[73] QIU K F, GOLDFARB R J, DENG J, et al, 2020. </w:t>
      </w:r>
      <w:ins w:id="3525" w:author="1001210222 Choi" w:date="2025-12-09T14:04:00Z" w16du:dateUtc="2025-12-09T06:04:00Z">
        <w:r w:rsidR="00435E72">
          <w:rPr>
            <w:rFonts w:eastAsia="宋体" w:hint="eastAsia"/>
            <w:color w:val="000000"/>
            <w:highlight w:val="white"/>
          </w:rPr>
          <w:t xml:space="preserve">Chapter 35 </w:t>
        </w:r>
      </w:ins>
      <w:r w:rsidRPr="00B93DCB">
        <w:rPr>
          <w:rFonts w:eastAsia="宋体"/>
          <w:color w:val="000000"/>
          <w:highlight w:val="white"/>
        </w:rPr>
        <w:t xml:space="preserve">Gold </w:t>
      </w:r>
      <w:r w:rsidR="00B30C06" w:rsidRPr="00B93DCB">
        <w:rPr>
          <w:rFonts w:eastAsia="宋体"/>
          <w:color w:val="000000"/>
          <w:highlight w:val="white"/>
        </w:rPr>
        <w:t>depo</w:t>
      </w:r>
      <w:r w:rsidRPr="00B93DCB">
        <w:rPr>
          <w:rFonts w:eastAsia="宋体"/>
          <w:color w:val="000000"/>
          <w:highlight w:val="white"/>
        </w:rPr>
        <w:t>sits of the Jiaodong Peninsula, Eastern China</w:t>
      </w:r>
      <w:commentRangeStart w:id="3526"/>
      <w:commentRangeStart w:id="3527"/>
      <w:r w:rsidRPr="00B93DCB">
        <w:rPr>
          <w:rFonts w:eastAsia="宋体"/>
          <w:color w:val="000000"/>
          <w:highlight w:val="white"/>
        </w:rPr>
        <w:t>[</w:t>
      </w:r>
      <w:del w:id="3528" w:author="1001210222 Choi" w:date="2025-12-09T14:01:00Z" w16du:dateUtc="2025-12-09T06:01:00Z">
        <w:r w:rsidRPr="00B93DCB" w:rsidDel="003E2748">
          <w:rPr>
            <w:rFonts w:eastAsia="宋体"/>
            <w:color w:val="000000"/>
            <w:highlight w:val="white"/>
          </w:rPr>
          <w:delText>B</w:delText>
        </w:r>
      </w:del>
      <w:ins w:id="3529" w:author="1001210222 Choi" w:date="2025-12-09T14:01:00Z" w16du:dateUtc="2025-12-09T06:01:00Z">
        <w:r w:rsidR="003E2748">
          <w:rPr>
            <w:rFonts w:eastAsia="宋体" w:hint="eastAsia"/>
            <w:color w:val="000000"/>
            <w:highlight w:val="white"/>
          </w:rPr>
          <w:t>M</w:t>
        </w:r>
      </w:ins>
      <w:r w:rsidRPr="00B93DCB">
        <w:rPr>
          <w:rFonts w:eastAsia="宋体"/>
          <w:color w:val="000000"/>
          <w:highlight w:val="white"/>
        </w:rPr>
        <w:t>]</w:t>
      </w:r>
      <w:commentRangeEnd w:id="3526"/>
      <w:r w:rsidR="00B30C06">
        <w:rPr>
          <w:rStyle w:val="afa"/>
          <w:rFonts w:asciiTheme="minorHAnsi" w:eastAsiaTheme="minorEastAsia" w:hAnsiTheme="minorHAnsi" w:cstheme="minorBidi"/>
          <w:noProof w:val="0"/>
          <w:kern w:val="2"/>
          <w14:ligatures w14:val="standardContextual"/>
        </w:rPr>
        <w:commentReference w:id="3526"/>
      </w:r>
      <w:commentRangeEnd w:id="3527"/>
      <w:r w:rsidR="001A06E8">
        <w:rPr>
          <w:rStyle w:val="afa"/>
          <w:rFonts w:asciiTheme="minorHAnsi" w:eastAsiaTheme="minorEastAsia" w:hAnsiTheme="minorHAnsi" w:cstheme="minorBidi"/>
          <w:noProof w:val="0"/>
          <w:kern w:val="2"/>
          <w14:ligatures w14:val="standardContextual"/>
        </w:rPr>
        <w:commentReference w:id="3527"/>
      </w:r>
      <w:ins w:id="3530" w:author="1001210222 Choi" w:date="2025-12-09T14:02:00Z" w16du:dateUtc="2025-12-09T06:02:00Z">
        <w:r w:rsidR="003E2748">
          <w:rPr>
            <w:rFonts w:eastAsia="宋体" w:hint="eastAsia"/>
            <w:color w:val="000000"/>
            <w:highlight w:val="white"/>
          </w:rPr>
          <w:t>//</w:t>
        </w:r>
      </w:ins>
      <w:ins w:id="3531" w:author="1001210222 Choi" w:date="2025-12-09T14:04:00Z" w16du:dateUtc="2025-12-09T06:04:00Z">
        <w:r w:rsidR="00435E72">
          <w:rPr>
            <w:rFonts w:eastAsia="宋体" w:hint="eastAsia"/>
            <w:color w:val="000000"/>
            <w:highlight w:val="white"/>
          </w:rPr>
          <w:t>Geology of the World</w:t>
        </w:r>
        <w:r w:rsidR="00435E72">
          <w:rPr>
            <w:rFonts w:eastAsia="宋体"/>
            <w:color w:val="000000"/>
            <w:highlight w:val="white"/>
          </w:rPr>
          <w:t>’</w:t>
        </w:r>
        <w:r w:rsidR="00435E72">
          <w:rPr>
            <w:rFonts w:eastAsia="宋体" w:hint="eastAsia"/>
            <w:color w:val="000000"/>
            <w:highlight w:val="white"/>
          </w:rPr>
          <w:t>s Major Gold Deposits and Provinces. McLean: Society of Economic Geologists</w:t>
        </w:r>
      </w:ins>
      <w:ins w:id="3532" w:author="1001210222 Choi" w:date="2025-12-09T14:05:00Z" w16du:dateUtc="2025-12-09T06:05:00Z">
        <w:r w:rsidR="00435E72">
          <w:rPr>
            <w:rFonts w:eastAsia="宋体" w:hint="eastAsia"/>
            <w:color w:val="000000"/>
            <w:highlight w:val="white"/>
          </w:rPr>
          <w:t>, 20</w:t>
        </w:r>
      </w:ins>
      <w:ins w:id="3533" w:author="1001210222 Choi" w:date="2025-12-09T14:06:00Z" w16du:dateUtc="2025-12-09T06:06:00Z">
        <w:r w:rsidR="00435E72">
          <w:rPr>
            <w:rFonts w:eastAsia="宋体" w:hint="eastAsia"/>
            <w:color w:val="000000"/>
            <w:highlight w:val="white"/>
          </w:rPr>
          <w:t>20</w:t>
        </w:r>
      </w:ins>
      <w:ins w:id="3534" w:author="1001210222 Choi" w:date="2025-12-09T14:07:00Z" w16du:dateUtc="2025-12-09T06:07:00Z">
        <w:r w:rsidR="00435E72">
          <w:rPr>
            <w:rFonts w:eastAsia="宋体" w:hint="eastAsia"/>
            <w:color w:val="000000"/>
            <w:highlight w:val="white"/>
          </w:rPr>
          <w:t>:</w:t>
        </w:r>
      </w:ins>
      <w:ins w:id="3535" w:author="1001210222 Choi" w:date="2025-12-09T14:11:00Z" w16du:dateUtc="2025-12-09T06:11:00Z">
        <w:r w:rsidR="00435E72">
          <w:rPr>
            <w:rFonts w:eastAsia="宋体" w:hint="eastAsia"/>
            <w:color w:val="000000"/>
            <w:highlight w:val="white"/>
          </w:rPr>
          <w:t xml:space="preserve"> 753-773</w:t>
        </w:r>
      </w:ins>
      <w:r w:rsidRPr="00B93DCB">
        <w:rPr>
          <w:rFonts w:eastAsia="宋体"/>
          <w:color w:val="000000"/>
          <w:highlight w:val="white"/>
        </w:rPr>
        <w:t>.</w:t>
      </w:r>
      <w:bookmarkEnd w:id="3524"/>
    </w:p>
    <w:p w14:paraId="05EDFC2F" w14:textId="38FD5C4F" w:rsidR="00B804E8" w:rsidRPr="00B804E8" w:rsidRDefault="00654D5F" w:rsidP="008868EF">
      <w:pPr>
        <w:pStyle w:val="EndNoteBibliography"/>
        <w:spacing w:after="0"/>
        <w:rPr>
          <w:rFonts w:eastAsia="宋体"/>
          <w:color w:val="000000"/>
        </w:rPr>
      </w:pPr>
      <w:bookmarkStart w:id="3536" w:name="参考文献内容_148"/>
      <w:r w:rsidRPr="00B93DCB">
        <w:rPr>
          <w:rFonts w:eastAsia="宋体" w:hint="eastAsia"/>
          <w:color w:val="000000"/>
          <w:highlight w:val="white"/>
        </w:rPr>
        <w:t xml:space="preserve">[74] </w:t>
      </w:r>
      <w:r w:rsidRPr="00B93DCB">
        <w:rPr>
          <w:rFonts w:eastAsia="宋体" w:hint="eastAsia"/>
          <w:color w:val="000000"/>
          <w:highlight w:val="white"/>
        </w:rPr>
        <w:t>冯岳川</w:t>
      </w:r>
      <w:r w:rsidRPr="00B93DCB">
        <w:rPr>
          <w:rFonts w:eastAsia="宋体" w:hint="eastAsia"/>
          <w:color w:val="000000"/>
          <w:highlight w:val="white"/>
        </w:rPr>
        <w:t xml:space="preserve">, </w:t>
      </w:r>
      <w:r w:rsidRPr="00B93DCB">
        <w:rPr>
          <w:rFonts w:eastAsia="宋体" w:hint="eastAsia"/>
          <w:color w:val="000000"/>
          <w:highlight w:val="white"/>
        </w:rPr>
        <w:t>邱昆峰</w:t>
      </w:r>
      <w:r w:rsidRPr="00B93DCB">
        <w:rPr>
          <w:rFonts w:eastAsia="宋体" w:hint="eastAsia"/>
          <w:color w:val="000000"/>
          <w:highlight w:val="white"/>
        </w:rPr>
        <w:t xml:space="preserve">, </w:t>
      </w:r>
      <w:r w:rsidRPr="00B93DCB">
        <w:rPr>
          <w:rFonts w:eastAsia="宋体" w:hint="eastAsia"/>
          <w:color w:val="000000"/>
          <w:highlight w:val="white"/>
        </w:rPr>
        <w:t>王大钊</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胶东玲珑金矿区碲化物形成条件及其对金富集过程的约束</w:t>
      </w:r>
      <w:r w:rsidRPr="00B93DCB">
        <w:rPr>
          <w:rFonts w:eastAsia="宋体" w:hint="eastAsia"/>
          <w:color w:val="000000"/>
          <w:highlight w:val="white"/>
        </w:rPr>
        <w:t xml:space="preserve">[J]. </w:t>
      </w:r>
      <w:r w:rsidRPr="00B93DCB">
        <w:rPr>
          <w:rFonts w:eastAsia="宋体" w:hint="eastAsia"/>
          <w:color w:val="000000"/>
          <w:highlight w:val="white"/>
        </w:rPr>
        <w:t>岩石学报</w:t>
      </w:r>
      <w:r w:rsidR="00BD12FE">
        <w:rPr>
          <w:rFonts w:eastAsia="宋体" w:hint="eastAsia"/>
          <w:color w:val="000000"/>
          <w:highlight w:val="white"/>
        </w:rPr>
        <w:t>, 2022, 38(</w:t>
      </w:r>
      <w:r w:rsidRPr="00B93DCB">
        <w:rPr>
          <w:rFonts w:eastAsia="宋体" w:hint="eastAsia"/>
          <w:color w:val="000000"/>
          <w:highlight w:val="white"/>
        </w:rPr>
        <w:t>1): 63-77.</w:t>
      </w:r>
      <w:bookmarkEnd w:id="3536"/>
    </w:p>
    <w:p w14:paraId="6DD995F5" w14:textId="57509F80"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[75] CUI T, YU H</w:t>
      </w:r>
      <w:del w:id="3537" w:author="1001210222 Choi" w:date="2025-12-09T14:52:00Z" w16du:dateUtc="2025-12-09T06:52:00Z">
        <w:r w:rsidRPr="00B93DCB" w:rsidDel="00C1257F">
          <w:rPr>
            <w:rFonts w:eastAsia="宋体"/>
            <w:color w:val="0000FA"/>
            <w:shd w:val="clear" w:color="auto" w:fill="FFCCFF"/>
          </w:rPr>
          <w:delText>-</w:delText>
        </w:r>
      </w:del>
      <w:ins w:id="3538" w:author="1001210222 Choi" w:date="2025-12-09T14:52:00Z" w16du:dateUtc="2025-12-09T06:52:00Z">
        <w:r w:rsidR="00C1257F">
          <w:rPr>
            <w:rFonts w:eastAsia="宋体" w:hint="eastAsia"/>
            <w:color w:val="0000FA"/>
            <w:shd w:val="clear" w:color="auto" w:fill="FFCCFF"/>
          </w:rPr>
          <w:t xml:space="preserve"> </w:t>
        </w:r>
      </w:ins>
      <w:r w:rsidRPr="00B93DCB">
        <w:rPr>
          <w:rFonts w:eastAsia="宋体"/>
          <w:color w:val="0000FA"/>
          <w:shd w:val="clear" w:color="auto" w:fill="FFFFFF"/>
        </w:rPr>
        <w:t xml:space="preserve">C, JOWITT S M, et al. Chlorite </w:t>
      </w:r>
      <w:r w:rsidRPr="00B93DCB">
        <w:rPr>
          <w:rFonts w:eastAsia="宋体"/>
          <w:color w:val="0000FA"/>
          <w:shd w:val="clear" w:color="auto" w:fill="D9D9D9"/>
        </w:rPr>
        <w:t>c</w:t>
      </w:r>
      <w:r w:rsidRPr="00B93DCB">
        <w:rPr>
          <w:rFonts w:eastAsia="宋体"/>
          <w:color w:val="0000FA"/>
          <w:shd w:val="clear" w:color="auto" w:fill="FFFFFF"/>
        </w:rPr>
        <w:t xml:space="preserve">omposition </w:t>
      </w:r>
      <w:r w:rsidRPr="00B93DCB">
        <w:rPr>
          <w:rFonts w:eastAsia="宋体"/>
          <w:color w:val="0000FA"/>
          <w:shd w:val="clear" w:color="auto" w:fill="D9D9D9"/>
        </w:rPr>
        <w:t>r</w:t>
      </w:r>
      <w:r w:rsidRPr="00B93DCB">
        <w:rPr>
          <w:rFonts w:eastAsia="宋体"/>
          <w:color w:val="0000FA"/>
          <w:shd w:val="clear" w:color="auto" w:fill="FFFFFF"/>
        </w:rPr>
        <w:t xml:space="preserve">ecords the </w:t>
      </w:r>
      <w:r w:rsidRPr="00B93DCB">
        <w:rPr>
          <w:rFonts w:eastAsia="宋体"/>
          <w:color w:val="0000FA"/>
          <w:shd w:val="clear" w:color="auto" w:fill="D9D9D9"/>
        </w:rPr>
        <w:t>f</w:t>
      </w:r>
      <w:r w:rsidRPr="00B93DCB">
        <w:rPr>
          <w:rFonts w:eastAsia="宋体"/>
          <w:color w:val="0000FA"/>
          <w:shd w:val="clear" w:color="auto" w:fill="FFFFFF"/>
        </w:rPr>
        <w:t xml:space="preserve">ormation of </w:t>
      </w:r>
      <w:r w:rsidRPr="00B93DCB">
        <w:rPr>
          <w:rFonts w:eastAsia="宋体"/>
          <w:color w:val="0000FA"/>
          <w:shd w:val="clear" w:color="auto" w:fill="D9D9D9"/>
        </w:rPr>
        <w:t>i</w:t>
      </w:r>
      <w:r w:rsidRPr="00B93DCB">
        <w:rPr>
          <w:rFonts w:eastAsia="宋体"/>
          <w:color w:val="0000FA"/>
          <w:shd w:val="clear" w:color="auto" w:fill="FFFFFF"/>
        </w:rPr>
        <w:t xml:space="preserve">ncreased </w:t>
      </w:r>
      <w:r w:rsidRPr="00B93DCB">
        <w:rPr>
          <w:rFonts w:eastAsia="宋体"/>
          <w:color w:val="0000FA"/>
          <w:shd w:val="clear" w:color="auto" w:fill="D9D9D9"/>
        </w:rPr>
        <w:t>o</w:t>
      </w:r>
      <w:r w:rsidRPr="00B93DCB">
        <w:rPr>
          <w:rFonts w:eastAsia="宋体"/>
          <w:color w:val="0000FA"/>
          <w:shd w:val="clear" w:color="auto" w:fill="FFFFFF"/>
        </w:rPr>
        <w:t xml:space="preserve">xygen </w:t>
      </w:r>
      <w:r w:rsidRPr="00B93DCB">
        <w:rPr>
          <w:rFonts w:eastAsia="宋体"/>
          <w:color w:val="0000FA"/>
          <w:shd w:val="clear" w:color="auto" w:fill="D9D9D9"/>
        </w:rPr>
        <w:t>f</w:t>
      </w:r>
      <w:r w:rsidRPr="00B93DCB">
        <w:rPr>
          <w:rFonts w:eastAsia="宋体"/>
          <w:color w:val="0000FA"/>
          <w:shd w:val="clear" w:color="auto" w:fill="FFFFFF"/>
        </w:rPr>
        <w:t>ugacity-</w:t>
      </w:r>
      <w:r w:rsidRPr="00B93DCB">
        <w:rPr>
          <w:rFonts w:eastAsia="宋体"/>
          <w:color w:val="0000FA"/>
          <w:shd w:val="clear" w:color="auto" w:fill="D9D9D9"/>
        </w:rPr>
        <w:t>i</w:t>
      </w:r>
      <w:r w:rsidRPr="00B93DCB">
        <w:rPr>
          <w:rFonts w:eastAsia="宋体"/>
          <w:color w:val="0000FA"/>
          <w:shd w:val="clear" w:color="auto" w:fill="FFFFFF"/>
        </w:rPr>
        <w:t xml:space="preserve">nduced </w:t>
      </w:r>
      <w:r w:rsidRPr="00B93DCB">
        <w:rPr>
          <w:rFonts w:eastAsia="宋体"/>
          <w:color w:val="0000FA"/>
          <w:shd w:val="clear" w:color="auto" w:fill="D9D9D9"/>
        </w:rPr>
        <w:t>d</w:t>
      </w:r>
      <w:r w:rsidRPr="00B93DCB">
        <w:rPr>
          <w:rFonts w:eastAsia="宋体"/>
          <w:color w:val="0000FA"/>
          <w:shd w:val="clear" w:color="auto" w:fill="FFFFFF"/>
        </w:rPr>
        <w:t xml:space="preserve">isseminated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m</w:t>
      </w:r>
      <w:r w:rsidRPr="00B93DCB">
        <w:rPr>
          <w:rFonts w:eastAsia="宋体"/>
          <w:color w:val="0000FA"/>
          <w:shd w:val="clear" w:color="auto" w:fill="FFFFFF"/>
        </w:rPr>
        <w:t xml:space="preserve">ineralization within the Guocheng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eposit, China[J]. Geological Society of America Bulletin, 2025</w:t>
      </w:r>
      <w:r w:rsidRPr="00B93DCB">
        <w:rPr>
          <w:rFonts w:eastAsia="宋体"/>
          <w:color w:val="0000FA"/>
          <w:shd w:val="clear" w:color="auto" w:fill="FFCCFF"/>
        </w:rPr>
        <w:t>,</w:t>
      </w:r>
      <w:r w:rsidRPr="00B93DCB">
        <w:rPr>
          <w:rFonts w:eastAsia="宋体"/>
          <w:color w:val="0000FA"/>
          <w:shd w:val="clear" w:color="auto" w:fill="FFFFFF"/>
        </w:rPr>
        <w:t xml:space="preserve"> </w:t>
      </w:r>
      <w:r w:rsidRPr="00B93DCB">
        <w:rPr>
          <w:rFonts w:eastAsia="宋体"/>
          <w:color w:val="0000FA"/>
          <w:shd w:val="clear" w:color="auto" w:fill="FFCCFF"/>
        </w:rPr>
        <w:t>137(11</w:t>
      </w:r>
      <w:del w:id="3539" w:author="1001210222 Choi" w:date="2025-12-09T14:52:00Z" w16du:dateUtc="2025-12-09T06:52:00Z">
        <w:r w:rsidRPr="00B93DCB" w:rsidDel="00C1257F">
          <w:rPr>
            <w:rFonts w:eastAsia="宋体"/>
            <w:color w:val="0000FA"/>
            <w:shd w:val="clear" w:color="auto" w:fill="FFFFFF"/>
          </w:rPr>
          <w:delText>/</w:delText>
        </w:r>
      </w:del>
      <w:ins w:id="3540" w:author="1001210222 Choi" w:date="2025-12-09T15:01:00Z" w16du:dateUtc="2025-12-09T07:01:00Z">
        <w:r w:rsidR="000503D5">
          <w:rPr>
            <w:rFonts w:eastAsia="宋体" w:hint="eastAsia"/>
            <w:color w:val="0000FA"/>
            <w:shd w:val="clear" w:color="auto" w:fill="FFFFFF"/>
          </w:rPr>
          <w:t>/</w:t>
        </w:r>
      </w:ins>
      <w:r w:rsidRPr="00B93DCB">
        <w:rPr>
          <w:rFonts w:eastAsia="宋体"/>
          <w:color w:val="0000FA"/>
          <w:shd w:val="clear" w:color="auto" w:fill="FFCCFF"/>
        </w:rPr>
        <w:t>12): 4786-4800</w:t>
      </w:r>
      <w:r w:rsidRPr="00B93DCB">
        <w:rPr>
          <w:rFonts w:eastAsia="宋体"/>
          <w:color w:val="0000FA"/>
          <w:shd w:val="clear" w:color="auto" w:fill="FFFFFF"/>
        </w:rPr>
        <w:t>.</w:t>
      </w:r>
      <w:hyperlink r:id="rId72" w:tooltip="自助复核" w:history="1"/>
    </w:p>
    <w:p w14:paraId="665ED6A2" w14:textId="56CA4743"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[76] LIANG Y Y, SHU L, MA P Y, et al. Gold source and ore-forming process of the Linglong gold deposit, Jiaodong gold province, China: Evidence from textures, mineral chemical compositions and sulfur isotopes of pyrite[J]. Ore Geology Reviews, 2023, </w:t>
      </w:r>
      <w:r w:rsidRPr="00B93DCB">
        <w:rPr>
          <w:rFonts w:eastAsia="宋体"/>
          <w:color w:val="0000FA"/>
          <w:shd w:val="clear" w:color="auto" w:fill="FFCCFF"/>
        </w:rPr>
        <w:t>159</w:t>
      </w:r>
      <w:r w:rsidRPr="00B93DCB">
        <w:rPr>
          <w:rFonts w:eastAsia="宋体"/>
          <w:color w:val="0000FA"/>
          <w:shd w:val="clear" w:color="auto" w:fill="FFFFFF"/>
        </w:rPr>
        <w:t>: 105523</w:t>
      </w:r>
      <w:r w:rsidRPr="00B93DCB">
        <w:rPr>
          <w:rFonts w:eastAsia="宋体"/>
          <w:color w:val="0000FA"/>
          <w:shd w:val="clear" w:color="auto" w:fill="FFCCFF"/>
        </w:rPr>
        <w:t>.</w:t>
      </w:r>
      <w:hyperlink r:id="rId73" w:tooltip="自助复核" w:history="1"/>
    </w:p>
    <w:p w14:paraId="7190E134" w14:textId="7E25AE7D"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[77] HU H L, LIU S L, FAN H R, et al. Structural </w:t>
      </w:r>
      <w:r w:rsidRPr="00B93DCB">
        <w:rPr>
          <w:rFonts w:eastAsia="宋体"/>
          <w:color w:val="0000FA"/>
          <w:shd w:val="clear" w:color="auto" w:fill="D9D9D9"/>
        </w:rPr>
        <w:t>n</w:t>
      </w:r>
      <w:r w:rsidRPr="00B93DCB">
        <w:rPr>
          <w:rFonts w:eastAsia="宋体"/>
          <w:color w:val="0000FA"/>
          <w:shd w:val="clear" w:color="auto" w:fill="FFFFFF"/>
        </w:rPr>
        <w:t xml:space="preserve">etworks </w:t>
      </w:r>
      <w:r w:rsidRPr="00B93DCB">
        <w:rPr>
          <w:rFonts w:eastAsia="宋体"/>
          <w:color w:val="0000FA"/>
          <w:shd w:val="clear" w:color="auto" w:fill="D9D9D9"/>
        </w:rPr>
        <w:t>c</w:t>
      </w:r>
      <w:r w:rsidRPr="00B93DCB">
        <w:rPr>
          <w:rFonts w:eastAsia="宋体"/>
          <w:color w:val="0000FA"/>
          <w:shd w:val="clear" w:color="auto" w:fill="FFFFFF"/>
        </w:rPr>
        <w:t xml:space="preserve">onstraints on </w:t>
      </w:r>
      <w:r w:rsidRPr="00B93DCB">
        <w:rPr>
          <w:rFonts w:eastAsia="宋体"/>
          <w:color w:val="0000FA"/>
          <w:shd w:val="clear" w:color="auto" w:fill="D9D9D9"/>
        </w:rPr>
        <w:t>a</w:t>
      </w:r>
      <w:r w:rsidRPr="00B93DCB">
        <w:rPr>
          <w:rFonts w:eastAsia="宋体"/>
          <w:color w:val="0000FA"/>
          <w:shd w:val="clear" w:color="auto" w:fill="FFFFFF"/>
        </w:rPr>
        <w:t xml:space="preserve">lteration and </w:t>
      </w:r>
      <w:r w:rsidRPr="00B93DCB">
        <w:rPr>
          <w:rFonts w:eastAsia="宋体"/>
          <w:color w:val="0000FA"/>
          <w:shd w:val="clear" w:color="auto" w:fill="D9D9D9"/>
        </w:rPr>
        <w:t>m</w:t>
      </w:r>
      <w:r w:rsidRPr="00B93DCB">
        <w:rPr>
          <w:rFonts w:eastAsia="宋体"/>
          <w:color w:val="0000FA"/>
          <w:shd w:val="clear" w:color="auto" w:fill="FFFFFF"/>
        </w:rPr>
        <w:t xml:space="preserve">ineralization </w:t>
      </w:r>
      <w:r w:rsidRPr="00B93DCB">
        <w:rPr>
          <w:rFonts w:eastAsia="宋体"/>
          <w:color w:val="0000FA"/>
          <w:shd w:val="clear" w:color="auto" w:fill="D9D9D9"/>
        </w:rPr>
        <w:t>p</w:t>
      </w:r>
      <w:r w:rsidRPr="00B93DCB">
        <w:rPr>
          <w:rFonts w:eastAsia="宋体"/>
          <w:color w:val="0000FA"/>
          <w:shd w:val="clear" w:color="auto" w:fill="FFFFFF"/>
        </w:rPr>
        <w:t xml:space="preserve">rocesses in the Jiaojia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eposit, Jiaodong Peninsula, China[J]. Journal of Earth Science, 2020, 31(3): 500-513.</w:t>
      </w:r>
      <w:hyperlink r:id="rId74" w:tooltip="自助复核" w:history="1"/>
    </w:p>
    <w:p w14:paraId="04F4910B" w14:textId="1B6B5359" w:rsidR="00B804E8" w:rsidRPr="00B804E8" w:rsidRDefault="00654D5F" w:rsidP="008868EF">
      <w:pPr>
        <w:pStyle w:val="EndNoteBibliography"/>
        <w:spacing w:after="0"/>
        <w:rPr>
          <w:rFonts w:eastAsia="宋体"/>
          <w:color w:val="000000"/>
        </w:rPr>
      </w:pPr>
      <w:bookmarkStart w:id="3541" w:name="参考文献内容_156"/>
      <w:r w:rsidRPr="00B93DCB">
        <w:rPr>
          <w:rFonts w:eastAsia="宋体" w:hint="eastAsia"/>
          <w:color w:val="000000"/>
          <w:highlight w:val="white"/>
        </w:rPr>
        <w:t xml:space="preserve">[78] </w:t>
      </w:r>
      <w:r w:rsidRPr="00B93DCB">
        <w:rPr>
          <w:rFonts w:eastAsia="宋体" w:hint="eastAsia"/>
          <w:color w:val="000000"/>
          <w:highlight w:val="white"/>
        </w:rPr>
        <w:t>高森</w:t>
      </w:r>
      <w:r w:rsidRPr="00B93DCB">
        <w:rPr>
          <w:rFonts w:eastAsia="宋体" w:hint="eastAsia"/>
          <w:color w:val="000000"/>
          <w:highlight w:val="white"/>
        </w:rPr>
        <w:t xml:space="preserve">, </w:t>
      </w:r>
      <w:r w:rsidRPr="00B93DCB">
        <w:rPr>
          <w:rFonts w:eastAsia="宋体" w:hint="eastAsia"/>
          <w:color w:val="000000"/>
          <w:highlight w:val="white"/>
        </w:rPr>
        <w:t>张拴宏</w:t>
      </w:r>
      <w:r w:rsidRPr="00B93DCB">
        <w:rPr>
          <w:rFonts w:eastAsia="宋体" w:hint="eastAsia"/>
          <w:color w:val="000000"/>
          <w:highlight w:val="white"/>
        </w:rPr>
        <w:t xml:space="preserve">, </w:t>
      </w:r>
      <w:r w:rsidRPr="00B93DCB">
        <w:rPr>
          <w:rFonts w:eastAsia="宋体" w:hint="eastAsia"/>
          <w:color w:val="000000"/>
          <w:highlight w:val="white"/>
        </w:rPr>
        <w:t>王宏宇</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辽东青城子矿集区大理岩碳</w:t>
      </w:r>
      <w:r w:rsidRPr="00B804E8">
        <w:rPr>
          <w:rFonts w:eastAsia="宋体" w:hint="eastAsia"/>
          <w:color w:val="000000"/>
          <w:highlight w:val="white"/>
        </w:rPr>
        <w:t>—</w:t>
      </w:r>
      <w:r w:rsidRPr="00B93DCB">
        <w:rPr>
          <w:rFonts w:eastAsia="宋体" w:hint="eastAsia"/>
          <w:color w:val="000000"/>
          <w:highlight w:val="white"/>
        </w:rPr>
        <w:t>氧同位素组成及其对含矿层位对比及深部找矿的指示</w:t>
      </w:r>
      <w:r w:rsidRPr="00B93DCB">
        <w:rPr>
          <w:rFonts w:eastAsia="宋体" w:hint="eastAsia"/>
          <w:color w:val="000000"/>
          <w:highlight w:val="white"/>
        </w:rPr>
        <w:t xml:space="preserve">[J]. </w:t>
      </w:r>
      <w:r w:rsidRPr="00B93DCB">
        <w:rPr>
          <w:rFonts w:eastAsia="宋体" w:hint="eastAsia"/>
          <w:color w:val="000000"/>
          <w:highlight w:val="white"/>
        </w:rPr>
        <w:t>地质论评</w:t>
      </w:r>
      <w:r w:rsidR="00BD12FE">
        <w:rPr>
          <w:rFonts w:eastAsia="宋体" w:hint="eastAsia"/>
          <w:color w:val="000000"/>
          <w:highlight w:val="white"/>
        </w:rPr>
        <w:t>, 2024, 70(</w:t>
      </w:r>
      <w:r w:rsidRPr="00B93DCB">
        <w:rPr>
          <w:rFonts w:eastAsia="宋体" w:hint="eastAsia"/>
          <w:color w:val="000000"/>
          <w:highlight w:val="white"/>
        </w:rPr>
        <w:t>6): 2127-2141.</w:t>
      </w:r>
      <w:bookmarkEnd w:id="3541"/>
    </w:p>
    <w:p w14:paraId="035BA267" w14:textId="429F308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[79] LIN C G, YAO X F, MAO J W, et al. Source of </w:t>
      </w:r>
      <w:r w:rsidRPr="00B93DCB">
        <w:rPr>
          <w:rFonts w:eastAsia="宋体"/>
          <w:color w:val="0000FA"/>
          <w:shd w:val="clear" w:color="auto" w:fill="D9D9D9"/>
        </w:rPr>
        <w:t>o</w:t>
      </w:r>
      <w:r w:rsidRPr="00B93DCB">
        <w:rPr>
          <w:rFonts w:eastAsia="宋体"/>
          <w:color w:val="0000FA"/>
          <w:shd w:val="clear" w:color="auto" w:fill="FFFFFF"/>
        </w:rPr>
        <w:t>re-</w:t>
      </w:r>
      <w:r w:rsidRPr="00B93DCB">
        <w:rPr>
          <w:rFonts w:eastAsia="宋体"/>
          <w:color w:val="0000FA"/>
          <w:shd w:val="clear" w:color="auto" w:fill="D9D9D9"/>
        </w:rPr>
        <w:t>f</w:t>
      </w:r>
      <w:r w:rsidRPr="00B93DCB">
        <w:rPr>
          <w:rFonts w:eastAsia="宋体"/>
          <w:color w:val="0000FA"/>
          <w:shd w:val="clear" w:color="auto" w:fill="FFFFFF"/>
        </w:rPr>
        <w:t xml:space="preserve">orming </w:t>
      </w:r>
      <w:r w:rsidRPr="00B93DCB">
        <w:rPr>
          <w:rFonts w:eastAsia="宋体"/>
          <w:color w:val="0000FA"/>
          <w:shd w:val="clear" w:color="auto" w:fill="D9D9D9"/>
        </w:rPr>
        <w:t>f</w:t>
      </w:r>
      <w:r w:rsidRPr="00B93DCB">
        <w:rPr>
          <w:rFonts w:eastAsia="宋体"/>
          <w:color w:val="0000FA"/>
          <w:shd w:val="clear" w:color="auto" w:fill="FFFFFF"/>
        </w:rPr>
        <w:t xml:space="preserve">luid and </w:t>
      </w:r>
      <w:r w:rsidRPr="00B93DCB">
        <w:rPr>
          <w:rFonts w:eastAsia="宋体"/>
          <w:color w:val="0000FA"/>
          <w:shd w:val="clear" w:color="auto" w:fill="D9D9D9"/>
        </w:rPr>
        <w:t>m</w:t>
      </w:r>
      <w:r w:rsidRPr="00B93DCB">
        <w:rPr>
          <w:rFonts w:eastAsia="宋体"/>
          <w:color w:val="0000FA"/>
          <w:shd w:val="clear" w:color="auto" w:fill="FFFFFF"/>
        </w:rPr>
        <w:t xml:space="preserve">aterial in the Baiyun </w:t>
      </w:r>
      <w:r w:rsidRPr="00B93DCB">
        <w:rPr>
          <w:rFonts w:eastAsia="宋体"/>
          <w:color w:val="0000FA"/>
          <w:shd w:val="clear" w:color="auto" w:fill="D9D9D9"/>
        </w:rPr>
        <w:t>g</w:t>
      </w:r>
      <w:r w:rsidRPr="00B93DCB">
        <w:rPr>
          <w:rFonts w:eastAsia="宋体"/>
          <w:color w:val="0000FA"/>
          <w:shd w:val="clear" w:color="auto" w:fill="FFFFFF"/>
        </w:rPr>
        <w:t xml:space="preserve">old </w:t>
      </w:r>
      <w:r w:rsidRPr="00B93DCB">
        <w:rPr>
          <w:rFonts w:eastAsia="宋体"/>
          <w:color w:val="0000FA"/>
          <w:shd w:val="clear" w:color="auto" w:fill="D9D9D9"/>
        </w:rPr>
        <w:t>d</w:t>
      </w:r>
      <w:r w:rsidRPr="00B93DCB">
        <w:rPr>
          <w:rFonts w:eastAsia="宋体"/>
          <w:color w:val="0000FA"/>
          <w:shd w:val="clear" w:color="auto" w:fill="FFFFFF"/>
        </w:rPr>
        <w:t xml:space="preserve">eposit, Liaoning Province, NE China: </w:t>
      </w:r>
      <w:r w:rsidRPr="00B93DCB">
        <w:rPr>
          <w:rFonts w:eastAsia="宋体"/>
          <w:color w:val="0000FA"/>
          <w:shd w:val="clear" w:color="auto" w:fill="D9D9D9"/>
        </w:rPr>
        <w:t>c</w:t>
      </w:r>
      <w:r w:rsidRPr="00B93DCB">
        <w:rPr>
          <w:rFonts w:eastAsia="宋体"/>
          <w:color w:val="0000FA"/>
          <w:shd w:val="clear" w:color="auto" w:fill="FFFFFF"/>
        </w:rPr>
        <w:t xml:space="preserve">onstraints from H-O-S-Pb </w:t>
      </w:r>
      <w:r w:rsidRPr="00B93DCB">
        <w:rPr>
          <w:rFonts w:eastAsia="宋体"/>
          <w:color w:val="0000FA"/>
          <w:shd w:val="clear" w:color="auto" w:fill="D9D9D9"/>
        </w:rPr>
        <w:t>i</w:t>
      </w:r>
      <w:r w:rsidRPr="00B93DCB">
        <w:rPr>
          <w:rFonts w:eastAsia="宋体"/>
          <w:color w:val="0000FA"/>
          <w:shd w:val="clear" w:color="auto" w:fill="FFFFFF"/>
        </w:rPr>
        <w:t xml:space="preserve">sotopes and </w:t>
      </w:r>
      <w:r w:rsidRPr="00BD12FE">
        <w:rPr>
          <w:rFonts w:eastAsia="宋体"/>
          <w:color w:val="0000FA"/>
          <w:shd w:val="clear" w:color="auto" w:fill="FFFFFF"/>
        </w:rPr>
        <w:t xml:space="preserve">in situ </w:t>
      </w:r>
      <w:r w:rsidRPr="00B93DCB">
        <w:rPr>
          <w:rFonts w:eastAsia="宋体"/>
          <w:color w:val="0000FA"/>
          <w:shd w:val="clear" w:color="auto" w:fill="D9D9D9"/>
        </w:rPr>
        <w:t>a</w:t>
      </w:r>
      <w:r w:rsidRPr="00B93DCB">
        <w:rPr>
          <w:rFonts w:eastAsia="宋体"/>
          <w:color w:val="0000FA"/>
          <w:shd w:val="clear" w:color="auto" w:fill="FFFFFF"/>
        </w:rPr>
        <w:t>nalyses of Au-</w:t>
      </w:r>
      <w:r w:rsidRPr="00B93DCB">
        <w:rPr>
          <w:rFonts w:eastAsia="宋体"/>
          <w:color w:val="0000FA"/>
          <w:shd w:val="clear" w:color="auto" w:fill="D9D9D9"/>
        </w:rPr>
        <w:t>b</w:t>
      </w:r>
      <w:r w:rsidRPr="00B93DCB">
        <w:rPr>
          <w:rFonts w:eastAsia="宋体"/>
          <w:color w:val="0000FA"/>
          <w:shd w:val="clear" w:color="auto" w:fill="FFFFFF"/>
        </w:rPr>
        <w:t xml:space="preserve">earing </w:t>
      </w:r>
      <w:r w:rsidRPr="00B93DCB">
        <w:rPr>
          <w:rFonts w:eastAsia="宋体"/>
          <w:color w:val="0000FA"/>
          <w:shd w:val="clear" w:color="auto" w:fill="D9D9D9"/>
        </w:rPr>
        <w:t>p</w:t>
      </w:r>
      <w:r w:rsidRPr="00B93DCB">
        <w:rPr>
          <w:rFonts w:eastAsia="宋体"/>
          <w:color w:val="0000FA"/>
          <w:shd w:val="clear" w:color="auto" w:fill="FFFFFF"/>
        </w:rPr>
        <w:t>yrites[J]. Journal of Earth Science, 2023, 34(1): 1-19.</w:t>
      </w:r>
      <w:hyperlink r:id="rId75" w:tooltip="自助复核" w:history="1"/>
    </w:p>
    <w:p w14:paraId="23699B98" w14:textId="5789C42D"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[80] CHENG N N, SHI M Y, HOU Q L, et al. The impact of tectonic stress chemistry on mineralization processes: </w:t>
      </w:r>
      <w:r w:rsidRPr="00B93DCB">
        <w:rPr>
          <w:rFonts w:eastAsia="宋体"/>
          <w:color w:val="0000FA"/>
          <w:shd w:val="clear" w:color="auto" w:fill="D9D9D9"/>
        </w:rPr>
        <w:t>a</w:t>
      </w:r>
      <w:r w:rsidRPr="00B93DCB">
        <w:rPr>
          <w:rFonts w:eastAsia="宋体"/>
          <w:color w:val="0000FA"/>
          <w:shd w:val="clear" w:color="auto" w:fill="FFFFFF"/>
        </w:rPr>
        <w:t xml:space="preserve"> review[J]. Solid Earth Sciences, 2022, 7(2): 151-166.</w:t>
      </w:r>
      <w:hyperlink r:id="rId76" w:tooltip="自助复核" w:history="1"/>
    </w:p>
    <w:p w14:paraId="2A0F8ED5" w14:textId="77777777" w:rsidR="00B804E8" w:rsidRPr="00B804E8" w:rsidRDefault="00654D5F" w:rsidP="008868EF">
      <w:pPr>
        <w:pStyle w:val="EndNoteBibliography"/>
        <w:spacing w:after="0"/>
        <w:rPr>
          <w:rFonts w:eastAsia="宋体"/>
          <w:color w:val="000000"/>
        </w:rPr>
      </w:pPr>
      <w:bookmarkStart w:id="3542" w:name="参考文献内容_162"/>
      <w:r w:rsidRPr="00B93DCB">
        <w:rPr>
          <w:rFonts w:eastAsia="宋体" w:hint="eastAsia"/>
          <w:color w:val="000000"/>
          <w:highlight w:val="white"/>
        </w:rPr>
        <w:t xml:space="preserve">[81] </w:t>
      </w:r>
      <w:r w:rsidRPr="00B93DCB">
        <w:rPr>
          <w:rFonts w:eastAsia="宋体" w:hint="eastAsia"/>
          <w:color w:val="000000"/>
          <w:highlight w:val="white"/>
        </w:rPr>
        <w:t>张朋</w:t>
      </w:r>
      <w:r w:rsidRPr="00B93DCB">
        <w:rPr>
          <w:rFonts w:eastAsia="宋体" w:hint="eastAsia"/>
          <w:color w:val="000000"/>
          <w:highlight w:val="white"/>
        </w:rPr>
        <w:t xml:space="preserve">, </w:t>
      </w:r>
      <w:r w:rsidRPr="00B93DCB">
        <w:rPr>
          <w:rFonts w:eastAsia="宋体" w:hint="eastAsia"/>
          <w:color w:val="000000"/>
          <w:highlight w:val="white"/>
        </w:rPr>
        <w:t>杨宏智</w:t>
      </w:r>
      <w:r w:rsidRPr="00B93DCB">
        <w:rPr>
          <w:rFonts w:eastAsia="宋体" w:hint="eastAsia"/>
          <w:color w:val="000000"/>
          <w:highlight w:val="white"/>
        </w:rPr>
        <w:t xml:space="preserve">, </w:t>
      </w:r>
      <w:r w:rsidRPr="00B93DCB">
        <w:rPr>
          <w:rFonts w:eastAsia="宋体" w:hint="eastAsia"/>
          <w:color w:val="000000"/>
          <w:highlight w:val="white"/>
        </w:rPr>
        <w:t>李斌</w:t>
      </w:r>
      <w:r w:rsidRPr="00B93DCB">
        <w:rPr>
          <w:rFonts w:eastAsia="宋体" w:hint="eastAsia"/>
          <w:color w:val="000000"/>
          <w:highlight w:val="white"/>
        </w:rPr>
        <w:t xml:space="preserve">, </w:t>
      </w:r>
      <w:r w:rsidRPr="00B93DCB">
        <w:rPr>
          <w:rFonts w:eastAsia="宋体" w:hint="eastAsia"/>
          <w:color w:val="000000"/>
          <w:highlight w:val="white"/>
        </w:rPr>
        <w:t>等</w:t>
      </w:r>
      <w:r w:rsidRPr="00B93DCB">
        <w:rPr>
          <w:rFonts w:eastAsia="宋体" w:hint="eastAsia"/>
          <w:color w:val="000000"/>
          <w:highlight w:val="white"/>
        </w:rPr>
        <w:t xml:space="preserve">. </w:t>
      </w:r>
      <w:r w:rsidRPr="00B93DCB">
        <w:rPr>
          <w:rFonts w:eastAsia="宋体" w:hint="eastAsia"/>
          <w:color w:val="000000"/>
          <w:highlight w:val="white"/>
        </w:rPr>
        <w:t>辽东青城子矿集区姚家沟钼矿床成矿物质来源、成矿年代及成矿动力学背景</w:t>
      </w:r>
      <w:r w:rsidRPr="00B93DCB">
        <w:rPr>
          <w:rFonts w:eastAsia="宋体" w:hint="eastAsia"/>
          <w:color w:val="000000"/>
          <w:highlight w:val="white"/>
        </w:rPr>
        <w:t xml:space="preserve">[J]. </w:t>
      </w:r>
      <w:r w:rsidRPr="00B93DCB">
        <w:rPr>
          <w:rFonts w:eastAsia="宋体" w:hint="eastAsia"/>
          <w:color w:val="000000"/>
          <w:highlight w:val="white"/>
        </w:rPr>
        <w:t>吉林大学学报</w:t>
      </w:r>
      <w:r w:rsidRPr="00B93DCB">
        <w:rPr>
          <w:rFonts w:eastAsia="宋体" w:hint="eastAsia"/>
          <w:color w:val="000000"/>
          <w:highlight w:val="white"/>
        </w:rPr>
        <w:t>(</w:t>
      </w:r>
      <w:r w:rsidRPr="00B93DCB">
        <w:rPr>
          <w:rFonts w:eastAsia="宋体" w:hint="eastAsia"/>
          <w:color w:val="000000"/>
          <w:highlight w:val="white"/>
        </w:rPr>
        <w:t>地球科学版</w:t>
      </w:r>
      <w:r w:rsidRPr="00B93DCB">
        <w:rPr>
          <w:rFonts w:eastAsia="宋体" w:hint="eastAsia"/>
          <w:color w:val="000000"/>
          <w:highlight w:val="white"/>
        </w:rPr>
        <w:t>), 2016, 46(06): 1684-1696.</w:t>
      </w:r>
      <w:bookmarkEnd w:id="3542"/>
    </w:p>
    <w:p w14:paraId="3EB982CF" w14:textId="2A082046" w:rsidR="00B804E8" w:rsidRPr="00BD12FE" w:rsidRDefault="00B93DCB" w:rsidP="008868EF">
      <w:pPr>
        <w:pStyle w:val="EndNoteBibliography"/>
        <w:spacing w:after="0"/>
        <w:rPr>
          <w:rFonts w:eastAsia="宋体"/>
          <w:color w:val="0000FA"/>
        </w:rPr>
      </w:pPr>
      <w:r w:rsidRPr="00BD12FE">
        <w:rPr>
          <w:rFonts w:eastAsia="宋体"/>
          <w:color w:val="0000FA"/>
          <w:shd w:val="clear" w:color="auto" w:fill="FFFFFF"/>
        </w:rPr>
        <w:t>[82] LIU J, LIU F</w:t>
      </w:r>
      <w:del w:id="3543" w:author="1001210222 Choi" w:date="2025-12-09T14:53:00Z" w16du:dateUtc="2025-12-09T06:53:00Z">
        <w:r w:rsidRPr="00BD12FE" w:rsidDel="00C1257F">
          <w:rPr>
            <w:rFonts w:eastAsia="宋体"/>
            <w:color w:val="0000FA"/>
            <w:shd w:val="clear" w:color="auto" w:fill="FFCCFF"/>
          </w:rPr>
          <w:delText>-</w:delText>
        </w:r>
      </w:del>
      <w:ins w:id="3544" w:author="1001210222 Choi" w:date="2025-12-09T14:53:00Z" w16du:dateUtc="2025-12-09T06:53:00Z">
        <w:r w:rsidR="00C1257F">
          <w:rPr>
            <w:rFonts w:eastAsia="宋体" w:hint="eastAsia"/>
            <w:color w:val="0000FA"/>
            <w:shd w:val="clear" w:color="auto" w:fill="FFCCFF"/>
          </w:rPr>
          <w:t xml:space="preserve"> </w:t>
        </w:r>
      </w:ins>
      <w:r w:rsidRPr="00BD12FE">
        <w:rPr>
          <w:rFonts w:eastAsia="宋体"/>
          <w:color w:val="0000FA"/>
          <w:shd w:val="clear" w:color="auto" w:fill="FFFFFF"/>
        </w:rPr>
        <w:t>X, LI S</w:t>
      </w:r>
      <w:del w:id="3545" w:author="1001210222 Choi" w:date="2025-12-09T14:53:00Z" w16du:dateUtc="2025-12-09T06:53:00Z">
        <w:r w:rsidRPr="00BD12FE" w:rsidDel="00C1257F">
          <w:rPr>
            <w:rFonts w:eastAsia="宋体"/>
            <w:color w:val="0000FA"/>
            <w:shd w:val="clear" w:color="auto" w:fill="FFCCFF"/>
          </w:rPr>
          <w:delText>-</w:delText>
        </w:r>
      </w:del>
      <w:ins w:id="3546" w:author="1001210222 Choi" w:date="2025-12-09T14:53:00Z" w16du:dateUtc="2025-12-09T06:53:00Z">
        <w:r w:rsidR="00C1257F">
          <w:rPr>
            <w:rFonts w:eastAsia="宋体" w:hint="eastAsia"/>
            <w:color w:val="0000FA"/>
            <w:shd w:val="clear" w:color="auto" w:fill="FFCCFF"/>
          </w:rPr>
          <w:t xml:space="preserve"> </w:t>
        </w:r>
      </w:ins>
      <w:r w:rsidRPr="00BD12FE">
        <w:rPr>
          <w:rFonts w:eastAsia="宋体"/>
          <w:color w:val="0000FA"/>
          <w:shd w:val="clear" w:color="auto" w:fill="FFFFFF"/>
        </w:rPr>
        <w:t xml:space="preserve">H, et al. Formation of the Baiyun </w:t>
      </w:r>
      <w:r w:rsidRPr="00BD12FE">
        <w:rPr>
          <w:rFonts w:eastAsia="宋体"/>
          <w:color w:val="0000FA"/>
          <w:shd w:val="clear" w:color="auto" w:fill="D9D9D9"/>
        </w:rPr>
        <w:t>g</w:t>
      </w:r>
      <w:r w:rsidRPr="00BD12FE">
        <w:rPr>
          <w:rFonts w:eastAsia="宋体"/>
          <w:color w:val="0000FA"/>
          <w:shd w:val="clear" w:color="auto" w:fill="FFFFFF"/>
        </w:rPr>
        <w:t xml:space="preserve">old </w:t>
      </w:r>
      <w:r w:rsidRPr="00BD12FE">
        <w:rPr>
          <w:rFonts w:eastAsia="宋体"/>
          <w:color w:val="0000FA"/>
          <w:shd w:val="clear" w:color="auto" w:fill="D9D9D9"/>
        </w:rPr>
        <w:t>d</w:t>
      </w:r>
      <w:r w:rsidRPr="00BD12FE">
        <w:rPr>
          <w:rFonts w:eastAsia="宋体"/>
          <w:color w:val="0000FA"/>
          <w:shd w:val="clear" w:color="auto" w:fill="FFFFFF"/>
        </w:rPr>
        <w:t xml:space="preserve">eposit, Liaodong </w:t>
      </w:r>
      <w:r w:rsidRPr="00BD12FE">
        <w:rPr>
          <w:rFonts w:eastAsia="宋体"/>
          <w:color w:val="0000FA"/>
          <w:shd w:val="clear" w:color="auto" w:fill="D9D9D9"/>
        </w:rPr>
        <w:t>g</w:t>
      </w:r>
      <w:r w:rsidRPr="00BD12FE">
        <w:rPr>
          <w:rFonts w:eastAsia="宋体"/>
          <w:color w:val="0000FA"/>
          <w:shd w:val="clear" w:color="auto" w:fill="FFFFFF"/>
        </w:rPr>
        <w:t xml:space="preserve">old </w:t>
      </w:r>
      <w:r w:rsidRPr="00BD12FE">
        <w:rPr>
          <w:rFonts w:eastAsia="宋体"/>
          <w:color w:val="0000FA"/>
          <w:shd w:val="clear" w:color="auto" w:fill="D9D9D9"/>
        </w:rPr>
        <w:t>p</w:t>
      </w:r>
      <w:r w:rsidRPr="00BD12FE">
        <w:rPr>
          <w:rFonts w:eastAsia="宋体"/>
          <w:color w:val="0000FA"/>
          <w:shd w:val="clear" w:color="auto" w:fill="FFFFFF"/>
        </w:rPr>
        <w:t xml:space="preserve">rovince, NE China: Constraints from </w:t>
      </w:r>
      <w:r w:rsidRPr="00BD12FE">
        <w:rPr>
          <w:rFonts w:eastAsia="宋体"/>
          <w:color w:val="0000FA"/>
          <w:shd w:val="clear" w:color="auto" w:fill="D9D9D9"/>
        </w:rPr>
        <w:t>z</w:t>
      </w:r>
      <w:r w:rsidRPr="00BD12FE">
        <w:rPr>
          <w:rFonts w:eastAsia="宋体"/>
          <w:color w:val="0000FA"/>
          <w:shd w:val="clear" w:color="auto" w:fill="FFFFFF"/>
        </w:rPr>
        <w:t>ircon U</w:t>
      </w:r>
      <w:r w:rsidRPr="00BD12FE">
        <w:rPr>
          <w:rFonts w:eastAsia="宋体"/>
          <w:color w:val="0000FA"/>
          <w:shd w:val="clear" w:color="auto" w:fill="FFCCFF"/>
        </w:rPr>
        <w:t>–</w:t>
      </w:r>
      <w:r w:rsidRPr="00BD12FE">
        <w:rPr>
          <w:rFonts w:eastAsia="宋体"/>
          <w:color w:val="0000FA"/>
          <w:shd w:val="clear" w:color="auto" w:fill="FFFFFF"/>
        </w:rPr>
        <w:t xml:space="preserve">Pb </w:t>
      </w:r>
      <w:r w:rsidRPr="00BD12FE">
        <w:rPr>
          <w:rFonts w:eastAsia="宋体"/>
          <w:color w:val="0000FA"/>
          <w:shd w:val="clear" w:color="auto" w:fill="D9D9D9"/>
        </w:rPr>
        <w:t>a</w:t>
      </w:r>
      <w:r w:rsidRPr="00BD12FE">
        <w:rPr>
          <w:rFonts w:eastAsia="宋体"/>
          <w:color w:val="0000FA"/>
          <w:shd w:val="clear" w:color="auto" w:fill="FFFFFF"/>
        </w:rPr>
        <w:t xml:space="preserve">ge, </w:t>
      </w:r>
      <w:r w:rsidRPr="00BD12FE">
        <w:rPr>
          <w:rFonts w:eastAsia="宋体"/>
          <w:color w:val="0000FA"/>
          <w:shd w:val="clear" w:color="auto" w:fill="D9D9D9"/>
        </w:rPr>
        <w:t>f</w:t>
      </w:r>
      <w:r w:rsidRPr="00BD12FE">
        <w:rPr>
          <w:rFonts w:eastAsia="宋体"/>
          <w:color w:val="0000FA"/>
          <w:shd w:val="clear" w:color="auto" w:fill="FFFFFF"/>
        </w:rPr>
        <w:t xml:space="preserve">luid </w:t>
      </w:r>
      <w:r w:rsidRPr="00BD12FE">
        <w:rPr>
          <w:rFonts w:eastAsia="宋体"/>
          <w:color w:val="0000FA"/>
          <w:shd w:val="clear" w:color="auto" w:fill="D9D9D9"/>
        </w:rPr>
        <w:t>i</w:t>
      </w:r>
      <w:r w:rsidRPr="00BD12FE">
        <w:rPr>
          <w:rFonts w:eastAsia="宋体"/>
          <w:color w:val="0000FA"/>
          <w:shd w:val="clear" w:color="auto" w:fill="FFFFFF"/>
        </w:rPr>
        <w:t>nclusion, and C</w:t>
      </w:r>
      <w:r w:rsidRPr="00BD12FE">
        <w:rPr>
          <w:rFonts w:eastAsia="宋体"/>
          <w:color w:val="0000FA"/>
          <w:shd w:val="clear" w:color="auto" w:fill="FFCCFF"/>
        </w:rPr>
        <w:t>–</w:t>
      </w:r>
      <w:r w:rsidRPr="00BD12FE">
        <w:rPr>
          <w:rFonts w:eastAsia="宋体"/>
          <w:color w:val="0000FA"/>
          <w:shd w:val="clear" w:color="auto" w:fill="FFFFFF"/>
        </w:rPr>
        <w:t>H</w:t>
      </w:r>
      <w:r w:rsidRPr="00BD12FE">
        <w:rPr>
          <w:rFonts w:eastAsia="宋体"/>
          <w:color w:val="0000FA"/>
          <w:shd w:val="clear" w:color="auto" w:fill="FFCCFF"/>
        </w:rPr>
        <w:t>–</w:t>
      </w:r>
      <w:r w:rsidRPr="00BD12FE">
        <w:rPr>
          <w:rFonts w:eastAsia="宋体"/>
          <w:color w:val="0000FA"/>
          <w:shd w:val="clear" w:color="auto" w:fill="FFFFFF"/>
        </w:rPr>
        <w:t>O</w:t>
      </w:r>
      <w:r w:rsidRPr="00BD12FE">
        <w:rPr>
          <w:rFonts w:eastAsia="宋体"/>
          <w:color w:val="0000FA"/>
          <w:shd w:val="clear" w:color="auto" w:fill="FFCCFF"/>
        </w:rPr>
        <w:t>–</w:t>
      </w:r>
      <w:r w:rsidRPr="00BD12FE">
        <w:rPr>
          <w:rFonts w:eastAsia="宋体"/>
          <w:color w:val="0000FA"/>
          <w:shd w:val="clear" w:color="auto" w:fill="FFFFFF"/>
        </w:rPr>
        <w:t>Pb</w:t>
      </w:r>
      <w:r w:rsidRPr="00BD12FE">
        <w:rPr>
          <w:rFonts w:eastAsia="宋体"/>
          <w:color w:val="0000FA"/>
          <w:shd w:val="clear" w:color="auto" w:fill="FFCCFF"/>
        </w:rPr>
        <w:t>–</w:t>
      </w:r>
      <w:r w:rsidRPr="00BD12FE">
        <w:rPr>
          <w:rFonts w:eastAsia="宋体"/>
          <w:color w:val="0000FA"/>
          <w:shd w:val="clear" w:color="auto" w:fill="FFFFFF"/>
        </w:rPr>
        <w:t xml:space="preserve">He </w:t>
      </w:r>
      <w:r w:rsidRPr="00BD12FE">
        <w:rPr>
          <w:rFonts w:eastAsia="宋体"/>
          <w:color w:val="0000FA"/>
          <w:shd w:val="clear" w:color="auto" w:fill="D9D9D9"/>
        </w:rPr>
        <w:t>i</w:t>
      </w:r>
      <w:r w:rsidRPr="00BD12FE">
        <w:rPr>
          <w:rFonts w:eastAsia="宋体"/>
          <w:color w:val="0000FA"/>
          <w:shd w:val="clear" w:color="auto" w:fill="FFFFFF"/>
        </w:rPr>
        <w:t xml:space="preserve">sotopes[J]. Ore Geology Reviews, 2019, </w:t>
      </w:r>
      <w:r w:rsidRPr="00BD12FE">
        <w:rPr>
          <w:rFonts w:eastAsia="宋体"/>
          <w:color w:val="0000FA"/>
          <w:shd w:val="clear" w:color="auto" w:fill="FFCCFF"/>
        </w:rPr>
        <w:t>104: 686</w:t>
      </w:r>
      <w:r w:rsidRPr="00BD12FE">
        <w:rPr>
          <w:rFonts w:eastAsia="宋体"/>
          <w:color w:val="0000FA"/>
          <w:shd w:val="clear" w:color="auto" w:fill="FFFFFF"/>
        </w:rPr>
        <w:t>-706.</w:t>
      </w:r>
      <w:hyperlink r:id="rId77" w:tooltip="自助复核" w:history="1"/>
    </w:p>
    <w:p w14:paraId="1778C99C" w14:textId="2AC32B99"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[83] ERNST W G, TSUJIMORI T, ZHANG R, et al. Permo-Triassic </w:t>
      </w:r>
      <w:r w:rsidRPr="00B93DCB">
        <w:rPr>
          <w:rFonts w:eastAsia="宋体"/>
          <w:color w:val="0000FA"/>
          <w:shd w:val="clear" w:color="auto" w:fill="D9D9D9"/>
        </w:rPr>
        <w:t>c</w:t>
      </w:r>
      <w:r w:rsidRPr="00B93DCB">
        <w:rPr>
          <w:rFonts w:eastAsia="宋体"/>
          <w:color w:val="0000FA"/>
          <w:shd w:val="clear" w:color="auto" w:fill="FFFFFF"/>
        </w:rPr>
        <w:t xml:space="preserve">ollision, </w:t>
      </w:r>
      <w:r w:rsidRPr="00B93DCB">
        <w:rPr>
          <w:rFonts w:eastAsia="宋体"/>
          <w:color w:val="0000FA"/>
          <w:shd w:val="clear" w:color="auto" w:fill="D9D9D9"/>
        </w:rPr>
        <w:t>s</w:t>
      </w:r>
      <w:r w:rsidRPr="00B93DCB">
        <w:rPr>
          <w:rFonts w:eastAsia="宋体"/>
          <w:color w:val="0000FA"/>
          <w:shd w:val="clear" w:color="auto" w:fill="FFFFFF"/>
        </w:rPr>
        <w:t>ubduction-</w:t>
      </w:r>
      <w:r w:rsidRPr="00B93DCB">
        <w:rPr>
          <w:rFonts w:eastAsia="宋体"/>
          <w:color w:val="0000FA"/>
          <w:shd w:val="clear" w:color="auto" w:fill="D9D9D9"/>
        </w:rPr>
        <w:t>z</w:t>
      </w:r>
      <w:r w:rsidRPr="00B93DCB">
        <w:rPr>
          <w:rFonts w:eastAsia="宋体"/>
          <w:color w:val="0000FA"/>
          <w:shd w:val="clear" w:color="auto" w:fill="FFFFFF"/>
        </w:rPr>
        <w:t xml:space="preserve">one </w:t>
      </w:r>
      <w:r w:rsidRPr="00B93DCB">
        <w:rPr>
          <w:rFonts w:eastAsia="宋体"/>
          <w:color w:val="0000FA"/>
          <w:shd w:val="clear" w:color="auto" w:fill="D9D9D9"/>
        </w:rPr>
        <w:t>m</w:t>
      </w:r>
      <w:r w:rsidRPr="00B93DCB">
        <w:rPr>
          <w:rFonts w:eastAsia="宋体"/>
          <w:color w:val="0000FA"/>
          <w:shd w:val="clear" w:color="auto" w:fill="FFFFFF"/>
        </w:rPr>
        <w:t xml:space="preserve">etamorphism, and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e</w:t>
      </w:r>
      <w:r w:rsidRPr="00B93DCB">
        <w:rPr>
          <w:rFonts w:eastAsia="宋体"/>
          <w:color w:val="0000FA"/>
          <w:shd w:val="clear" w:color="auto" w:fill="FFFFFF"/>
        </w:rPr>
        <w:t xml:space="preserve">xhumation </w:t>
      </w:r>
      <w:r w:rsidRPr="00B93DCB">
        <w:rPr>
          <w:rFonts w:eastAsia="宋体"/>
          <w:color w:val="0000FA"/>
          <w:shd w:val="clear" w:color="auto" w:fill="D9D9D9"/>
        </w:rPr>
        <w:t>a</w:t>
      </w:r>
      <w:r w:rsidRPr="00B93DCB">
        <w:rPr>
          <w:rFonts w:eastAsia="宋体"/>
          <w:color w:val="0000FA"/>
          <w:shd w:val="clear" w:color="auto" w:fill="FFFFFF"/>
        </w:rPr>
        <w:t xml:space="preserve">long the East Asian </w:t>
      </w:r>
      <w:r w:rsidRPr="00B93DCB">
        <w:rPr>
          <w:rFonts w:eastAsia="宋体"/>
          <w:color w:val="0000FA"/>
          <w:shd w:val="clear" w:color="auto" w:fill="D9D9D9"/>
        </w:rPr>
        <w:t>c</w:t>
      </w:r>
      <w:r w:rsidRPr="00B93DCB">
        <w:rPr>
          <w:rFonts w:eastAsia="宋体"/>
          <w:color w:val="0000FA"/>
          <w:shd w:val="clear" w:color="auto" w:fill="FFFFFF"/>
        </w:rPr>
        <w:t xml:space="preserve">ontinental </w:t>
      </w:r>
      <w:r w:rsidRPr="00B93DCB">
        <w:rPr>
          <w:rFonts w:eastAsia="宋体"/>
          <w:color w:val="0000FA"/>
          <w:shd w:val="clear" w:color="auto" w:fill="D9D9D9"/>
        </w:rPr>
        <w:t>m</w:t>
      </w:r>
      <w:r w:rsidRPr="00B93DCB">
        <w:rPr>
          <w:rFonts w:eastAsia="宋体"/>
          <w:color w:val="0000FA"/>
          <w:shd w:val="clear" w:color="auto" w:fill="FFFFFF"/>
        </w:rPr>
        <w:t xml:space="preserve">argin[J]. </w:t>
      </w:r>
      <w:r w:rsidRPr="00B93DCB">
        <w:rPr>
          <w:rFonts w:eastAsia="宋体"/>
          <w:color w:val="0000FA"/>
          <w:shd w:val="clear" w:color="auto" w:fill="FFCCFF"/>
        </w:rPr>
        <w:t>Annual</w:t>
      </w:r>
      <w:r w:rsidRPr="00B93DCB">
        <w:rPr>
          <w:rFonts w:eastAsia="宋体"/>
          <w:color w:val="0000FA"/>
          <w:shd w:val="clear" w:color="auto" w:fill="FFFFFF"/>
        </w:rPr>
        <w:t xml:space="preserve"> </w:t>
      </w:r>
      <w:r w:rsidRPr="00B93DCB">
        <w:rPr>
          <w:rFonts w:eastAsia="宋体"/>
          <w:color w:val="0000FA"/>
          <w:shd w:val="clear" w:color="auto" w:fill="FFCCFF"/>
        </w:rPr>
        <w:t>Review of</w:t>
      </w:r>
      <w:r w:rsidRPr="00B93DCB">
        <w:rPr>
          <w:rFonts w:eastAsia="宋体"/>
          <w:color w:val="0000FA"/>
          <w:shd w:val="clear" w:color="auto" w:fill="FFFFFF"/>
        </w:rPr>
        <w:t xml:space="preserve"> Earth </w:t>
      </w:r>
      <w:r w:rsidRPr="00B93DCB">
        <w:rPr>
          <w:rFonts w:eastAsia="宋体"/>
          <w:color w:val="0000FA"/>
          <w:shd w:val="clear" w:color="auto" w:fill="FFCCFF"/>
        </w:rPr>
        <w:t>and</w:t>
      </w:r>
      <w:r w:rsidRPr="00B93DCB">
        <w:rPr>
          <w:rFonts w:eastAsia="宋体"/>
          <w:color w:val="0000FA"/>
          <w:shd w:val="clear" w:color="auto" w:fill="FFFFFF"/>
        </w:rPr>
        <w:t xml:space="preserve"> </w:t>
      </w:r>
      <w:r w:rsidRPr="00B93DCB">
        <w:rPr>
          <w:rFonts w:eastAsia="宋体"/>
          <w:color w:val="0000FA"/>
          <w:shd w:val="clear" w:color="auto" w:fill="FFCCFF"/>
        </w:rPr>
        <w:t>Planetary Sciences</w:t>
      </w:r>
      <w:r w:rsidRPr="00B93DCB">
        <w:rPr>
          <w:rFonts w:eastAsia="宋体"/>
          <w:color w:val="0000FA"/>
          <w:shd w:val="clear" w:color="auto" w:fill="FFFFFF"/>
        </w:rPr>
        <w:t>, 2007, 35: 73-110.</w:t>
      </w:r>
      <w:hyperlink r:id="rId78" w:tooltip="自助复核" w:history="1"/>
    </w:p>
    <w:p w14:paraId="13F704EC" w14:textId="54A38852"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[84] WANG H</w:t>
      </w:r>
      <w:del w:id="3547" w:author="1001210222 Choi" w:date="2025-12-09T14:53:00Z" w16du:dateUtc="2025-12-09T06:53:00Z">
        <w:r w:rsidRPr="00B93DCB" w:rsidDel="00C1257F">
          <w:rPr>
            <w:rFonts w:eastAsia="宋体"/>
            <w:color w:val="0000FA"/>
            <w:shd w:val="clear" w:color="auto" w:fill="FFCCFF"/>
          </w:rPr>
          <w:delText>-</w:delText>
        </w:r>
      </w:del>
      <w:ins w:id="3548" w:author="1001210222 Choi" w:date="2025-12-09T14:53:00Z" w16du:dateUtc="2025-12-09T06:53:00Z">
        <w:r w:rsidR="00C1257F">
          <w:rPr>
            <w:rFonts w:eastAsia="宋体" w:hint="eastAsia"/>
            <w:color w:val="0000FA"/>
            <w:shd w:val="clear" w:color="auto" w:fill="FFCCFF"/>
          </w:rPr>
          <w:t xml:space="preserve"> </w:t>
        </w:r>
      </w:ins>
      <w:r w:rsidRPr="00B93DCB">
        <w:rPr>
          <w:rFonts w:eastAsia="宋体"/>
          <w:color w:val="0000FA"/>
          <w:shd w:val="clear" w:color="auto" w:fill="FFFFFF"/>
        </w:rPr>
        <w:t>Y, ZHOU J</w:t>
      </w:r>
      <w:del w:id="3549" w:author="1001210222 Choi" w:date="2025-12-09T14:53:00Z" w16du:dateUtc="2025-12-09T06:53:00Z">
        <w:r w:rsidRPr="00B93DCB" w:rsidDel="00C1257F">
          <w:rPr>
            <w:rFonts w:eastAsia="宋体"/>
            <w:color w:val="0000FA"/>
            <w:shd w:val="clear" w:color="auto" w:fill="FFCCFF"/>
          </w:rPr>
          <w:delText>-</w:delText>
        </w:r>
      </w:del>
      <w:ins w:id="3550" w:author="1001210222 Choi" w:date="2025-12-09T14:53:00Z" w16du:dateUtc="2025-12-09T06:53:00Z">
        <w:r w:rsidR="00C1257F">
          <w:rPr>
            <w:rFonts w:eastAsia="宋体" w:hint="eastAsia"/>
            <w:color w:val="0000FA"/>
            <w:shd w:val="clear" w:color="auto" w:fill="FFCCFF"/>
          </w:rPr>
          <w:t xml:space="preserve"> </w:t>
        </w:r>
      </w:ins>
      <w:r w:rsidRPr="00B93DCB">
        <w:rPr>
          <w:rFonts w:eastAsia="宋体"/>
          <w:color w:val="0000FA"/>
          <w:shd w:val="clear" w:color="auto" w:fill="FFFFFF"/>
        </w:rPr>
        <w:t xml:space="preserve">B, WILDE S A, et al. The </w:t>
      </w:r>
      <w:r w:rsidRPr="00B93DCB">
        <w:rPr>
          <w:rFonts w:eastAsia="宋体"/>
          <w:color w:val="0000FA"/>
          <w:shd w:val="clear" w:color="auto" w:fill="D9D9D9"/>
        </w:rPr>
        <w:t>o</w:t>
      </w:r>
      <w:r w:rsidRPr="00B93DCB">
        <w:rPr>
          <w:rFonts w:eastAsia="宋体"/>
          <w:color w:val="0000FA"/>
          <w:shd w:val="clear" w:color="auto" w:fill="FFFFFF"/>
        </w:rPr>
        <w:t xml:space="preserve">nset of Paleo-Pacific </w:t>
      </w:r>
      <w:r w:rsidRPr="00B93DCB">
        <w:rPr>
          <w:rFonts w:eastAsia="宋体"/>
          <w:color w:val="0000FA"/>
          <w:shd w:val="clear" w:color="auto" w:fill="D9D9D9"/>
        </w:rPr>
        <w:t>s</w:t>
      </w:r>
      <w:r w:rsidRPr="00B93DCB">
        <w:rPr>
          <w:rFonts w:eastAsia="宋体"/>
          <w:color w:val="0000FA"/>
          <w:shd w:val="clear" w:color="auto" w:fill="FFFFFF"/>
        </w:rPr>
        <w:t xml:space="preserve">ubduction: Key </w:t>
      </w:r>
      <w:r w:rsidRPr="00B93DCB">
        <w:rPr>
          <w:rFonts w:eastAsia="宋体"/>
          <w:color w:val="0000FA"/>
          <w:shd w:val="clear" w:color="auto" w:fill="D9D9D9"/>
        </w:rPr>
        <w:t>e</w:t>
      </w:r>
      <w:r w:rsidRPr="00B93DCB">
        <w:rPr>
          <w:rFonts w:eastAsia="宋体"/>
          <w:color w:val="0000FA"/>
          <w:shd w:val="clear" w:color="auto" w:fill="FFFFFF"/>
        </w:rPr>
        <w:t xml:space="preserve">vidence from the Kaishantun Accretionary Complex, </w:t>
      </w:r>
      <w:r w:rsidRPr="00B93DCB">
        <w:rPr>
          <w:rFonts w:eastAsia="宋体"/>
          <w:color w:val="0000FA"/>
          <w:shd w:val="clear" w:color="auto" w:fill="D9D9D9"/>
        </w:rPr>
        <w:t>n</w:t>
      </w:r>
      <w:r w:rsidRPr="00B93DCB">
        <w:rPr>
          <w:rFonts w:eastAsia="宋体"/>
          <w:color w:val="0000FA"/>
          <w:shd w:val="clear" w:color="auto" w:fill="FFFFFF"/>
        </w:rPr>
        <w:t xml:space="preserve">ortheastern Eurasia[J]. Geological Society of America Bulletin, </w:t>
      </w:r>
      <w:r w:rsidRPr="00B93DCB">
        <w:rPr>
          <w:rFonts w:eastAsia="宋体"/>
          <w:color w:val="0000FA"/>
          <w:shd w:val="clear" w:color="auto" w:fill="FFCCFF"/>
        </w:rPr>
        <w:t>2025, 137(3</w:t>
      </w:r>
      <w:del w:id="3551" w:author="1001210222 Choi" w:date="2025-12-09T14:53:00Z" w16du:dateUtc="2025-12-09T06:53:00Z">
        <w:r w:rsidRPr="00B93DCB" w:rsidDel="00C1257F">
          <w:rPr>
            <w:rFonts w:eastAsia="宋体"/>
            <w:color w:val="0000FA"/>
            <w:shd w:val="clear" w:color="auto" w:fill="FFCCFF"/>
          </w:rPr>
          <w:delText>/</w:delText>
        </w:r>
      </w:del>
      <w:ins w:id="3552" w:author="1001210222 Choi" w:date="2025-12-09T15:02:00Z" w16du:dateUtc="2025-12-09T07:02:00Z">
        <w:r w:rsidR="000503D5">
          <w:rPr>
            <w:rFonts w:eastAsia="宋体" w:hint="eastAsia"/>
            <w:color w:val="0000FA"/>
            <w:shd w:val="clear" w:color="auto" w:fill="FFCCFF"/>
          </w:rPr>
          <w:t>/</w:t>
        </w:r>
      </w:ins>
      <w:r w:rsidRPr="00B93DCB">
        <w:rPr>
          <w:rFonts w:eastAsia="宋体"/>
          <w:color w:val="0000FA"/>
          <w:shd w:val="clear" w:color="auto" w:fill="FFCCFF"/>
        </w:rPr>
        <w:t>4): 1220-1238</w:t>
      </w:r>
      <w:r w:rsidRPr="00B93DCB">
        <w:rPr>
          <w:rFonts w:eastAsia="宋体"/>
          <w:color w:val="0000FA"/>
          <w:shd w:val="clear" w:color="auto" w:fill="FFFFFF"/>
        </w:rPr>
        <w:t>.</w:t>
      </w:r>
      <w:hyperlink r:id="rId79" w:tooltip="自助复核" w:history="1"/>
    </w:p>
    <w:p w14:paraId="4CFFD511" w14:textId="42191CD6"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[85] LI G Y, ZHOU J B, LI L. The Jiamusi Block: </w:t>
      </w:r>
      <w:r w:rsidRPr="00B93DCB">
        <w:rPr>
          <w:rFonts w:eastAsia="宋体"/>
          <w:color w:val="0000FA"/>
          <w:shd w:val="clear" w:color="auto" w:fill="D9D9D9"/>
        </w:rPr>
        <w:t>a</w:t>
      </w:r>
      <w:r w:rsidRPr="00B93DCB">
        <w:rPr>
          <w:rFonts w:eastAsia="宋体"/>
          <w:color w:val="0000FA"/>
          <w:shd w:val="clear" w:color="auto" w:fill="FFFFFF"/>
        </w:rPr>
        <w:t xml:space="preserve"> </w:t>
      </w:r>
      <w:r w:rsidRPr="00B93DCB">
        <w:rPr>
          <w:rFonts w:eastAsia="宋体"/>
          <w:color w:val="0000FA"/>
          <w:shd w:val="clear" w:color="auto" w:fill="D9D9D9"/>
        </w:rPr>
        <w:t>h</w:t>
      </w:r>
      <w:r w:rsidRPr="00B93DCB">
        <w:rPr>
          <w:rFonts w:eastAsia="宋体"/>
          <w:color w:val="0000FA"/>
          <w:shd w:val="clear" w:color="auto" w:fill="FFFFFF"/>
        </w:rPr>
        <w:t xml:space="preserve">inge of the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t</w:t>
      </w:r>
      <w:r w:rsidRPr="00B93DCB">
        <w:rPr>
          <w:rFonts w:eastAsia="宋体"/>
          <w:color w:val="0000FA"/>
          <w:shd w:val="clear" w:color="auto" w:fill="FFFFFF"/>
        </w:rPr>
        <w:t xml:space="preserve">ransition from the Paleo-Asian Ocean to the Paleo-Pacific Ocean </w:t>
      </w:r>
      <w:r w:rsidRPr="00B93DCB">
        <w:rPr>
          <w:rFonts w:eastAsia="宋体"/>
          <w:color w:val="0000FA"/>
          <w:shd w:val="clear" w:color="auto" w:fill="D9D9D9"/>
        </w:rPr>
        <w:t>r</w:t>
      </w:r>
      <w:r w:rsidRPr="00B93DCB">
        <w:rPr>
          <w:rFonts w:eastAsia="宋体"/>
          <w:color w:val="0000FA"/>
          <w:shd w:val="clear" w:color="auto" w:fill="FFFFFF"/>
        </w:rPr>
        <w:t xml:space="preserve">egimes[J]. Earth-Science Reviews, 2023, </w:t>
      </w:r>
      <w:r w:rsidRPr="00B93DCB">
        <w:rPr>
          <w:rFonts w:eastAsia="宋体"/>
          <w:color w:val="0000FA"/>
          <w:shd w:val="clear" w:color="auto" w:fill="FFCCFF"/>
        </w:rPr>
        <w:t>236</w:t>
      </w:r>
      <w:r w:rsidRPr="00B93DCB">
        <w:rPr>
          <w:rFonts w:eastAsia="宋体"/>
          <w:color w:val="0000FA"/>
          <w:shd w:val="clear" w:color="auto" w:fill="FFFFFF"/>
        </w:rPr>
        <w:t>: 104279</w:t>
      </w:r>
      <w:r w:rsidRPr="00B93DCB">
        <w:rPr>
          <w:rFonts w:eastAsia="宋体"/>
          <w:color w:val="0000FA"/>
          <w:shd w:val="clear" w:color="auto" w:fill="FFCCFF"/>
        </w:rPr>
        <w:t>.</w:t>
      </w:r>
      <w:hyperlink r:id="rId80" w:tooltip="自助复核" w:history="1"/>
    </w:p>
    <w:p w14:paraId="51921B11" w14:textId="6ACB301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[86] XU X S, HUANG Z C, JIANG D S, et al. Remnants and </w:t>
      </w:r>
      <w:r w:rsidRPr="00B93DCB">
        <w:rPr>
          <w:rFonts w:eastAsia="宋体"/>
          <w:color w:val="0000FA"/>
          <w:shd w:val="clear" w:color="auto" w:fill="D9D9D9"/>
        </w:rPr>
        <w:t>f</w:t>
      </w:r>
      <w:r w:rsidRPr="00B93DCB">
        <w:rPr>
          <w:rFonts w:eastAsia="宋体"/>
          <w:color w:val="0000FA"/>
          <w:shd w:val="clear" w:color="auto" w:fill="FFFFFF"/>
        </w:rPr>
        <w:t xml:space="preserve">ragments of the </w:t>
      </w:r>
      <w:r w:rsidRPr="00B93DCB">
        <w:rPr>
          <w:rFonts w:eastAsia="宋体"/>
          <w:color w:val="0000FA"/>
          <w:shd w:val="clear" w:color="auto" w:fill="D9D9D9"/>
        </w:rPr>
        <w:t>s</w:t>
      </w:r>
      <w:r w:rsidRPr="00B93DCB">
        <w:rPr>
          <w:rFonts w:eastAsia="宋体"/>
          <w:color w:val="0000FA"/>
          <w:shd w:val="clear" w:color="auto" w:fill="FFFFFF"/>
        </w:rPr>
        <w:t xml:space="preserve">ubducted </w:t>
      </w:r>
      <w:r w:rsidRPr="00B93DCB">
        <w:rPr>
          <w:rFonts w:eastAsia="宋体"/>
          <w:color w:val="0000FA"/>
          <w:shd w:val="clear" w:color="auto" w:fill="D9D9D9"/>
        </w:rPr>
        <w:t>p</w:t>
      </w:r>
      <w:r w:rsidRPr="00B93DCB">
        <w:rPr>
          <w:rFonts w:eastAsia="宋体"/>
          <w:color w:val="0000FA"/>
          <w:shd w:val="clear" w:color="auto" w:fill="FFFFFF"/>
        </w:rPr>
        <w:t xml:space="preserve">aleo-Pacific </w:t>
      </w:r>
      <w:r w:rsidRPr="00B93DCB">
        <w:rPr>
          <w:rFonts w:eastAsia="宋体"/>
          <w:color w:val="0000FA"/>
          <w:shd w:val="clear" w:color="auto" w:fill="D9D9D9"/>
        </w:rPr>
        <w:t>p</w:t>
      </w:r>
      <w:r w:rsidRPr="00B93DCB">
        <w:rPr>
          <w:rFonts w:eastAsia="宋体"/>
          <w:color w:val="0000FA"/>
          <w:shd w:val="clear" w:color="auto" w:fill="FFFFFF"/>
        </w:rPr>
        <w:t xml:space="preserve">late: Constraints from </w:t>
      </w:r>
      <w:r w:rsidRPr="00B93DCB">
        <w:rPr>
          <w:rFonts w:eastAsia="宋体"/>
          <w:color w:val="0000FA"/>
          <w:shd w:val="clear" w:color="auto" w:fill="D9D9D9"/>
        </w:rPr>
        <w:t>g</w:t>
      </w:r>
      <w:r w:rsidRPr="00B93DCB">
        <w:rPr>
          <w:rFonts w:eastAsia="宋体"/>
          <w:color w:val="0000FA"/>
          <w:shd w:val="clear" w:color="auto" w:fill="FFFFFF"/>
        </w:rPr>
        <w:t xml:space="preserve">eochemistry and </w:t>
      </w:r>
      <w:r w:rsidRPr="00B93DCB">
        <w:rPr>
          <w:rFonts w:eastAsia="宋体"/>
          <w:color w:val="0000FA"/>
          <w:shd w:val="clear" w:color="auto" w:fill="D9D9D9"/>
        </w:rPr>
        <w:t>g</w:t>
      </w:r>
      <w:r w:rsidRPr="00B93DCB">
        <w:rPr>
          <w:rFonts w:eastAsia="宋体"/>
          <w:color w:val="0000FA"/>
          <w:shd w:val="clear" w:color="auto" w:fill="FFFFFF"/>
        </w:rPr>
        <w:t>eophysics[J]. Science China Earth Sciences, 2024, 67(10): 3041-3061.</w:t>
      </w:r>
      <w:hyperlink r:id="rId81" w:tooltip="自助复核" w:history="1"/>
    </w:p>
    <w:p w14:paraId="3A289182" w14:textId="7CA4AF7A"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[87] CUI F H, XU X C, ZHENG C Q, et al. The </w:t>
      </w:r>
      <w:r w:rsidRPr="00B93DCB">
        <w:rPr>
          <w:rFonts w:eastAsia="宋体"/>
          <w:color w:val="0000FA"/>
          <w:shd w:val="clear" w:color="auto" w:fill="D9D9D9"/>
        </w:rPr>
        <w:t>p</w:t>
      </w:r>
      <w:r w:rsidRPr="00B93DCB">
        <w:rPr>
          <w:rFonts w:eastAsia="宋体"/>
          <w:color w:val="0000FA"/>
          <w:shd w:val="clear" w:color="auto" w:fill="FFFFFF"/>
        </w:rPr>
        <w:t xml:space="preserve">aleo-Pacific </w:t>
      </w:r>
      <w:r w:rsidRPr="00B93DCB">
        <w:rPr>
          <w:rFonts w:eastAsia="宋体"/>
          <w:color w:val="0000FA"/>
          <w:shd w:val="clear" w:color="auto" w:fill="D9D9D9"/>
        </w:rPr>
        <w:t>p</w:t>
      </w:r>
      <w:r w:rsidRPr="00B93DCB">
        <w:rPr>
          <w:rFonts w:eastAsia="宋体"/>
          <w:color w:val="0000FA"/>
          <w:shd w:val="clear" w:color="auto" w:fill="FFFFFF"/>
        </w:rPr>
        <w:t xml:space="preserve">late </w:t>
      </w:r>
      <w:r w:rsidRPr="00B93DCB">
        <w:rPr>
          <w:rFonts w:eastAsia="宋体"/>
          <w:color w:val="0000FA"/>
          <w:shd w:val="clear" w:color="auto" w:fill="D9D9D9"/>
        </w:rPr>
        <w:t>s</w:t>
      </w:r>
      <w:r w:rsidRPr="00B93DCB">
        <w:rPr>
          <w:rFonts w:eastAsia="宋体"/>
          <w:color w:val="0000FA"/>
          <w:shd w:val="clear" w:color="auto" w:fill="FFFFFF"/>
        </w:rPr>
        <w:t xml:space="preserve">ubduction and </w:t>
      </w:r>
      <w:r w:rsidRPr="00B93DCB">
        <w:rPr>
          <w:rFonts w:eastAsia="宋体"/>
          <w:color w:val="0000FA"/>
          <w:shd w:val="clear" w:color="auto" w:fill="D9D9D9"/>
        </w:rPr>
        <w:t>s</w:t>
      </w:r>
      <w:r w:rsidRPr="00B93DCB">
        <w:rPr>
          <w:rFonts w:eastAsia="宋体"/>
          <w:color w:val="0000FA"/>
          <w:shd w:val="clear" w:color="auto" w:fill="FFFFFF"/>
        </w:rPr>
        <w:t xml:space="preserve">lab </w:t>
      </w:r>
      <w:r w:rsidRPr="00B93DCB">
        <w:rPr>
          <w:rFonts w:eastAsia="宋体"/>
          <w:color w:val="0000FA"/>
          <w:shd w:val="clear" w:color="auto" w:fill="D9D9D9"/>
        </w:rPr>
        <w:t>r</w:t>
      </w:r>
      <w:r w:rsidRPr="00B93DCB">
        <w:rPr>
          <w:rFonts w:eastAsia="宋体"/>
          <w:color w:val="0000FA"/>
          <w:shd w:val="clear" w:color="auto" w:fill="FFFFFF"/>
        </w:rPr>
        <w:t>oll-</w:t>
      </w:r>
      <w:r w:rsidRPr="00B93DCB">
        <w:rPr>
          <w:rFonts w:eastAsia="宋体"/>
          <w:color w:val="0000FA"/>
          <w:shd w:val="clear" w:color="auto" w:fill="D9D9D9"/>
        </w:rPr>
        <w:t>b</w:t>
      </w:r>
      <w:r w:rsidRPr="00B93DCB">
        <w:rPr>
          <w:rFonts w:eastAsia="宋体"/>
          <w:color w:val="0000FA"/>
          <w:shd w:val="clear" w:color="auto" w:fill="FFFFFF"/>
        </w:rPr>
        <w:t xml:space="preserve">ack </w:t>
      </w:r>
      <w:r w:rsidRPr="00B93DCB">
        <w:rPr>
          <w:rFonts w:eastAsia="宋体"/>
          <w:color w:val="0000FA"/>
          <w:shd w:val="clear" w:color="auto" w:fill="D9D9D9"/>
        </w:rPr>
        <w:t>b</w:t>
      </w:r>
      <w:r w:rsidRPr="00B93DCB">
        <w:rPr>
          <w:rFonts w:eastAsia="宋体"/>
          <w:color w:val="0000FA"/>
          <w:shd w:val="clear" w:color="auto" w:fill="FFFFFF"/>
        </w:rPr>
        <w:t xml:space="preserve">eneath </w:t>
      </w:r>
      <w:r w:rsidRPr="00B93DCB">
        <w:rPr>
          <w:rFonts w:eastAsia="宋体"/>
          <w:color w:val="0000FA"/>
          <w:shd w:val="clear" w:color="auto" w:fill="D9D9D9"/>
        </w:rPr>
        <w:t>e</w:t>
      </w:r>
      <w:r w:rsidRPr="00B93DCB">
        <w:rPr>
          <w:rFonts w:eastAsia="宋体"/>
          <w:color w:val="0000FA"/>
          <w:shd w:val="clear" w:color="auto" w:fill="FFFFFF"/>
        </w:rPr>
        <w:t xml:space="preserve">astern North China Craton: Insights </w:t>
      </w:r>
      <w:r w:rsidRPr="00B93DCB">
        <w:rPr>
          <w:rFonts w:eastAsia="宋体"/>
          <w:color w:val="0000FA"/>
          <w:shd w:val="clear" w:color="auto" w:fill="D9D9D9"/>
        </w:rPr>
        <w:t>f</w:t>
      </w:r>
      <w:r w:rsidRPr="00B93DCB">
        <w:rPr>
          <w:rFonts w:eastAsia="宋体"/>
          <w:color w:val="0000FA"/>
          <w:shd w:val="clear" w:color="auto" w:fill="FFFFFF"/>
        </w:rPr>
        <w:t xml:space="preserve">rom the Late Mesozoic </w:t>
      </w:r>
      <w:r w:rsidRPr="00B93DCB">
        <w:rPr>
          <w:rFonts w:eastAsia="宋体"/>
          <w:color w:val="0000FA"/>
          <w:shd w:val="clear" w:color="auto" w:fill="D9D9D9"/>
        </w:rPr>
        <w:t>g</w:t>
      </w:r>
      <w:r w:rsidRPr="00B93DCB">
        <w:rPr>
          <w:rFonts w:eastAsia="宋体"/>
          <w:color w:val="0000FA"/>
          <w:shd w:val="clear" w:color="auto" w:fill="FFFFFF"/>
        </w:rPr>
        <w:t xml:space="preserve">ranitoids in Xingcheng </w:t>
      </w:r>
      <w:r w:rsidRPr="00B93DCB">
        <w:rPr>
          <w:rFonts w:eastAsia="宋体"/>
          <w:color w:val="0000FA"/>
          <w:shd w:val="clear" w:color="auto" w:fill="D9D9D9"/>
        </w:rPr>
        <w:t>a</w:t>
      </w:r>
      <w:r w:rsidRPr="00B93DCB">
        <w:rPr>
          <w:rFonts w:eastAsia="宋体"/>
          <w:color w:val="0000FA"/>
          <w:shd w:val="clear" w:color="auto" w:fill="FFFFFF"/>
        </w:rPr>
        <w:t xml:space="preserve">rea, </w:t>
      </w:r>
      <w:r w:rsidRPr="00B93DCB">
        <w:rPr>
          <w:rFonts w:eastAsia="宋体"/>
          <w:color w:val="0000FA"/>
          <w:shd w:val="clear" w:color="auto" w:fill="D9D9D9"/>
        </w:rPr>
        <w:t>w</w:t>
      </w:r>
      <w:r w:rsidRPr="00B93DCB">
        <w:rPr>
          <w:rFonts w:eastAsia="宋体"/>
          <w:color w:val="0000FA"/>
          <w:shd w:val="clear" w:color="auto" w:fill="FFFFFF"/>
        </w:rPr>
        <w:t>estern Liaoning Province[J]. Acta Petrologica Sinica, 2020, 36(8): 2463-2492.</w:t>
      </w:r>
      <w:hyperlink r:id="rId82" w:tooltip="自助复核" w:history="1"/>
    </w:p>
    <w:p w14:paraId="51D4E3CB" w14:textId="62AAEB0B"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[88] MA Q, XU Y G. Magmatic </w:t>
      </w:r>
      <w:r w:rsidRPr="00B93DCB">
        <w:rPr>
          <w:rFonts w:eastAsia="宋体"/>
          <w:color w:val="0000FA"/>
          <w:shd w:val="clear" w:color="auto" w:fill="D9D9D9"/>
        </w:rPr>
        <w:t>p</w:t>
      </w:r>
      <w:r w:rsidRPr="00B93DCB">
        <w:rPr>
          <w:rFonts w:eastAsia="宋体"/>
          <w:color w:val="0000FA"/>
          <w:shd w:val="clear" w:color="auto" w:fill="FFFFFF"/>
        </w:rPr>
        <w:t xml:space="preserve">erspective on </w:t>
      </w:r>
      <w:r w:rsidRPr="00B93DCB">
        <w:rPr>
          <w:rFonts w:eastAsia="宋体"/>
          <w:color w:val="0000FA"/>
          <w:shd w:val="clear" w:color="auto" w:fill="D9D9D9"/>
        </w:rPr>
        <w:t>s</w:t>
      </w:r>
      <w:r w:rsidRPr="00B93DCB">
        <w:rPr>
          <w:rFonts w:eastAsia="宋体"/>
          <w:color w:val="0000FA"/>
          <w:shd w:val="clear" w:color="auto" w:fill="FFFFFF"/>
        </w:rPr>
        <w:t xml:space="preserve">ubduction of Paleo-Pacific </w:t>
      </w:r>
      <w:r w:rsidRPr="00B93DCB">
        <w:rPr>
          <w:rFonts w:eastAsia="宋体"/>
          <w:color w:val="0000FA"/>
          <w:shd w:val="clear" w:color="auto" w:fill="D9D9D9"/>
        </w:rPr>
        <w:t>p</w:t>
      </w:r>
      <w:r w:rsidRPr="00B93DCB">
        <w:rPr>
          <w:rFonts w:eastAsia="宋体"/>
          <w:color w:val="0000FA"/>
          <w:shd w:val="clear" w:color="auto" w:fill="FFFFFF"/>
        </w:rPr>
        <w:t xml:space="preserve">late and </w:t>
      </w:r>
      <w:r w:rsidRPr="00B93DCB">
        <w:rPr>
          <w:rFonts w:eastAsia="宋体"/>
          <w:color w:val="0000FA"/>
          <w:shd w:val="clear" w:color="auto" w:fill="D9D9D9"/>
        </w:rPr>
        <w:t>i</w:t>
      </w:r>
      <w:r w:rsidRPr="00B93DCB">
        <w:rPr>
          <w:rFonts w:eastAsia="宋体"/>
          <w:color w:val="0000FA"/>
          <w:shd w:val="clear" w:color="auto" w:fill="FFFFFF"/>
        </w:rPr>
        <w:t xml:space="preserve">nitiation of </w:t>
      </w:r>
      <w:r w:rsidRPr="00B93DCB">
        <w:rPr>
          <w:rFonts w:eastAsia="宋体"/>
          <w:color w:val="0000FA"/>
          <w:shd w:val="clear" w:color="auto" w:fill="D9D9D9"/>
        </w:rPr>
        <w:t>b</w:t>
      </w:r>
      <w:r w:rsidRPr="00B93DCB">
        <w:rPr>
          <w:rFonts w:eastAsia="宋体"/>
          <w:color w:val="0000FA"/>
          <w:shd w:val="clear" w:color="auto" w:fill="FFFFFF"/>
        </w:rPr>
        <w:t xml:space="preserve">ig </w:t>
      </w:r>
      <w:r w:rsidRPr="00B93DCB">
        <w:rPr>
          <w:rFonts w:eastAsia="宋体"/>
          <w:color w:val="0000FA"/>
          <w:shd w:val="clear" w:color="auto" w:fill="D9D9D9"/>
        </w:rPr>
        <w:t>m</w:t>
      </w:r>
      <w:r w:rsidRPr="00B93DCB">
        <w:rPr>
          <w:rFonts w:eastAsia="宋体"/>
          <w:color w:val="0000FA"/>
          <w:shd w:val="clear" w:color="auto" w:fill="FFFFFF"/>
        </w:rPr>
        <w:t xml:space="preserve">antle </w:t>
      </w:r>
      <w:r w:rsidRPr="00B93DCB">
        <w:rPr>
          <w:rFonts w:eastAsia="宋体"/>
          <w:color w:val="0000FA"/>
          <w:shd w:val="clear" w:color="auto" w:fill="D9D9D9"/>
        </w:rPr>
        <w:t>w</w:t>
      </w:r>
      <w:r w:rsidRPr="00B93DCB">
        <w:rPr>
          <w:rFonts w:eastAsia="宋体"/>
          <w:color w:val="0000FA"/>
          <w:shd w:val="clear" w:color="auto" w:fill="FFFFFF"/>
        </w:rPr>
        <w:t xml:space="preserve">edge in East Asia[J]. Earth-Science Reviews, 2021, </w:t>
      </w:r>
      <w:r w:rsidRPr="00B93DCB">
        <w:rPr>
          <w:rFonts w:eastAsia="宋体"/>
          <w:color w:val="0000FA"/>
          <w:shd w:val="clear" w:color="auto" w:fill="FFCCFF"/>
        </w:rPr>
        <w:t>213</w:t>
      </w:r>
      <w:r w:rsidRPr="00B93DCB">
        <w:rPr>
          <w:rFonts w:eastAsia="宋体"/>
          <w:color w:val="0000FA"/>
          <w:shd w:val="clear" w:color="auto" w:fill="FFFFFF"/>
        </w:rPr>
        <w:t>: 103473</w:t>
      </w:r>
      <w:r w:rsidRPr="00B93DCB">
        <w:rPr>
          <w:rFonts w:eastAsia="宋体"/>
          <w:color w:val="0000FA"/>
          <w:shd w:val="clear" w:color="auto" w:fill="FFCCFF"/>
        </w:rPr>
        <w:t>.</w:t>
      </w:r>
      <w:hyperlink r:id="rId83" w:tooltip="自助复核" w:history="1"/>
    </w:p>
    <w:p w14:paraId="5D22D1A5" w14:textId="658B871D"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[89] NI J L, WANG R J, LIU J L, et al. Paleo-Pacific </w:t>
      </w:r>
      <w:r w:rsidRPr="00B93DCB">
        <w:rPr>
          <w:rFonts w:eastAsia="宋体"/>
          <w:color w:val="0000FA"/>
          <w:shd w:val="clear" w:color="auto" w:fill="D9D9D9"/>
        </w:rPr>
        <w:t>p</w:t>
      </w:r>
      <w:r w:rsidRPr="00B93DCB">
        <w:rPr>
          <w:rFonts w:eastAsia="宋体"/>
          <w:color w:val="0000FA"/>
          <w:shd w:val="clear" w:color="auto" w:fill="FFFFFF"/>
        </w:rPr>
        <w:t xml:space="preserve">late </w:t>
      </w:r>
      <w:r w:rsidRPr="00B93DCB">
        <w:rPr>
          <w:rFonts w:eastAsia="宋体"/>
          <w:color w:val="0000FA"/>
          <w:shd w:val="clear" w:color="auto" w:fill="D9D9D9"/>
        </w:rPr>
        <w:t>s</w:t>
      </w:r>
      <w:r w:rsidRPr="00B93DCB">
        <w:rPr>
          <w:rFonts w:eastAsia="宋体"/>
          <w:color w:val="0000FA"/>
          <w:shd w:val="clear" w:color="auto" w:fill="FFFFFF"/>
        </w:rPr>
        <w:t xml:space="preserve">ubduction </w:t>
      </w:r>
      <w:r w:rsidRPr="00B93DCB">
        <w:rPr>
          <w:rFonts w:eastAsia="宋体"/>
          <w:color w:val="0000FA"/>
          <w:shd w:val="clear" w:color="auto" w:fill="D9D9D9"/>
        </w:rPr>
        <w:t>d</w:t>
      </w:r>
      <w:r w:rsidRPr="00B93DCB">
        <w:rPr>
          <w:rFonts w:eastAsia="宋体"/>
          <w:color w:val="0000FA"/>
          <w:shd w:val="clear" w:color="auto" w:fill="FFFFFF"/>
        </w:rPr>
        <w:t xml:space="preserve">irection </w:t>
      </w:r>
      <w:r w:rsidRPr="00B93DCB">
        <w:rPr>
          <w:rFonts w:eastAsia="宋体"/>
          <w:color w:val="0000FA"/>
          <w:shd w:val="clear" w:color="auto" w:fill="D9D9D9"/>
        </w:rPr>
        <w:t>c</w:t>
      </w:r>
      <w:r w:rsidRPr="00B93DCB">
        <w:rPr>
          <w:rFonts w:eastAsia="宋体"/>
          <w:color w:val="0000FA"/>
          <w:shd w:val="clear" w:color="auto" w:fill="FFFFFF"/>
        </w:rPr>
        <w:t>hange (122</w:t>
      </w:r>
      <w:r w:rsidRPr="00B804E8">
        <w:rPr>
          <w:rFonts w:eastAsia="宋体"/>
          <w:color w:val="0000FA"/>
          <w:shd w:val="clear" w:color="auto" w:fill="FFCCFF"/>
        </w:rPr>
        <w:t>–</w:t>
      </w:r>
      <w:r w:rsidRPr="00B93DCB">
        <w:rPr>
          <w:rFonts w:eastAsia="宋体"/>
          <w:color w:val="0000FA"/>
          <w:shd w:val="clear" w:color="auto" w:fill="FFFFFF"/>
        </w:rPr>
        <w:t xml:space="preserve">118 Ma): Insight from </w:t>
      </w:r>
      <w:r w:rsidRPr="00B93DCB">
        <w:rPr>
          <w:rFonts w:eastAsia="宋体"/>
          <w:color w:val="0000FA"/>
          <w:shd w:val="clear" w:color="auto" w:fill="D9D9D9"/>
        </w:rPr>
        <w:t>l</w:t>
      </w:r>
      <w:r w:rsidRPr="00B93DCB">
        <w:rPr>
          <w:rFonts w:eastAsia="宋体"/>
          <w:color w:val="0000FA"/>
          <w:shd w:val="clear" w:color="auto" w:fill="FFFFFF"/>
        </w:rPr>
        <w:t xml:space="preserve">ate </w:t>
      </w:r>
      <w:r w:rsidRPr="00B93DCB">
        <w:rPr>
          <w:rFonts w:eastAsia="宋体"/>
          <w:color w:val="0000FA"/>
          <w:shd w:val="clear" w:color="auto" w:fill="D9D9D9"/>
        </w:rPr>
        <w:t>k</w:t>
      </w:r>
      <w:r w:rsidRPr="00B93DCB">
        <w:rPr>
          <w:rFonts w:eastAsia="宋体"/>
          <w:color w:val="0000FA"/>
          <w:shd w:val="clear" w:color="auto" w:fill="FFFFFF"/>
        </w:rPr>
        <w:t xml:space="preserve">inematic </w:t>
      </w:r>
      <w:r w:rsidRPr="00B93DCB">
        <w:rPr>
          <w:rFonts w:eastAsia="宋体"/>
          <w:color w:val="0000FA"/>
          <w:shd w:val="clear" w:color="auto" w:fill="D9D9D9"/>
        </w:rPr>
        <w:t>p</w:t>
      </w:r>
      <w:r w:rsidRPr="00B93DCB">
        <w:rPr>
          <w:rFonts w:eastAsia="宋体"/>
          <w:color w:val="0000FA"/>
          <w:shd w:val="clear" w:color="auto" w:fill="FFFFFF"/>
        </w:rPr>
        <w:t xml:space="preserve">lutons in the Wulian </w:t>
      </w:r>
      <w:r w:rsidRPr="00B93DCB">
        <w:rPr>
          <w:rFonts w:eastAsia="宋体"/>
          <w:color w:val="0000FA"/>
          <w:shd w:val="clear" w:color="auto" w:fill="D9D9D9"/>
        </w:rPr>
        <w:t>m</w:t>
      </w:r>
      <w:r w:rsidRPr="00B93DCB">
        <w:rPr>
          <w:rFonts w:eastAsia="宋体"/>
          <w:color w:val="0000FA"/>
          <w:shd w:val="clear" w:color="auto" w:fill="FFFFFF"/>
        </w:rPr>
        <w:t xml:space="preserve">etamorphic </w:t>
      </w:r>
      <w:r w:rsidRPr="00B93DCB">
        <w:rPr>
          <w:rFonts w:eastAsia="宋体"/>
          <w:color w:val="0000FA"/>
          <w:shd w:val="clear" w:color="auto" w:fill="D9D9D9"/>
        </w:rPr>
        <w:t>c</w:t>
      </w:r>
      <w:r w:rsidRPr="00B93DCB">
        <w:rPr>
          <w:rFonts w:eastAsia="宋体"/>
          <w:color w:val="0000FA"/>
          <w:shd w:val="clear" w:color="auto" w:fill="FFFFFF"/>
        </w:rPr>
        <w:t xml:space="preserve">ore </w:t>
      </w:r>
      <w:r w:rsidRPr="00B93DCB">
        <w:rPr>
          <w:rFonts w:eastAsia="宋体"/>
          <w:color w:val="0000FA"/>
          <w:shd w:val="clear" w:color="auto" w:fill="D9D9D9"/>
        </w:rPr>
        <w:t>c</w:t>
      </w:r>
      <w:r w:rsidRPr="00B93DCB">
        <w:rPr>
          <w:rFonts w:eastAsia="宋体"/>
          <w:color w:val="0000FA"/>
          <w:shd w:val="clear" w:color="auto" w:fill="FFFFFF"/>
        </w:rPr>
        <w:t xml:space="preserve">omplex, Jiaodong Peninsula, Eastern China[J]. </w:t>
      </w:r>
      <w:r w:rsidRPr="00B93DCB">
        <w:rPr>
          <w:rFonts w:eastAsia="宋体"/>
          <w:color w:val="0000FA"/>
          <w:shd w:val="clear" w:color="auto" w:fill="FFCCFF"/>
        </w:rPr>
        <w:t>Geological Society of America</w:t>
      </w:r>
      <w:r w:rsidRPr="00B93DCB">
        <w:rPr>
          <w:rFonts w:eastAsia="宋体"/>
          <w:color w:val="0000FA"/>
          <w:shd w:val="clear" w:color="auto" w:fill="FFFFFF"/>
        </w:rPr>
        <w:t xml:space="preserve"> Bulletin, 2024, 136(9</w:t>
      </w:r>
      <w:del w:id="3553" w:author="1001210222 Choi" w:date="2025-12-09T14:53:00Z" w16du:dateUtc="2025-12-09T06:53:00Z">
        <w:r w:rsidRPr="00B93DCB" w:rsidDel="00C1257F">
          <w:rPr>
            <w:rFonts w:eastAsia="宋体"/>
            <w:color w:val="0000FA"/>
            <w:shd w:val="clear" w:color="auto" w:fill="FFCCFF"/>
          </w:rPr>
          <w:delText>/</w:delText>
        </w:r>
      </w:del>
      <w:ins w:id="3554" w:author="1001210222 Choi" w:date="2025-12-09T15:00:00Z" w16du:dateUtc="2025-12-09T07:00:00Z">
        <w:r w:rsidR="000503D5">
          <w:rPr>
            <w:rFonts w:eastAsia="宋体" w:hint="eastAsia"/>
            <w:color w:val="0000FA"/>
            <w:shd w:val="clear" w:color="auto" w:fill="FFCCFF"/>
          </w:rPr>
          <w:t>/</w:t>
        </w:r>
      </w:ins>
      <w:r w:rsidRPr="00B93DCB">
        <w:rPr>
          <w:rFonts w:eastAsia="宋体"/>
          <w:color w:val="0000FA"/>
          <w:shd w:val="clear" w:color="auto" w:fill="FFFFFF"/>
        </w:rPr>
        <w:t>10): 3705-3734.</w:t>
      </w:r>
      <w:hyperlink r:id="rId84" w:tooltip="自助复核" w:history="1"/>
    </w:p>
    <w:p w14:paraId="2E5BF0F2" w14:textId="6480880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[90] MAO J W, LIU P, GOLDFARB R J, et al. Cretaceous </w:t>
      </w:r>
      <w:r w:rsidRPr="00B93DCB">
        <w:rPr>
          <w:rFonts w:eastAsia="宋体"/>
          <w:color w:val="0000FA"/>
          <w:shd w:val="clear" w:color="auto" w:fill="D9D9D9"/>
        </w:rPr>
        <w:t>l</w:t>
      </w:r>
      <w:r w:rsidRPr="00B93DCB">
        <w:rPr>
          <w:rFonts w:eastAsia="宋体"/>
          <w:color w:val="0000FA"/>
          <w:shd w:val="clear" w:color="auto" w:fill="FFFFFF"/>
        </w:rPr>
        <w:t>arge-</w:t>
      </w:r>
      <w:r w:rsidRPr="00B93DCB">
        <w:rPr>
          <w:rFonts w:eastAsia="宋体"/>
          <w:color w:val="0000FA"/>
          <w:shd w:val="clear" w:color="auto" w:fill="D9D9D9"/>
        </w:rPr>
        <w:t>s</w:t>
      </w:r>
      <w:r w:rsidRPr="00B93DCB">
        <w:rPr>
          <w:rFonts w:eastAsia="宋体"/>
          <w:color w:val="0000FA"/>
          <w:shd w:val="clear" w:color="auto" w:fill="FFFFFF"/>
        </w:rPr>
        <w:t xml:space="preserve">cale </w:t>
      </w:r>
      <w:r w:rsidRPr="00B93DCB">
        <w:rPr>
          <w:rFonts w:eastAsia="宋体"/>
          <w:color w:val="0000FA"/>
          <w:shd w:val="clear" w:color="auto" w:fill="D9D9D9"/>
        </w:rPr>
        <w:t>m</w:t>
      </w:r>
      <w:r w:rsidRPr="00B93DCB">
        <w:rPr>
          <w:rFonts w:eastAsia="宋体"/>
          <w:color w:val="0000FA"/>
          <w:shd w:val="clear" w:color="auto" w:fill="FFFFFF"/>
        </w:rPr>
        <w:t xml:space="preserve">etal </w:t>
      </w:r>
      <w:r w:rsidRPr="00B93DCB">
        <w:rPr>
          <w:rFonts w:eastAsia="宋体"/>
          <w:color w:val="0000FA"/>
          <w:shd w:val="clear" w:color="auto" w:fill="D9D9D9"/>
        </w:rPr>
        <w:t>a</w:t>
      </w:r>
      <w:r w:rsidRPr="00B93DCB">
        <w:rPr>
          <w:rFonts w:eastAsia="宋体"/>
          <w:color w:val="0000FA"/>
          <w:shd w:val="clear" w:color="auto" w:fill="FFFFFF"/>
        </w:rPr>
        <w:t xml:space="preserve">ccumulation </w:t>
      </w:r>
      <w:r w:rsidRPr="00B93DCB">
        <w:rPr>
          <w:rFonts w:eastAsia="宋体"/>
          <w:color w:val="0000FA"/>
          <w:shd w:val="clear" w:color="auto" w:fill="D9D9D9"/>
        </w:rPr>
        <w:t>t</w:t>
      </w:r>
      <w:r w:rsidRPr="00B93DCB">
        <w:rPr>
          <w:rFonts w:eastAsia="宋体"/>
          <w:color w:val="0000FA"/>
          <w:shd w:val="clear" w:color="auto" w:fill="FFFFFF"/>
        </w:rPr>
        <w:t xml:space="preserve">riggered by </w:t>
      </w:r>
      <w:r w:rsidRPr="00B93DCB">
        <w:rPr>
          <w:rFonts w:eastAsia="宋体"/>
          <w:color w:val="0000FA"/>
          <w:shd w:val="clear" w:color="auto" w:fill="D9D9D9"/>
        </w:rPr>
        <w:t>p</w:t>
      </w:r>
      <w:r w:rsidRPr="00B93DCB">
        <w:rPr>
          <w:rFonts w:eastAsia="宋体"/>
          <w:color w:val="0000FA"/>
          <w:shd w:val="clear" w:color="auto" w:fill="FFFFFF"/>
        </w:rPr>
        <w:t>ost-</w:t>
      </w:r>
      <w:r w:rsidRPr="00B93DCB">
        <w:rPr>
          <w:rFonts w:eastAsia="宋体"/>
          <w:color w:val="0000FA"/>
          <w:shd w:val="clear" w:color="auto" w:fill="D9D9D9"/>
        </w:rPr>
        <w:t>s</w:t>
      </w:r>
      <w:r w:rsidRPr="00B93DCB">
        <w:rPr>
          <w:rFonts w:eastAsia="宋体"/>
          <w:color w:val="0000FA"/>
          <w:shd w:val="clear" w:color="auto" w:fill="FFFFFF"/>
        </w:rPr>
        <w:t xml:space="preserve">ubductional </w:t>
      </w:r>
      <w:r w:rsidRPr="00B93DCB">
        <w:rPr>
          <w:rFonts w:eastAsia="宋体"/>
          <w:color w:val="0000FA"/>
          <w:shd w:val="clear" w:color="auto" w:fill="D9D9D9"/>
        </w:rPr>
        <w:t>l</w:t>
      </w:r>
      <w:r w:rsidRPr="00B93DCB">
        <w:rPr>
          <w:rFonts w:eastAsia="宋体"/>
          <w:color w:val="0000FA"/>
          <w:shd w:val="clear" w:color="auto" w:fill="FFFFFF"/>
        </w:rPr>
        <w:t>arge-</w:t>
      </w:r>
      <w:r w:rsidRPr="00B93DCB">
        <w:rPr>
          <w:rFonts w:eastAsia="宋体"/>
          <w:color w:val="0000FA"/>
          <w:shd w:val="clear" w:color="auto" w:fill="D9D9D9"/>
        </w:rPr>
        <w:t>s</w:t>
      </w:r>
      <w:r w:rsidRPr="00B93DCB">
        <w:rPr>
          <w:rFonts w:eastAsia="宋体"/>
          <w:color w:val="0000FA"/>
          <w:shd w:val="clear" w:color="auto" w:fill="FFFFFF"/>
        </w:rPr>
        <w:t xml:space="preserve">cale </w:t>
      </w:r>
      <w:r w:rsidRPr="00B93DCB">
        <w:rPr>
          <w:rFonts w:eastAsia="宋体"/>
          <w:color w:val="0000FA"/>
          <w:shd w:val="clear" w:color="auto" w:fill="D9D9D9"/>
        </w:rPr>
        <w:t>e</w:t>
      </w:r>
      <w:r w:rsidRPr="00B93DCB">
        <w:rPr>
          <w:rFonts w:eastAsia="宋体"/>
          <w:color w:val="0000FA"/>
          <w:shd w:val="clear" w:color="auto" w:fill="FFFFFF"/>
        </w:rPr>
        <w:t xml:space="preserve">xtension, East Asia[J]. Ore Geology Reviews, 2021, </w:t>
      </w:r>
      <w:r w:rsidRPr="00B93DCB">
        <w:rPr>
          <w:rFonts w:eastAsia="宋体"/>
          <w:color w:val="0000FA"/>
          <w:shd w:val="clear" w:color="auto" w:fill="FFCCFF"/>
        </w:rPr>
        <w:t>136</w:t>
      </w:r>
      <w:r w:rsidRPr="00B93DCB">
        <w:rPr>
          <w:rFonts w:eastAsia="宋体"/>
          <w:color w:val="0000FA"/>
          <w:shd w:val="clear" w:color="auto" w:fill="FFFFFF"/>
        </w:rPr>
        <w:t>: 104270</w:t>
      </w:r>
      <w:r w:rsidRPr="00B93DCB">
        <w:rPr>
          <w:rFonts w:eastAsia="宋体"/>
          <w:color w:val="0000FA"/>
          <w:shd w:val="clear" w:color="auto" w:fill="FFCCFF"/>
        </w:rPr>
        <w:t>.</w:t>
      </w:r>
      <w:hyperlink r:id="rId85" w:tooltip="自助复核" w:history="1"/>
    </w:p>
    <w:p w14:paraId="6C218D32" w14:textId="766C326E"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[91] LIU J L, NI J L, CHEN X Y, et al. Early Cretaceous </w:t>
      </w:r>
      <w:r w:rsidRPr="00B93DCB">
        <w:rPr>
          <w:rFonts w:eastAsia="宋体"/>
          <w:color w:val="0000FA"/>
          <w:shd w:val="clear" w:color="auto" w:fill="D9D9D9"/>
        </w:rPr>
        <w:t>t</w:t>
      </w:r>
      <w:r w:rsidRPr="00B93DCB">
        <w:rPr>
          <w:rFonts w:eastAsia="宋体"/>
          <w:color w:val="0000FA"/>
          <w:shd w:val="clear" w:color="auto" w:fill="FFFFFF"/>
        </w:rPr>
        <w:t xml:space="preserve">ectonics </w:t>
      </w:r>
      <w:r w:rsidRPr="00B93DCB">
        <w:rPr>
          <w:rFonts w:eastAsia="宋体"/>
          <w:color w:val="0000FA"/>
          <w:shd w:val="clear" w:color="auto" w:fill="D9D9D9"/>
        </w:rPr>
        <w:t>a</w:t>
      </w:r>
      <w:r w:rsidRPr="00B93DCB">
        <w:rPr>
          <w:rFonts w:eastAsia="宋体"/>
          <w:color w:val="0000FA"/>
          <w:shd w:val="clear" w:color="auto" w:fill="FFFFFF"/>
        </w:rPr>
        <w:t xml:space="preserve">cross the North Pacific: New </w:t>
      </w:r>
      <w:r w:rsidRPr="00B93DCB">
        <w:rPr>
          <w:rFonts w:eastAsia="宋体"/>
          <w:color w:val="0000FA"/>
          <w:shd w:val="clear" w:color="auto" w:fill="D9D9D9"/>
        </w:rPr>
        <w:t>i</w:t>
      </w:r>
      <w:r w:rsidRPr="00B93DCB">
        <w:rPr>
          <w:rFonts w:eastAsia="宋体"/>
          <w:color w:val="0000FA"/>
          <w:shd w:val="clear" w:color="auto" w:fill="FFFFFF"/>
        </w:rPr>
        <w:t xml:space="preserve">nsights from </w:t>
      </w:r>
      <w:r w:rsidRPr="00B93DCB">
        <w:rPr>
          <w:rFonts w:eastAsia="宋体"/>
          <w:color w:val="0000FA"/>
          <w:shd w:val="clear" w:color="auto" w:fill="D9D9D9"/>
        </w:rPr>
        <w:t>m</w:t>
      </w:r>
      <w:r w:rsidRPr="00B93DCB">
        <w:rPr>
          <w:rFonts w:eastAsia="宋体"/>
          <w:color w:val="0000FA"/>
          <w:shd w:val="clear" w:color="auto" w:fill="FFFFFF"/>
        </w:rPr>
        <w:t xml:space="preserve">ultiphase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e</w:t>
      </w:r>
      <w:r w:rsidRPr="00B93DCB">
        <w:rPr>
          <w:rFonts w:eastAsia="宋体"/>
          <w:color w:val="0000FA"/>
          <w:shd w:val="clear" w:color="auto" w:fill="FFFFFF"/>
        </w:rPr>
        <w:t xml:space="preserve">xtension in Eastern Eurasia[J]. Earth-Science Reviews, 2021, </w:t>
      </w:r>
      <w:r w:rsidRPr="00B93DCB">
        <w:rPr>
          <w:rFonts w:eastAsia="宋体"/>
          <w:color w:val="0000FA"/>
          <w:shd w:val="clear" w:color="auto" w:fill="FFCCFF"/>
        </w:rPr>
        <w:t>217</w:t>
      </w:r>
      <w:r w:rsidRPr="00B93DCB">
        <w:rPr>
          <w:rFonts w:eastAsia="宋体"/>
          <w:color w:val="0000FA"/>
          <w:shd w:val="clear" w:color="auto" w:fill="FFFFFF"/>
        </w:rPr>
        <w:t>: 103552</w:t>
      </w:r>
      <w:r w:rsidRPr="00B93DCB">
        <w:rPr>
          <w:rFonts w:eastAsia="宋体"/>
          <w:color w:val="0000FA"/>
          <w:shd w:val="clear" w:color="auto" w:fill="FFCCFF"/>
        </w:rPr>
        <w:t>.</w:t>
      </w:r>
      <w:hyperlink r:id="rId86" w:tooltip="自助复核" w:history="1"/>
    </w:p>
    <w:p w14:paraId="550A036F" w14:textId="5B4D658D"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[92] ZHU G, LU Y C, SU N, et al. Crustal </w:t>
      </w:r>
      <w:r w:rsidRPr="00B93DCB">
        <w:rPr>
          <w:rFonts w:eastAsia="宋体"/>
          <w:color w:val="0000FA"/>
          <w:shd w:val="clear" w:color="auto" w:fill="D9D9D9"/>
        </w:rPr>
        <w:t>d</w:t>
      </w:r>
      <w:r w:rsidRPr="00B93DCB">
        <w:rPr>
          <w:rFonts w:eastAsia="宋体"/>
          <w:color w:val="0000FA"/>
          <w:shd w:val="clear" w:color="auto" w:fill="FFFFFF"/>
        </w:rPr>
        <w:t xml:space="preserve">eformation and </w:t>
      </w:r>
      <w:r w:rsidRPr="00B93DCB">
        <w:rPr>
          <w:rFonts w:eastAsia="宋体"/>
          <w:color w:val="0000FA"/>
          <w:shd w:val="clear" w:color="auto" w:fill="D9D9D9"/>
        </w:rPr>
        <w:t>d</w:t>
      </w:r>
      <w:r w:rsidRPr="00B93DCB">
        <w:rPr>
          <w:rFonts w:eastAsia="宋体"/>
          <w:color w:val="0000FA"/>
          <w:shd w:val="clear" w:color="auto" w:fill="FFFFFF"/>
        </w:rPr>
        <w:t>ynamics of Early Cretaceous in the North China Craton[J]. Science China Earth Sciences, 2021, 64(9): 1428-1450.</w:t>
      </w:r>
      <w:hyperlink r:id="rId87" w:tooltip="自助复核" w:history="1"/>
    </w:p>
    <w:p w14:paraId="7AB1E2C1" w14:textId="7DD4227B"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[93] KANG Y L, SHI Y R, ANDERSON J L. Tectonic </w:t>
      </w:r>
      <w:r w:rsidRPr="00B93DCB">
        <w:rPr>
          <w:rFonts w:eastAsia="宋体"/>
          <w:color w:val="0000FA"/>
          <w:shd w:val="clear" w:color="auto" w:fill="D9D9D9"/>
        </w:rPr>
        <w:t>m</w:t>
      </w:r>
      <w:r w:rsidRPr="00B93DCB">
        <w:rPr>
          <w:rFonts w:eastAsia="宋体"/>
          <w:color w:val="0000FA"/>
          <w:shd w:val="clear" w:color="auto" w:fill="FFFFFF"/>
        </w:rPr>
        <w:t xml:space="preserve">echanism and </w:t>
      </w:r>
      <w:r w:rsidRPr="00B93DCB">
        <w:rPr>
          <w:rFonts w:eastAsia="宋体"/>
          <w:color w:val="0000FA"/>
          <w:shd w:val="clear" w:color="auto" w:fill="D9D9D9"/>
        </w:rPr>
        <w:t>e</w:t>
      </w:r>
      <w:r w:rsidRPr="00B93DCB">
        <w:rPr>
          <w:rFonts w:eastAsia="宋体"/>
          <w:color w:val="0000FA"/>
          <w:shd w:val="clear" w:color="auto" w:fill="FFFFFF"/>
        </w:rPr>
        <w:t xml:space="preserve">volution of Eastern China </w:t>
      </w:r>
      <w:r w:rsidRPr="00B93DCB">
        <w:rPr>
          <w:rFonts w:eastAsia="宋体"/>
          <w:color w:val="0000FA"/>
          <w:shd w:val="clear" w:color="auto" w:fill="D9D9D9"/>
        </w:rPr>
        <w:t>d</w:t>
      </w:r>
      <w:r w:rsidRPr="00B93DCB">
        <w:rPr>
          <w:rFonts w:eastAsia="宋体"/>
          <w:color w:val="0000FA"/>
          <w:shd w:val="clear" w:color="auto" w:fill="FFFFFF"/>
        </w:rPr>
        <w:t xml:space="preserve">uring the Early Cretaceous: a </w:t>
      </w:r>
      <w:r w:rsidRPr="00B93DCB">
        <w:rPr>
          <w:rFonts w:eastAsia="宋体"/>
          <w:color w:val="0000FA"/>
          <w:shd w:val="clear" w:color="auto" w:fill="D9D9D9"/>
        </w:rPr>
        <w:t>v</w:t>
      </w:r>
      <w:r w:rsidRPr="00B93DCB">
        <w:rPr>
          <w:rFonts w:eastAsia="宋体"/>
          <w:color w:val="0000FA"/>
          <w:shd w:val="clear" w:color="auto" w:fill="FFFFFF"/>
        </w:rPr>
        <w:t xml:space="preserve">iew </w:t>
      </w:r>
      <w:r w:rsidRPr="00B93DCB">
        <w:rPr>
          <w:rFonts w:eastAsia="宋体"/>
          <w:color w:val="0000FA"/>
          <w:shd w:val="clear" w:color="auto" w:fill="D9D9D9"/>
        </w:rPr>
        <w:t>f</w:t>
      </w:r>
      <w:r w:rsidRPr="00B93DCB">
        <w:rPr>
          <w:rFonts w:eastAsia="宋体"/>
          <w:color w:val="0000FA"/>
          <w:shd w:val="clear" w:color="auto" w:fill="FFFFFF"/>
        </w:rPr>
        <w:t xml:space="preserve">rom </w:t>
      </w:r>
      <w:r w:rsidRPr="00B93DCB">
        <w:rPr>
          <w:rFonts w:eastAsia="宋体"/>
          <w:color w:val="0000FA"/>
          <w:shd w:val="clear" w:color="auto" w:fill="D9D9D9"/>
        </w:rPr>
        <w:t>m</w:t>
      </w:r>
      <w:r w:rsidRPr="00B93DCB">
        <w:rPr>
          <w:rFonts w:eastAsia="宋体"/>
          <w:color w:val="0000FA"/>
          <w:shd w:val="clear" w:color="auto" w:fill="FFFFFF"/>
        </w:rPr>
        <w:t xml:space="preserve">agmatism in the </w:t>
      </w:r>
      <w:r w:rsidRPr="00B93DCB">
        <w:rPr>
          <w:rFonts w:eastAsia="宋体"/>
          <w:color w:val="0000FA"/>
          <w:shd w:val="clear" w:color="auto" w:fill="D9D9D9"/>
        </w:rPr>
        <w:t>m</w:t>
      </w:r>
      <w:r w:rsidRPr="00B93DCB">
        <w:rPr>
          <w:rFonts w:eastAsia="宋体"/>
          <w:color w:val="0000FA"/>
          <w:shd w:val="clear" w:color="auto" w:fill="FFFFFF"/>
        </w:rPr>
        <w:t xml:space="preserve">iddle to Southern Tan-Lu </w:t>
      </w:r>
      <w:r w:rsidRPr="00B93DCB">
        <w:rPr>
          <w:rFonts w:eastAsia="宋体"/>
          <w:color w:val="0000FA"/>
          <w:shd w:val="clear" w:color="auto" w:fill="D9D9D9"/>
        </w:rPr>
        <w:t>f</w:t>
      </w:r>
      <w:r w:rsidRPr="00B93DCB">
        <w:rPr>
          <w:rFonts w:eastAsia="宋体"/>
          <w:color w:val="0000FA"/>
          <w:shd w:val="clear" w:color="auto" w:fill="FFFFFF"/>
        </w:rPr>
        <w:t xml:space="preserve">ault </w:t>
      </w:r>
      <w:r w:rsidRPr="00B93DCB">
        <w:rPr>
          <w:rFonts w:eastAsia="宋体"/>
          <w:color w:val="0000FA"/>
          <w:shd w:val="clear" w:color="auto" w:fill="D9D9D9"/>
        </w:rPr>
        <w:t>z</w:t>
      </w:r>
      <w:r w:rsidRPr="00B93DCB">
        <w:rPr>
          <w:rFonts w:eastAsia="宋体"/>
          <w:color w:val="0000FA"/>
          <w:shd w:val="clear" w:color="auto" w:fill="FFFFFF"/>
        </w:rPr>
        <w:t>one[J]. International Geology Review, 2021, 63(1): 21-46.</w:t>
      </w:r>
      <w:hyperlink r:id="rId88" w:tooltip="自助复核" w:history="1"/>
    </w:p>
    <w:p w14:paraId="30C426F4" w14:textId="273F966E"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[94] JI L, DENG J, LIU J L, et al. Change in the </w:t>
      </w:r>
      <w:r w:rsidRPr="00B93DCB">
        <w:rPr>
          <w:rFonts w:eastAsia="宋体"/>
          <w:color w:val="0000FA"/>
          <w:shd w:val="clear" w:color="auto" w:fill="D9D9D9"/>
        </w:rPr>
        <w:t>d</w:t>
      </w:r>
      <w:r w:rsidRPr="00B93DCB">
        <w:rPr>
          <w:rFonts w:eastAsia="宋体"/>
          <w:color w:val="0000FA"/>
          <w:shd w:val="clear" w:color="auto" w:fill="FFFFFF"/>
        </w:rPr>
        <w:t xml:space="preserve">irection of Early Cretaceous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e</w:t>
      </w:r>
      <w:r w:rsidRPr="00B93DCB">
        <w:rPr>
          <w:rFonts w:eastAsia="宋体"/>
          <w:color w:val="0000FA"/>
          <w:shd w:val="clear" w:color="auto" w:fill="FFFFFF"/>
        </w:rPr>
        <w:t xml:space="preserve">xtension in </w:t>
      </w:r>
      <w:r w:rsidRPr="00B93DCB">
        <w:rPr>
          <w:rFonts w:eastAsia="宋体"/>
          <w:color w:val="0000FA"/>
          <w:shd w:val="clear" w:color="auto" w:fill="D9D9D9"/>
        </w:rPr>
        <w:t>e</w:t>
      </w:r>
      <w:r w:rsidRPr="00B93DCB">
        <w:rPr>
          <w:rFonts w:eastAsia="宋体"/>
          <w:color w:val="0000FA"/>
          <w:shd w:val="clear" w:color="auto" w:fill="FFFFFF"/>
        </w:rPr>
        <w:t xml:space="preserve">astern North China Craton as the </w:t>
      </w:r>
      <w:r w:rsidRPr="00B93DCB">
        <w:rPr>
          <w:rFonts w:eastAsia="宋体"/>
          <w:color w:val="0000FA"/>
          <w:shd w:val="clear" w:color="auto" w:fill="D9D9D9"/>
        </w:rPr>
        <w:t>r</w:t>
      </w:r>
      <w:r w:rsidRPr="00B93DCB">
        <w:rPr>
          <w:rFonts w:eastAsia="宋体"/>
          <w:color w:val="0000FA"/>
          <w:shd w:val="clear" w:color="auto" w:fill="FFFFFF"/>
        </w:rPr>
        <w:t xml:space="preserve">esult of Paleo-Pacific/Eurasian </w:t>
      </w:r>
      <w:r w:rsidRPr="00B93DCB">
        <w:rPr>
          <w:rFonts w:eastAsia="宋体"/>
          <w:color w:val="0000FA"/>
          <w:shd w:val="clear" w:color="auto" w:fill="D9D9D9"/>
        </w:rPr>
        <w:t>p</w:t>
      </w:r>
      <w:r w:rsidRPr="00B93DCB">
        <w:rPr>
          <w:rFonts w:eastAsia="宋体"/>
          <w:color w:val="0000FA"/>
          <w:shd w:val="clear" w:color="auto" w:fill="FFFFFF"/>
        </w:rPr>
        <w:t xml:space="preserve">late </w:t>
      </w:r>
      <w:r w:rsidRPr="00B93DCB">
        <w:rPr>
          <w:rFonts w:eastAsia="宋体"/>
          <w:color w:val="0000FA"/>
          <w:shd w:val="clear" w:color="auto" w:fill="D9D9D9"/>
        </w:rPr>
        <w:t>i</w:t>
      </w:r>
      <w:r w:rsidRPr="00B93DCB">
        <w:rPr>
          <w:rFonts w:eastAsia="宋体"/>
          <w:color w:val="0000FA"/>
          <w:shd w:val="clear" w:color="auto" w:fill="FFFFFF"/>
        </w:rPr>
        <w:t>nteraction[J]. Geoscience Frontiers, 2025, 16(1): 101965.</w:t>
      </w:r>
      <w:hyperlink r:id="rId89" w:tooltip="自助复核" w:history="1"/>
    </w:p>
    <w:p w14:paraId="53F15388" w14:textId="5FF8BBAB" w:rsidR="00B804E8" w:rsidRPr="00B804E8" w:rsidRDefault="00B93DCB" w:rsidP="008868EF">
      <w:pPr>
        <w:pStyle w:val="EndNoteBibliography"/>
        <w:spacing w:after="0"/>
        <w:rPr>
          <w:rFonts w:eastAsia="宋体"/>
          <w:color w:val="0000FA"/>
          <w:lang w:val="de-DE"/>
        </w:rPr>
      </w:pPr>
      <w:r w:rsidRPr="00B93DCB">
        <w:rPr>
          <w:rFonts w:eastAsia="宋体"/>
          <w:color w:val="0000FA"/>
          <w:shd w:val="clear" w:color="auto" w:fill="FFFFFF"/>
          <w:lang w:val="de-DE"/>
        </w:rPr>
        <w:t xml:space="preserve">[95] MENZIES M, XU Y G, ZHANG H F, et al. Integration of </w:t>
      </w:r>
      <w:r w:rsidRPr="00B93DCB">
        <w:rPr>
          <w:rFonts w:eastAsia="宋体"/>
          <w:color w:val="0000FA"/>
          <w:shd w:val="clear" w:color="auto" w:fill="D9D9D9"/>
          <w:lang w:val="de-DE"/>
        </w:rPr>
        <w:t>g</w:t>
      </w:r>
      <w:r w:rsidRPr="00B93DCB">
        <w:rPr>
          <w:rFonts w:eastAsia="宋体"/>
          <w:color w:val="0000FA"/>
          <w:shd w:val="clear" w:color="auto" w:fill="FFFFFF"/>
          <w:lang w:val="de-DE"/>
        </w:rPr>
        <w:t xml:space="preserve">eology, </w:t>
      </w:r>
      <w:r w:rsidRPr="00B93DCB">
        <w:rPr>
          <w:rFonts w:eastAsia="宋体"/>
          <w:color w:val="0000FA"/>
          <w:shd w:val="clear" w:color="auto" w:fill="D9D9D9"/>
          <w:lang w:val="de-DE"/>
        </w:rPr>
        <w:t>g</w:t>
      </w:r>
      <w:r w:rsidRPr="00B93DCB">
        <w:rPr>
          <w:rFonts w:eastAsia="宋体"/>
          <w:color w:val="0000FA"/>
          <w:shd w:val="clear" w:color="auto" w:fill="FFFFFF"/>
          <w:lang w:val="de-DE"/>
        </w:rPr>
        <w:t xml:space="preserve">eophysics and </w:t>
      </w:r>
      <w:r w:rsidRPr="00B93DCB">
        <w:rPr>
          <w:rFonts w:eastAsia="宋体"/>
          <w:color w:val="0000FA"/>
          <w:shd w:val="clear" w:color="auto" w:fill="D9D9D9"/>
          <w:lang w:val="de-DE"/>
        </w:rPr>
        <w:t>g</w:t>
      </w:r>
      <w:r w:rsidRPr="00B93DCB">
        <w:rPr>
          <w:rFonts w:eastAsia="宋体"/>
          <w:color w:val="0000FA"/>
          <w:shd w:val="clear" w:color="auto" w:fill="FFFFFF"/>
          <w:lang w:val="de-DE"/>
        </w:rPr>
        <w:t xml:space="preserve">eochemistry: a </w:t>
      </w:r>
      <w:r w:rsidRPr="00B93DCB">
        <w:rPr>
          <w:rFonts w:eastAsia="宋体"/>
          <w:color w:val="0000FA"/>
          <w:shd w:val="clear" w:color="auto" w:fill="D9D9D9"/>
          <w:lang w:val="de-DE"/>
        </w:rPr>
        <w:t>k</w:t>
      </w:r>
      <w:r w:rsidRPr="00B93DCB">
        <w:rPr>
          <w:rFonts w:eastAsia="宋体"/>
          <w:color w:val="0000FA"/>
          <w:shd w:val="clear" w:color="auto" w:fill="FFFFFF"/>
          <w:lang w:val="de-DE"/>
        </w:rPr>
        <w:t xml:space="preserve">ey to </w:t>
      </w:r>
      <w:r w:rsidRPr="00B93DCB">
        <w:rPr>
          <w:rFonts w:eastAsia="宋体"/>
          <w:color w:val="0000FA"/>
          <w:shd w:val="clear" w:color="auto" w:fill="D9D9D9"/>
          <w:lang w:val="de-DE"/>
        </w:rPr>
        <w:t>u</w:t>
      </w:r>
      <w:r w:rsidRPr="00B93DCB">
        <w:rPr>
          <w:rFonts w:eastAsia="宋体"/>
          <w:color w:val="0000FA"/>
          <w:shd w:val="clear" w:color="auto" w:fill="FFFFFF"/>
          <w:lang w:val="de-DE"/>
        </w:rPr>
        <w:t>nderstanding the North China Craton[J]. Lithos, 2007, 96(1</w:t>
      </w:r>
      <w:r w:rsidRPr="00B93DCB">
        <w:rPr>
          <w:rFonts w:eastAsia="宋体"/>
          <w:color w:val="0000FA"/>
          <w:shd w:val="clear" w:color="auto" w:fill="FFCCFF"/>
          <w:lang w:val="de-DE"/>
        </w:rPr>
        <w:t>/</w:t>
      </w:r>
      <w:r w:rsidRPr="00B93DCB">
        <w:rPr>
          <w:rFonts w:eastAsia="宋体"/>
          <w:color w:val="0000FA"/>
          <w:shd w:val="clear" w:color="auto" w:fill="FFFFFF"/>
          <w:lang w:val="de-DE"/>
        </w:rPr>
        <w:t>2): 1-21.</w:t>
      </w:r>
      <w:hyperlink r:id="rId90" w:tooltip="自助复核" w:history="1"/>
    </w:p>
    <w:p w14:paraId="7B0C9452" w14:textId="033AE912"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[96] ZHAO L L, ZHOU J B, WANG T, et al. </w:t>
      </w:r>
      <w:r w:rsidRPr="00B93DCB">
        <w:rPr>
          <w:rFonts w:eastAsia="宋体"/>
          <w:color w:val="0000FA"/>
          <w:shd w:val="clear" w:color="auto" w:fill="FFCCFF"/>
        </w:rPr>
        <w:t>Timing of closure of</w:t>
      </w:r>
      <w:r w:rsidRPr="00B93DCB">
        <w:rPr>
          <w:rFonts w:eastAsia="宋体"/>
          <w:color w:val="0000FA"/>
          <w:shd w:val="clear" w:color="auto" w:fill="FFFFFF"/>
        </w:rPr>
        <w:t xml:space="preserve"> the Jilin-Heilongjiang Ocean: </w:t>
      </w:r>
      <w:r w:rsidRPr="00B93DCB">
        <w:rPr>
          <w:rFonts w:eastAsia="宋体"/>
          <w:color w:val="0000FA"/>
          <w:shd w:val="clear" w:color="auto" w:fill="D9D9D9"/>
        </w:rPr>
        <w:t>c</w:t>
      </w:r>
      <w:r w:rsidRPr="00B93DCB">
        <w:rPr>
          <w:rFonts w:eastAsia="宋体"/>
          <w:color w:val="0000FA"/>
          <w:shd w:val="clear" w:color="auto" w:fill="FFFFFF"/>
        </w:rPr>
        <w:t xml:space="preserve">onstraints from </w:t>
      </w:r>
      <w:r w:rsidRPr="00B93DCB">
        <w:rPr>
          <w:rFonts w:eastAsia="宋体"/>
          <w:color w:val="0000FA"/>
          <w:shd w:val="clear" w:color="auto" w:fill="D9D9D9"/>
        </w:rPr>
        <w:t>z</w:t>
      </w:r>
      <w:r w:rsidRPr="00B93DCB">
        <w:rPr>
          <w:rFonts w:eastAsia="宋体"/>
          <w:color w:val="0000FA"/>
          <w:shd w:val="clear" w:color="auto" w:fill="FFFFFF"/>
        </w:rPr>
        <w:t>ircon U</w:t>
      </w:r>
      <w:r w:rsidRPr="00B804E8">
        <w:rPr>
          <w:rFonts w:eastAsia="宋体"/>
          <w:color w:val="0000FA"/>
          <w:shd w:val="clear" w:color="auto" w:fill="FFCCFF"/>
        </w:rPr>
        <w:t>–</w:t>
      </w:r>
      <w:r w:rsidRPr="00B93DCB">
        <w:rPr>
          <w:rFonts w:eastAsia="宋体"/>
          <w:color w:val="0000FA"/>
          <w:shd w:val="clear" w:color="auto" w:fill="FFFFFF"/>
        </w:rPr>
        <w:t>Pb and Ar</w:t>
      </w:r>
      <w:r w:rsidRPr="00B804E8">
        <w:rPr>
          <w:rFonts w:eastAsia="宋体"/>
          <w:color w:val="0000FA"/>
          <w:shd w:val="clear" w:color="auto" w:fill="FFCCFF"/>
        </w:rPr>
        <w:t>–</w:t>
      </w:r>
      <w:r w:rsidRPr="00B93DCB">
        <w:rPr>
          <w:rFonts w:eastAsia="宋体"/>
          <w:color w:val="0000FA"/>
          <w:shd w:val="clear" w:color="auto" w:fill="FFFFFF"/>
        </w:rPr>
        <w:t xml:space="preserve">Ar </w:t>
      </w:r>
      <w:r w:rsidRPr="00B93DCB">
        <w:rPr>
          <w:rFonts w:eastAsia="宋体"/>
          <w:color w:val="0000FA"/>
          <w:shd w:val="clear" w:color="auto" w:fill="D9D9D9"/>
        </w:rPr>
        <w:t>d</w:t>
      </w:r>
      <w:r w:rsidRPr="00B93DCB">
        <w:rPr>
          <w:rFonts w:eastAsia="宋体"/>
          <w:color w:val="0000FA"/>
          <w:shd w:val="clear" w:color="auto" w:fill="FFFFFF"/>
        </w:rPr>
        <w:t xml:space="preserve">ating of the Heilongjiang Complex in NE China[J]. Journal of the Geological Society, </w:t>
      </w:r>
      <w:r w:rsidRPr="00B93DCB">
        <w:rPr>
          <w:rFonts w:eastAsia="宋体"/>
          <w:color w:val="0000FA"/>
          <w:shd w:val="clear" w:color="auto" w:fill="FFCCFF"/>
        </w:rPr>
        <w:t>2025</w:t>
      </w:r>
      <w:r w:rsidRPr="00B93DCB">
        <w:rPr>
          <w:rFonts w:eastAsia="宋体"/>
          <w:color w:val="0000FA"/>
          <w:shd w:val="clear" w:color="auto" w:fill="FFFFFF"/>
        </w:rPr>
        <w:t>, 182</w:t>
      </w:r>
      <w:ins w:id="3555" w:author="1001210222 Choi" w:date="2025-12-09T15:05:00Z" w16du:dateUtc="2025-12-09T07:05:00Z">
        <w:r w:rsidR="0075433D">
          <w:rPr>
            <w:rFonts w:eastAsia="宋体" w:hint="eastAsia"/>
            <w:color w:val="0000FA"/>
            <w:shd w:val="clear" w:color="auto" w:fill="FFFFFF"/>
          </w:rPr>
          <w:t>(1)</w:t>
        </w:r>
      </w:ins>
      <w:r w:rsidRPr="00B93DCB">
        <w:rPr>
          <w:rFonts w:eastAsia="宋体"/>
          <w:color w:val="0000FA"/>
          <w:shd w:val="clear" w:color="auto" w:fill="FFFFFF"/>
        </w:rPr>
        <w:t>: jgs2024-</w:t>
      </w:r>
      <w:del w:id="3556" w:author="1001210222 Choi" w:date="2025-12-09T15:05:00Z" w16du:dateUtc="2025-12-09T07:05:00Z">
        <w:r w:rsidRPr="00B93DCB" w:rsidDel="0075433D">
          <w:rPr>
            <w:rFonts w:eastAsia="宋体"/>
            <w:color w:val="0000FA"/>
            <w:shd w:val="clear" w:color="auto" w:fill="FFCCFF"/>
          </w:rPr>
          <w:delText>jgs2</w:delText>
        </w:r>
      </w:del>
      <w:r w:rsidRPr="00B93DCB">
        <w:rPr>
          <w:rFonts w:eastAsia="宋体"/>
          <w:color w:val="0000FA"/>
          <w:shd w:val="clear" w:color="auto" w:fill="FFCCFF"/>
        </w:rPr>
        <w:t>039.</w:t>
      </w:r>
      <w:hyperlink r:id="rId91" w:tooltip="自助复核" w:history="1"/>
    </w:p>
    <w:p w14:paraId="5203B150" w14:textId="0CBF9D81"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[97] DU Q X, HAN Z Z, SHEN X L, et al. Geochronology and </w:t>
      </w:r>
      <w:r w:rsidRPr="00B93DCB">
        <w:rPr>
          <w:rFonts w:eastAsia="宋体"/>
          <w:color w:val="0000FA"/>
          <w:shd w:val="clear" w:color="auto" w:fill="D9D9D9"/>
        </w:rPr>
        <w:t>g</w:t>
      </w:r>
      <w:r w:rsidRPr="00B93DCB">
        <w:rPr>
          <w:rFonts w:eastAsia="宋体"/>
          <w:color w:val="0000FA"/>
          <w:shd w:val="clear" w:color="auto" w:fill="FFFFFF"/>
        </w:rPr>
        <w:t xml:space="preserve">eochemistry of Permo-Triassic </w:t>
      </w:r>
      <w:r w:rsidRPr="00B93DCB">
        <w:rPr>
          <w:rFonts w:eastAsia="宋体"/>
          <w:color w:val="0000FA"/>
          <w:shd w:val="clear" w:color="auto" w:fill="D9D9D9"/>
        </w:rPr>
        <w:t>s</w:t>
      </w:r>
      <w:r w:rsidRPr="00B93DCB">
        <w:rPr>
          <w:rFonts w:eastAsia="宋体"/>
          <w:color w:val="0000FA"/>
          <w:shd w:val="clear" w:color="auto" w:fill="FFFFFF"/>
        </w:rPr>
        <w:t xml:space="preserve">andstones in </w:t>
      </w:r>
      <w:r w:rsidRPr="00B93DCB">
        <w:rPr>
          <w:rFonts w:eastAsia="宋体"/>
          <w:color w:val="0000FA"/>
          <w:shd w:val="clear" w:color="auto" w:fill="D9D9D9"/>
        </w:rPr>
        <w:t>e</w:t>
      </w:r>
      <w:r w:rsidRPr="00B93DCB">
        <w:rPr>
          <w:rFonts w:eastAsia="宋体"/>
          <w:color w:val="0000FA"/>
          <w:shd w:val="clear" w:color="auto" w:fill="FFFFFF"/>
        </w:rPr>
        <w:t xml:space="preserve">astern Jilin Province (NE China): Implications for </w:t>
      </w:r>
      <w:r w:rsidRPr="00B93DCB">
        <w:rPr>
          <w:rFonts w:eastAsia="宋体"/>
          <w:color w:val="0000FA"/>
          <w:shd w:val="clear" w:color="auto" w:fill="D9D9D9"/>
        </w:rPr>
        <w:t>f</w:t>
      </w:r>
      <w:r w:rsidRPr="00B93DCB">
        <w:rPr>
          <w:rFonts w:eastAsia="宋体"/>
          <w:color w:val="0000FA"/>
          <w:shd w:val="clear" w:color="auto" w:fill="FFFFFF"/>
        </w:rPr>
        <w:t xml:space="preserve">inal </w:t>
      </w:r>
      <w:r w:rsidRPr="00B93DCB">
        <w:rPr>
          <w:rFonts w:eastAsia="宋体"/>
          <w:color w:val="0000FA"/>
          <w:shd w:val="clear" w:color="auto" w:fill="D9D9D9"/>
        </w:rPr>
        <w:t>c</w:t>
      </w:r>
      <w:r w:rsidRPr="00B93DCB">
        <w:rPr>
          <w:rFonts w:eastAsia="宋体"/>
          <w:color w:val="0000FA"/>
          <w:shd w:val="clear" w:color="auto" w:fill="FFFFFF"/>
        </w:rPr>
        <w:t>losure of the Paleo-Asian Ocean[J]. Geoscience Frontiers, 2019, 10(2): 683-704.</w:t>
      </w:r>
      <w:hyperlink r:id="rId92" w:tooltip="自助复核" w:history="1"/>
    </w:p>
    <w:p w14:paraId="53A98F1C" w14:textId="5E26570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[98] DU Q X, HAN J R, WU S N, et al. Carboniferous</w:t>
      </w:r>
      <w:r w:rsidRPr="00B804E8">
        <w:rPr>
          <w:rFonts w:eastAsia="宋体"/>
          <w:color w:val="0000FA"/>
          <w:shd w:val="clear" w:color="auto" w:fill="FFCCFF"/>
        </w:rPr>
        <w:t>–</w:t>
      </w:r>
      <w:r w:rsidRPr="00B93DCB">
        <w:rPr>
          <w:rFonts w:eastAsia="宋体"/>
          <w:color w:val="0000FA"/>
          <w:shd w:val="clear" w:color="auto" w:fill="FFFFFF"/>
        </w:rPr>
        <w:t xml:space="preserve">Early Permian </w:t>
      </w:r>
      <w:r w:rsidRPr="00B93DCB">
        <w:rPr>
          <w:rFonts w:eastAsia="宋体"/>
          <w:color w:val="0000FA"/>
          <w:shd w:val="clear" w:color="auto" w:fill="D9D9D9"/>
        </w:rPr>
        <w:t>v</w:t>
      </w:r>
      <w:r w:rsidRPr="00B93DCB">
        <w:rPr>
          <w:rFonts w:eastAsia="宋体"/>
          <w:color w:val="0000FA"/>
          <w:shd w:val="clear" w:color="auto" w:fill="FFFFFF"/>
        </w:rPr>
        <w:t>olcano-</w:t>
      </w:r>
      <w:r w:rsidRPr="00B93DCB">
        <w:rPr>
          <w:rFonts w:eastAsia="宋体"/>
          <w:color w:val="0000FA"/>
          <w:shd w:val="clear" w:color="auto" w:fill="D9D9D9"/>
        </w:rPr>
        <w:t>s</w:t>
      </w:r>
      <w:r w:rsidRPr="00B93DCB">
        <w:rPr>
          <w:rFonts w:eastAsia="宋体"/>
          <w:color w:val="0000FA"/>
          <w:shd w:val="clear" w:color="auto" w:fill="FFFFFF"/>
        </w:rPr>
        <w:t xml:space="preserve">edimentary </w:t>
      </w:r>
      <w:r w:rsidRPr="00B93DCB">
        <w:rPr>
          <w:rFonts w:eastAsia="宋体"/>
          <w:color w:val="0000FA"/>
          <w:shd w:val="clear" w:color="auto" w:fill="D9D9D9"/>
        </w:rPr>
        <w:t>u</w:t>
      </w:r>
      <w:r w:rsidRPr="00B93DCB">
        <w:rPr>
          <w:rFonts w:eastAsia="宋体"/>
          <w:color w:val="0000FA"/>
          <w:shd w:val="clear" w:color="auto" w:fill="FFFFFF"/>
        </w:rPr>
        <w:t xml:space="preserve">nits from the </w:t>
      </w:r>
      <w:r w:rsidRPr="00B93DCB">
        <w:rPr>
          <w:rFonts w:eastAsia="宋体"/>
          <w:color w:val="0000FA"/>
          <w:shd w:val="clear" w:color="auto" w:fill="D9D9D9"/>
        </w:rPr>
        <w:t>n</w:t>
      </w:r>
      <w:r w:rsidRPr="00B93DCB">
        <w:rPr>
          <w:rFonts w:eastAsia="宋体"/>
          <w:color w:val="0000FA"/>
          <w:shd w:val="clear" w:color="auto" w:fill="FFFFFF"/>
        </w:rPr>
        <w:t xml:space="preserve">orthern </w:t>
      </w:r>
      <w:r w:rsidRPr="00B93DCB">
        <w:rPr>
          <w:rFonts w:eastAsia="宋体"/>
          <w:color w:val="0000FA"/>
          <w:shd w:val="clear" w:color="auto" w:fill="D9D9D9"/>
        </w:rPr>
        <w:t>m</w:t>
      </w:r>
      <w:r w:rsidRPr="00B93DCB">
        <w:rPr>
          <w:rFonts w:eastAsia="宋体"/>
          <w:color w:val="0000FA"/>
          <w:shd w:val="clear" w:color="auto" w:fill="FFFFFF"/>
        </w:rPr>
        <w:t xml:space="preserve">argin of the North China Craton </w:t>
      </w:r>
      <w:r w:rsidRPr="00B93DCB">
        <w:rPr>
          <w:rFonts w:eastAsia="宋体"/>
          <w:color w:val="0000FA"/>
          <w:shd w:val="clear" w:color="auto" w:fill="D9D9D9"/>
        </w:rPr>
        <w:t>r</w:t>
      </w:r>
      <w:r w:rsidRPr="00B93DCB">
        <w:rPr>
          <w:rFonts w:eastAsia="宋体"/>
          <w:color w:val="0000FA"/>
          <w:shd w:val="clear" w:color="auto" w:fill="FFFFFF"/>
        </w:rPr>
        <w:t xml:space="preserve">ecorded </w:t>
      </w:r>
      <w:r w:rsidRPr="00B93DCB">
        <w:rPr>
          <w:rFonts w:eastAsia="宋体"/>
          <w:color w:val="0000FA"/>
          <w:shd w:val="clear" w:color="auto" w:fill="D9D9D9"/>
        </w:rPr>
        <w:t>s</w:t>
      </w:r>
      <w:r w:rsidRPr="00B93DCB">
        <w:rPr>
          <w:rFonts w:eastAsia="宋体"/>
          <w:color w:val="0000FA"/>
          <w:shd w:val="clear" w:color="auto" w:fill="FFFFFF"/>
        </w:rPr>
        <w:t xml:space="preserve">ubduction </w:t>
      </w:r>
      <w:r w:rsidRPr="00B93DCB">
        <w:rPr>
          <w:rFonts w:eastAsia="宋体"/>
          <w:color w:val="0000FA"/>
          <w:shd w:val="clear" w:color="auto" w:fill="D9D9D9"/>
        </w:rPr>
        <w:t>i</w:t>
      </w:r>
      <w:r w:rsidRPr="00B93DCB">
        <w:rPr>
          <w:rFonts w:eastAsia="宋体"/>
          <w:color w:val="0000FA"/>
          <w:shd w:val="clear" w:color="auto" w:fill="FFFFFF"/>
        </w:rPr>
        <w:t>nitiation in the Paleo-Asian Ocean[J]. Lithos, 2024, 474/</w:t>
      </w:r>
      <w:r w:rsidRPr="00B93DCB">
        <w:rPr>
          <w:rFonts w:eastAsia="宋体"/>
          <w:color w:val="0000FA"/>
          <w:shd w:val="clear" w:color="auto" w:fill="FFCCFF"/>
        </w:rPr>
        <w:t>475</w:t>
      </w:r>
      <w:r w:rsidRPr="00B93DCB">
        <w:rPr>
          <w:rFonts w:eastAsia="宋体"/>
          <w:color w:val="0000FA"/>
          <w:shd w:val="clear" w:color="auto" w:fill="FFFFFF"/>
        </w:rPr>
        <w:t>: 107582</w:t>
      </w:r>
      <w:r w:rsidRPr="00B93DCB">
        <w:rPr>
          <w:rFonts w:eastAsia="宋体"/>
          <w:color w:val="0000FA"/>
          <w:shd w:val="clear" w:color="auto" w:fill="FFCCFF"/>
        </w:rPr>
        <w:t>.</w:t>
      </w:r>
      <w:hyperlink r:id="rId93" w:tooltip="自助复核" w:history="1"/>
    </w:p>
    <w:p w14:paraId="17250D1D" w14:textId="52B1E6D6"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[99] ZHANG H D, LIU J C, YANG J K, et al. Testing </w:t>
      </w:r>
      <w:r w:rsidRPr="00B93DCB">
        <w:rPr>
          <w:rFonts w:eastAsia="宋体"/>
          <w:color w:val="0000FA"/>
          <w:shd w:val="clear" w:color="auto" w:fill="D9D9D9"/>
        </w:rPr>
        <w:t>f</w:t>
      </w:r>
      <w:r w:rsidRPr="00B93DCB">
        <w:rPr>
          <w:rFonts w:eastAsia="宋体"/>
          <w:color w:val="0000FA"/>
          <w:shd w:val="clear" w:color="auto" w:fill="FFFFFF"/>
        </w:rPr>
        <w:t xml:space="preserve">inal </w:t>
      </w:r>
      <w:r w:rsidRPr="00B93DCB">
        <w:rPr>
          <w:rFonts w:eastAsia="宋体"/>
          <w:color w:val="0000FA"/>
          <w:shd w:val="clear" w:color="auto" w:fill="D9D9D9"/>
        </w:rPr>
        <w:t>c</w:t>
      </w:r>
      <w:r w:rsidRPr="00B93DCB">
        <w:rPr>
          <w:rFonts w:eastAsia="宋体"/>
          <w:color w:val="0000FA"/>
          <w:shd w:val="clear" w:color="auto" w:fill="FFFFFF"/>
        </w:rPr>
        <w:t xml:space="preserve">losure </w:t>
      </w:r>
      <w:r w:rsidRPr="00B93DCB">
        <w:rPr>
          <w:rFonts w:eastAsia="宋体"/>
          <w:color w:val="0000FA"/>
          <w:shd w:val="clear" w:color="auto" w:fill="D9D9D9"/>
        </w:rPr>
        <w:t>t</w:t>
      </w:r>
      <w:r w:rsidRPr="00B93DCB">
        <w:rPr>
          <w:rFonts w:eastAsia="宋体"/>
          <w:color w:val="0000FA"/>
          <w:shd w:val="clear" w:color="auto" w:fill="FFFFFF"/>
        </w:rPr>
        <w:t xml:space="preserve">ime of the Paleo-Asian Ocean </w:t>
      </w:r>
      <w:r w:rsidRPr="00B93DCB">
        <w:rPr>
          <w:rFonts w:eastAsia="宋体"/>
          <w:color w:val="0000FA"/>
          <w:shd w:val="clear" w:color="auto" w:fill="D9D9D9"/>
        </w:rPr>
        <w:t>a</w:t>
      </w:r>
      <w:r w:rsidRPr="00B93DCB">
        <w:rPr>
          <w:rFonts w:eastAsia="宋体"/>
          <w:color w:val="0000FA"/>
          <w:shd w:val="clear" w:color="auto" w:fill="FFFFFF"/>
        </w:rPr>
        <w:t xml:space="preserve">long the Solonker </w:t>
      </w:r>
      <w:r w:rsidRPr="00B93DCB">
        <w:rPr>
          <w:rFonts w:eastAsia="宋体"/>
          <w:color w:val="0000FA"/>
          <w:shd w:val="clear" w:color="auto" w:fill="D9D9D9"/>
        </w:rPr>
        <w:t>s</w:t>
      </w:r>
      <w:r w:rsidRPr="00B93DCB">
        <w:rPr>
          <w:rFonts w:eastAsia="宋体"/>
          <w:color w:val="0000FA"/>
          <w:shd w:val="clear" w:color="auto" w:fill="FFFFFF"/>
        </w:rPr>
        <w:t xml:space="preserve">uture by a </w:t>
      </w:r>
      <w:r w:rsidRPr="00B93DCB">
        <w:rPr>
          <w:rFonts w:eastAsia="宋体"/>
          <w:color w:val="0000FA"/>
          <w:shd w:val="clear" w:color="auto" w:fill="D9D9D9"/>
        </w:rPr>
        <w:t>t</w:t>
      </w:r>
      <w:r w:rsidRPr="00B93DCB">
        <w:rPr>
          <w:rFonts w:eastAsia="宋体"/>
          <w:color w:val="0000FA"/>
          <w:shd w:val="clear" w:color="auto" w:fill="FFFFFF"/>
        </w:rPr>
        <w:t xml:space="preserve">ransition of </w:t>
      </w:r>
      <w:r w:rsidRPr="00B93DCB">
        <w:rPr>
          <w:rFonts w:eastAsia="宋体"/>
          <w:color w:val="0000FA"/>
          <w:shd w:val="clear" w:color="auto" w:fill="D9D9D9"/>
        </w:rPr>
        <w:t>c</w:t>
      </w:r>
      <w:r w:rsidRPr="00B93DCB">
        <w:rPr>
          <w:rFonts w:eastAsia="宋体"/>
          <w:color w:val="0000FA"/>
          <w:shd w:val="clear" w:color="auto" w:fill="FFFFFF"/>
        </w:rPr>
        <w:t xml:space="preserve">ompressional and </w:t>
      </w:r>
      <w:r w:rsidRPr="00B93DCB">
        <w:rPr>
          <w:rFonts w:eastAsia="宋体"/>
          <w:color w:val="0000FA"/>
          <w:shd w:val="clear" w:color="auto" w:fill="D9D9D9"/>
        </w:rPr>
        <w:t>e</w:t>
      </w:r>
      <w:r w:rsidRPr="00B93DCB">
        <w:rPr>
          <w:rFonts w:eastAsia="宋体"/>
          <w:color w:val="0000FA"/>
          <w:shd w:val="clear" w:color="auto" w:fill="FFFFFF"/>
        </w:rPr>
        <w:t xml:space="preserve">xtensional </w:t>
      </w:r>
      <w:r w:rsidRPr="00B93DCB">
        <w:rPr>
          <w:rFonts w:eastAsia="宋体"/>
          <w:color w:val="0000FA"/>
          <w:shd w:val="clear" w:color="auto" w:fill="D9D9D9"/>
        </w:rPr>
        <w:t>s</w:t>
      </w:r>
      <w:r w:rsidRPr="00B93DCB">
        <w:rPr>
          <w:rFonts w:eastAsia="宋体"/>
          <w:color w:val="0000FA"/>
          <w:shd w:val="clear" w:color="auto" w:fill="FFFFFF"/>
        </w:rPr>
        <w:t>etting[J]. Geoscience Frontiers, 2020, 11(6): 1935-1951.</w:t>
      </w:r>
      <w:hyperlink r:id="rId94" w:tooltip="自助复核" w:history="1"/>
    </w:p>
    <w:p w14:paraId="05B211F9" w14:textId="2785326F"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[100] SONG D F, XIAO W J, AO S J, et al. Contemporaneous </w:t>
      </w:r>
      <w:r w:rsidRPr="00B93DCB">
        <w:rPr>
          <w:rFonts w:eastAsia="宋体"/>
          <w:color w:val="0000FA"/>
          <w:shd w:val="clear" w:color="auto" w:fill="D9D9D9"/>
        </w:rPr>
        <w:t>c</w:t>
      </w:r>
      <w:r w:rsidRPr="00B93DCB">
        <w:rPr>
          <w:rFonts w:eastAsia="宋体"/>
          <w:color w:val="0000FA"/>
          <w:shd w:val="clear" w:color="auto" w:fill="FFFFFF"/>
        </w:rPr>
        <w:t xml:space="preserve">losure of the Paleo-Asian Ocean in the Middle-Late Triassic: </w:t>
      </w:r>
      <w:r w:rsidRPr="00B93DCB">
        <w:rPr>
          <w:rFonts w:eastAsia="宋体"/>
          <w:color w:val="0000FA"/>
          <w:shd w:val="clear" w:color="auto" w:fill="D9D9D9"/>
        </w:rPr>
        <w:t>a</w:t>
      </w:r>
      <w:r w:rsidRPr="00B93DCB">
        <w:rPr>
          <w:rFonts w:eastAsia="宋体"/>
          <w:color w:val="0000FA"/>
          <w:shd w:val="clear" w:color="auto" w:fill="FFFFFF"/>
        </w:rPr>
        <w:t xml:space="preserve"> </w:t>
      </w:r>
      <w:r w:rsidRPr="00B93DCB">
        <w:rPr>
          <w:rFonts w:eastAsia="宋体"/>
          <w:color w:val="0000FA"/>
          <w:shd w:val="clear" w:color="auto" w:fill="D9D9D9"/>
        </w:rPr>
        <w:t>s</w:t>
      </w:r>
      <w:r w:rsidRPr="00B93DCB">
        <w:rPr>
          <w:rFonts w:eastAsia="宋体"/>
          <w:color w:val="0000FA"/>
          <w:shd w:val="clear" w:color="auto" w:fill="FFFFFF"/>
        </w:rPr>
        <w:t xml:space="preserve">ynthesis of </w:t>
      </w:r>
      <w:r w:rsidRPr="00B93DCB">
        <w:rPr>
          <w:rFonts w:eastAsia="宋体"/>
          <w:color w:val="0000FA"/>
          <w:shd w:val="clear" w:color="auto" w:fill="D9D9D9"/>
        </w:rPr>
        <w:t>n</w:t>
      </w:r>
      <w:r w:rsidRPr="00B93DCB">
        <w:rPr>
          <w:rFonts w:eastAsia="宋体"/>
          <w:color w:val="0000FA"/>
          <w:shd w:val="clear" w:color="auto" w:fill="FFFFFF"/>
        </w:rPr>
        <w:t xml:space="preserve">ew </w:t>
      </w:r>
      <w:r w:rsidRPr="00B93DCB">
        <w:rPr>
          <w:rFonts w:eastAsia="宋体"/>
          <w:color w:val="0000FA"/>
          <w:shd w:val="clear" w:color="auto" w:fill="D9D9D9"/>
        </w:rPr>
        <w:t>e</w:t>
      </w:r>
      <w:r w:rsidRPr="00B93DCB">
        <w:rPr>
          <w:rFonts w:eastAsia="宋体"/>
          <w:color w:val="0000FA"/>
          <w:shd w:val="clear" w:color="auto" w:fill="FFFFFF"/>
        </w:rPr>
        <w:t xml:space="preserve">vidence and </w:t>
      </w:r>
      <w:r w:rsidRPr="00B93DCB">
        <w:rPr>
          <w:rFonts w:eastAsia="宋体"/>
          <w:color w:val="0000FA"/>
          <w:shd w:val="clear" w:color="auto" w:fill="D9D9D9"/>
        </w:rPr>
        <w:t>t</w:t>
      </w:r>
      <w:r w:rsidRPr="00B93DCB">
        <w:rPr>
          <w:rFonts w:eastAsia="宋体"/>
          <w:color w:val="0000FA"/>
          <w:shd w:val="clear" w:color="auto" w:fill="FFFFFF"/>
        </w:rPr>
        <w:t xml:space="preserve">ectonic </w:t>
      </w:r>
      <w:r w:rsidRPr="00B93DCB">
        <w:rPr>
          <w:rFonts w:eastAsia="宋体"/>
          <w:color w:val="0000FA"/>
          <w:shd w:val="clear" w:color="auto" w:fill="D9D9D9"/>
        </w:rPr>
        <w:t>i</w:t>
      </w:r>
      <w:r w:rsidRPr="00B93DCB">
        <w:rPr>
          <w:rFonts w:eastAsia="宋体"/>
          <w:color w:val="0000FA"/>
          <w:shd w:val="clear" w:color="auto" w:fill="FFFFFF"/>
        </w:rPr>
        <w:t xml:space="preserve">mplications for the </w:t>
      </w:r>
      <w:r w:rsidRPr="00B93DCB">
        <w:rPr>
          <w:rFonts w:eastAsia="宋体"/>
          <w:color w:val="0000FA"/>
          <w:shd w:val="clear" w:color="auto" w:fill="D9D9D9"/>
        </w:rPr>
        <w:t>f</w:t>
      </w:r>
      <w:r w:rsidRPr="00B93DCB">
        <w:rPr>
          <w:rFonts w:eastAsia="宋体"/>
          <w:color w:val="0000FA"/>
          <w:shd w:val="clear" w:color="auto" w:fill="FFFFFF"/>
        </w:rPr>
        <w:t xml:space="preserve">inal </w:t>
      </w:r>
      <w:r w:rsidRPr="00B93DCB">
        <w:rPr>
          <w:rFonts w:eastAsia="宋体"/>
          <w:color w:val="0000FA"/>
          <w:shd w:val="clear" w:color="auto" w:fill="D9D9D9"/>
        </w:rPr>
        <w:t>a</w:t>
      </w:r>
      <w:r w:rsidRPr="00B93DCB">
        <w:rPr>
          <w:rFonts w:eastAsia="宋体"/>
          <w:color w:val="0000FA"/>
          <w:shd w:val="clear" w:color="auto" w:fill="FFFFFF"/>
        </w:rPr>
        <w:t xml:space="preserve">ssembly of Pangea[J]. Earth-Science Reviews, 2024, </w:t>
      </w:r>
      <w:r w:rsidRPr="00B93DCB">
        <w:rPr>
          <w:rFonts w:eastAsia="宋体"/>
          <w:color w:val="0000FA"/>
          <w:shd w:val="clear" w:color="auto" w:fill="FFCCFF"/>
        </w:rPr>
        <w:t>253</w:t>
      </w:r>
      <w:r w:rsidRPr="00B93DCB">
        <w:rPr>
          <w:rFonts w:eastAsia="宋体"/>
          <w:color w:val="0000FA"/>
          <w:shd w:val="clear" w:color="auto" w:fill="FFFFFF"/>
        </w:rPr>
        <w:t>: 104771</w:t>
      </w:r>
      <w:r w:rsidRPr="00B93DCB">
        <w:rPr>
          <w:rFonts w:eastAsia="宋体"/>
          <w:color w:val="0000FA"/>
          <w:shd w:val="clear" w:color="auto" w:fill="FFCCFF"/>
        </w:rPr>
        <w:t>.</w:t>
      </w:r>
      <w:hyperlink r:id="rId95" w:tooltip="自助复核" w:history="1"/>
    </w:p>
    <w:p w14:paraId="1B148D81" w14:textId="603DE4E3"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[101] TAN Z, XIAO W J, MAO Q G, et al. Final </w:t>
      </w:r>
      <w:r w:rsidRPr="00B93DCB">
        <w:rPr>
          <w:rFonts w:eastAsia="宋体"/>
          <w:color w:val="0000FA"/>
          <w:shd w:val="clear" w:color="auto" w:fill="D9D9D9"/>
        </w:rPr>
        <w:t>c</w:t>
      </w:r>
      <w:r w:rsidRPr="00B93DCB">
        <w:rPr>
          <w:rFonts w:eastAsia="宋体"/>
          <w:color w:val="0000FA"/>
          <w:shd w:val="clear" w:color="auto" w:fill="FFFFFF"/>
        </w:rPr>
        <w:t xml:space="preserve">losure of the Paleo Asian Ocean </w:t>
      </w:r>
      <w:r w:rsidRPr="00B93DCB">
        <w:rPr>
          <w:rFonts w:eastAsia="宋体"/>
          <w:color w:val="0000FA"/>
          <w:shd w:val="clear" w:color="auto" w:fill="D9D9D9"/>
        </w:rPr>
        <w:t>b</w:t>
      </w:r>
      <w:r w:rsidRPr="00B93DCB">
        <w:rPr>
          <w:rFonts w:eastAsia="宋体"/>
          <w:color w:val="0000FA"/>
          <w:shd w:val="clear" w:color="auto" w:fill="FFFFFF"/>
        </w:rPr>
        <w:t xml:space="preserve">asin in the </w:t>
      </w:r>
      <w:r w:rsidRPr="00B93DCB">
        <w:rPr>
          <w:rFonts w:eastAsia="宋体"/>
          <w:color w:val="0000FA"/>
          <w:shd w:val="clear" w:color="auto" w:fill="D9D9D9"/>
        </w:rPr>
        <w:t>e</w:t>
      </w:r>
      <w:r w:rsidRPr="00B93DCB">
        <w:rPr>
          <w:rFonts w:eastAsia="宋体"/>
          <w:color w:val="0000FA"/>
          <w:shd w:val="clear" w:color="auto" w:fill="FFFFFF"/>
        </w:rPr>
        <w:t>arly Triassic[J]. Communications Earth &amp; Environment, 2022, 3: 259.</w:t>
      </w:r>
      <w:hyperlink r:id="rId96" w:tooltip="自助复核" w:history="1"/>
    </w:p>
    <w:p w14:paraId="4B00C829" w14:textId="7E55362B"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[102] YANG J</w:t>
      </w:r>
      <w:del w:id="3557" w:author="1001210222 Choi" w:date="2025-12-09T14:53:00Z" w16du:dateUtc="2025-12-09T06:53:00Z">
        <w:r w:rsidRPr="00B93DCB" w:rsidDel="00C1257F">
          <w:rPr>
            <w:rFonts w:eastAsia="宋体"/>
            <w:color w:val="0000FA"/>
            <w:shd w:val="clear" w:color="auto" w:fill="FFCCFF"/>
          </w:rPr>
          <w:delText>-</w:delText>
        </w:r>
      </w:del>
      <w:ins w:id="3558" w:author="1001210222 Choi" w:date="2025-12-09T14:53:00Z" w16du:dateUtc="2025-12-09T06:53:00Z">
        <w:r w:rsidR="00C1257F">
          <w:rPr>
            <w:rFonts w:eastAsia="宋体" w:hint="eastAsia"/>
            <w:color w:val="0000FA"/>
            <w:shd w:val="clear" w:color="auto" w:fill="FFCCFF"/>
          </w:rPr>
          <w:t xml:space="preserve"> </w:t>
        </w:r>
      </w:ins>
      <w:r w:rsidRPr="00B93DCB">
        <w:rPr>
          <w:rFonts w:eastAsia="宋体"/>
          <w:color w:val="0000FA"/>
          <w:shd w:val="clear" w:color="auto" w:fill="FFFFFF"/>
        </w:rPr>
        <w:t>H, SUN J</w:t>
      </w:r>
      <w:del w:id="3559" w:author="1001210222 Choi" w:date="2025-12-09T14:53:00Z" w16du:dateUtc="2025-12-09T06:53:00Z">
        <w:r w:rsidRPr="00B93DCB" w:rsidDel="00C1257F">
          <w:rPr>
            <w:rFonts w:eastAsia="宋体"/>
            <w:color w:val="0000FA"/>
            <w:shd w:val="clear" w:color="auto" w:fill="FFCCFF"/>
          </w:rPr>
          <w:delText>-</w:delText>
        </w:r>
      </w:del>
      <w:ins w:id="3560" w:author="1001210222 Choi" w:date="2025-12-09T14:53:00Z" w16du:dateUtc="2025-12-09T06:53:00Z">
        <w:r w:rsidR="00C1257F">
          <w:rPr>
            <w:rFonts w:eastAsia="宋体" w:hint="eastAsia"/>
            <w:color w:val="0000FA"/>
            <w:shd w:val="clear" w:color="auto" w:fill="FFCCFF"/>
          </w:rPr>
          <w:t xml:space="preserve"> </w:t>
        </w:r>
      </w:ins>
      <w:r w:rsidRPr="00B93DCB">
        <w:rPr>
          <w:rFonts w:eastAsia="宋体"/>
          <w:color w:val="0000FA"/>
          <w:shd w:val="clear" w:color="auto" w:fill="FFFFFF"/>
        </w:rPr>
        <w:t xml:space="preserve">F, ZHANG M, et al. Petrogenesis of </w:t>
      </w:r>
      <w:r w:rsidRPr="00B93DCB">
        <w:rPr>
          <w:rFonts w:eastAsia="宋体"/>
          <w:color w:val="0000FA"/>
          <w:shd w:val="clear" w:color="auto" w:fill="D9D9D9"/>
        </w:rPr>
        <w:t>s</w:t>
      </w:r>
      <w:r w:rsidRPr="00B93DCB">
        <w:rPr>
          <w:rFonts w:eastAsia="宋体"/>
          <w:color w:val="0000FA"/>
          <w:shd w:val="clear" w:color="auto" w:fill="FFFFFF"/>
        </w:rPr>
        <w:t>ilica-</w:t>
      </w:r>
      <w:r w:rsidRPr="00B93DCB">
        <w:rPr>
          <w:rFonts w:eastAsia="宋体"/>
          <w:color w:val="0000FA"/>
          <w:shd w:val="clear" w:color="auto" w:fill="D9D9D9"/>
        </w:rPr>
        <w:t>s</w:t>
      </w:r>
      <w:r w:rsidRPr="00B93DCB">
        <w:rPr>
          <w:rFonts w:eastAsia="宋体"/>
          <w:color w:val="0000FA"/>
          <w:shd w:val="clear" w:color="auto" w:fill="FFFFFF"/>
        </w:rPr>
        <w:t xml:space="preserve">aturated and </w:t>
      </w:r>
      <w:r w:rsidRPr="00B93DCB">
        <w:rPr>
          <w:rFonts w:eastAsia="宋体"/>
          <w:color w:val="0000FA"/>
          <w:shd w:val="clear" w:color="auto" w:fill="D9D9D9"/>
        </w:rPr>
        <w:t>s</w:t>
      </w:r>
      <w:r w:rsidRPr="00B93DCB">
        <w:rPr>
          <w:rFonts w:eastAsia="宋体"/>
          <w:color w:val="0000FA"/>
          <w:shd w:val="clear" w:color="auto" w:fill="FFFFFF"/>
        </w:rPr>
        <w:t>ilica-</w:t>
      </w:r>
      <w:r w:rsidRPr="00B93DCB">
        <w:rPr>
          <w:rFonts w:eastAsia="宋体"/>
          <w:color w:val="0000FA"/>
          <w:shd w:val="clear" w:color="auto" w:fill="D9D9D9"/>
        </w:rPr>
        <w:t>u</w:t>
      </w:r>
      <w:r w:rsidRPr="00B93DCB">
        <w:rPr>
          <w:rFonts w:eastAsia="宋体"/>
          <w:color w:val="0000FA"/>
          <w:shd w:val="clear" w:color="auto" w:fill="FFFFFF"/>
        </w:rPr>
        <w:t xml:space="preserve">ndersaturated </w:t>
      </w:r>
      <w:r w:rsidRPr="00B93DCB">
        <w:rPr>
          <w:rFonts w:eastAsia="宋体"/>
          <w:color w:val="0000FA"/>
          <w:shd w:val="clear" w:color="auto" w:fill="D9D9D9"/>
        </w:rPr>
        <w:t>s</w:t>
      </w:r>
      <w:r w:rsidRPr="00B93DCB">
        <w:rPr>
          <w:rFonts w:eastAsia="宋体"/>
          <w:color w:val="0000FA"/>
          <w:shd w:val="clear" w:color="auto" w:fill="FFFFFF"/>
        </w:rPr>
        <w:t xml:space="preserve">yenites in the </w:t>
      </w:r>
      <w:r w:rsidRPr="00B93DCB">
        <w:rPr>
          <w:rFonts w:eastAsia="宋体"/>
          <w:color w:val="0000FA"/>
          <w:shd w:val="clear" w:color="auto" w:fill="D9D9D9"/>
        </w:rPr>
        <w:t>n</w:t>
      </w:r>
      <w:r w:rsidRPr="00B93DCB">
        <w:rPr>
          <w:rFonts w:eastAsia="宋体"/>
          <w:color w:val="0000FA"/>
          <w:shd w:val="clear" w:color="auto" w:fill="FFFFFF"/>
        </w:rPr>
        <w:t xml:space="preserve">orthern North China Craton </w:t>
      </w:r>
      <w:r w:rsidRPr="00B93DCB">
        <w:rPr>
          <w:rFonts w:eastAsia="宋体"/>
          <w:color w:val="0000FA"/>
          <w:shd w:val="clear" w:color="auto" w:fill="D9D9D9"/>
        </w:rPr>
        <w:t>r</w:t>
      </w:r>
      <w:r w:rsidRPr="00B93DCB">
        <w:rPr>
          <w:rFonts w:eastAsia="宋体"/>
          <w:color w:val="0000FA"/>
          <w:shd w:val="clear" w:color="auto" w:fill="FFFFFF"/>
        </w:rPr>
        <w:t xml:space="preserve">elated to </w:t>
      </w:r>
      <w:r w:rsidRPr="00B93DCB">
        <w:rPr>
          <w:rFonts w:eastAsia="宋体"/>
          <w:color w:val="0000FA"/>
          <w:shd w:val="clear" w:color="auto" w:fill="D9D9D9"/>
        </w:rPr>
        <w:t>p</w:t>
      </w:r>
      <w:r w:rsidRPr="00B93DCB">
        <w:rPr>
          <w:rFonts w:eastAsia="宋体"/>
          <w:color w:val="0000FA"/>
          <w:shd w:val="clear" w:color="auto" w:fill="FFFFFF"/>
        </w:rPr>
        <w:t>ost-</w:t>
      </w:r>
      <w:r w:rsidRPr="00B93DCB">
        <w:rPr>
          <w:rFonts w:eastAsia="宋体"/>
          <w:color w:val="0000FA"/>
          <w:shd w:val="clear" w:color="auto" w:fill="D9D9D9"/>
        </w:rPr>
        <w:t>c</w:t>
      </w:r>
      <w:r w:rsidRPr="00B93DCB">
        <w:rPr>
          <w:rFonts w:eastAsia="宋体"/>
          <w:color w:val="0000FA"/>
          <w:shd w:val="clear" w:color="auto" w:fill="FFFFFF"/>
        </w:rPr>
        <w:t xml:space="preserve">ollisional and </w:t>
      </w:r>
      <w:r w:rsidRPr="00B93DCB">
        <w:rPr>
          <w:rFonts w:eastAsia="宋体"/>
          <w:color w:val="0000FA"/>
          <w:shd w:val="clear" w:color="auto" w:fill="D9D9D9"/>
        </w:rPr>
        <w:t>i</w:t>
      </w:r>
      <w:r w:rsidRPr="00B93DCB">
        <w:rPr>
          <w:rFonts w:eastAsia="宋体"/>
          <w:color w:val="0000FA"/>
          <w:shd w:val="clear" w:color="auto" w:fill="FFFFFF"/>
        </w:rPr>
        <w:t xml:space="preserve">ntraplate </w:t>
      </w:r>
      <w:r w:rsidRPr="00B93DCB">
        <w:rPr>
          <w:rFonts w:eastAsia="宋体"/>
          <w:color w:val="0000FA"/>
          <w:shd w:val="clear" w:color="auto" w:fill="D9D9D9"/>
        </w:rPr>
        <w:t>e</w:t>
      </w:r>
      <w:r w:rsidRPr="00B93DCB">
        <w:rPr>
          <w:rFonts w:eastAsia="宋体"/>
          <w:color w:val="0000FA"/>
          <w:shd w:val="clear" w:color="auto" w:fill="FFFFFF"/>
        </w:rPr>
        <w:t xml:space="preserve">xtension[J]. Chemical Geology, 2012, </w:t>
      </w:r>
      <w:r w:rsidRPr="00B93DCB">
        <w:rPr>
          <w:rFonts w:eastAsia="宋体"/>
          <w:color w:val="0000FA"/>
          <w:shd w:val="clear" w:color="auto" w:fill="FFCCFF"/>
        </w:rPr>
        <w:t>328: 149</w:t>
      </w:r>
      <w:r w:rsidRPr="00B93DCB">
        <w:rPr>
          <w:rFonts w:eastAsia="宋体"/>
          <w:color w:val="0000FA"/>
          <w:shd w:val="clear" w:color="auto" w:fill="FFFFFF"/>
        </w:rPr>
        <w:t>-167.</w:t>
      </w:r>
      <w:hyperlink r:id="rId97" w:tooltip="自助复核" w:history="1"/>
    </w:p>
    <w:p w14:paraId="0C0BC518" w14:textId="06BFD70C"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[103] ZHANG X H, ZHANG H F, WILDE S A, et al. Late Permian to Early Triassic </w:t>
      </w:r>
      <w:r w:rsidRPr="00B93DCB">
        <w:rPr>
          <w:rFonts w:eastAsia="宋体"/>
          <w:color w:val="0000FA"/>
          <w:shd w:val="clear" w:color="auto" w:fill="D9D9D9"/>
        </w:rPr>
        <w:t>m</w:t>
      </w:r>
      <w:r w:rsidRPr="00B93DCB">
        <w:rPr>
          <w:rFonts w:eastAsia="宋体"/>
          <w:color w:val="0000FA"/>
          <w:shd w:val="clear" w:color="auto" w:fill="FFFFFF"/>
        </w:rPr>
        <w:t xml:space="preserve">afic to </w:t>
      </w:r>
      <w:r w:rsidRPr="00B93DCB">
        <w:rPr>
          <w:rFonts w:eastAsia="宋体"/>
          <w:color w:val="0000FA"/>
          <w:shd w:val="clear" w:color="auto" w:fill="D9D9D9"/>
        </w:rPr>
        <w:t>f</w:t>
      </w:r>
      <w:r w:rsidRPr="00B93DCB">
        <w:rPr>
          <w:rFonts w:eastAsia="宋体"/>
          <w:color w:val="0000FA"/>
          <w:shd w:val="clear" w:color="auto" w:fill="FFFFFF"/>
        </w:rPr>
        <w:t xml:space="preserve">elsic </w:t>
      </w:r>
      <w:r w:rsidRPr="00B93DCB">
        <w:rPr>
          <w:rFonts w:eastAsia="宋体"/>
          <w:color w:val="0000FA"/>
          <w:shd w:val="clear" w:color="auto" w:fill="D9D9D9"/>
        </w:rPr>
        <w:t>i</w:t>
      </w:r>
      <w:r w:rsidRPr="00B93DCB">
        <w:rPr>
          <w:rFonts w:eastAsia="宋体"/>
          <w:color w:val="0000FA"/>
          <w:shd w:val="clear" w:color="auto" w:fill="FFFFFF"/>
        </w:rPr>
        <w:t xml:space="preserve">ntrusive </w:t>
      </w:r>
      <w:r w:rsidRPr="00B93DCB">
        <w:rPr>
          <w:rFonts w:eastAsia="宋体"/>
          <w:color w:val="0000FA"/>
          <w:shd w:val="clear" w:color="auto" w:fill="D9D9D9"/>
        </w:rPr>
        <w:t>r</w:t>
      </w:r>
      <w:r w:rsidRPr="00B93DCB">
        <w:rPr>
          <w:rFonts w:eastAsia="宋体"/>
          <w:color w:val="0000FA"/>
          <w:shd w:val="clear" w:color="auto" w:fill="FFFFFF"/>
        </w:rPr>
        <w:t xml:space="preserve">ocks from North Liaoning, North China: Petrogenesis and </w:t>
      </w:r>
      <w:r w:rsidRPr="00B93DCB">
        <w:rPr>
          <w:rFonts w:eastAsia="宋体"/>
          <w:color w:val="0000FA"/>
          <w:shd w:val="clear" w:color="auto" w:fill="D9D9D9"/>
        </w:rPr>
        <w:t>i</w:t>
      </w:r>
      <w:r w:rsidRPr="00B93DCB">
        <w:rPr>
          <w:rFonts w:eastAsia="宋体"/>
          <w:color w:val="0000FA"/>
          <w:shd w:val="clear" w:color="auto" w:fill="FFFFFF"/>
        </w:rPr>
        <w:t xml:space="preserve">mplications for Phanerozoic </w:t>
      </w:r>
      <w:r w:rsidRPr="00B93DCB">
        <w:rPr>
          <w:rFonts w:eastAsia="宋体"/>
          <w:color w:val="0000FA"/>
          <w:shd w:val="clear" w:color="auto" w:fill="D9D9D9"/>
        </w:rPr>
        <w:t>c</w:t>
      </w:r>
      <w:r w:rsidRPr="00B93DCB">
        <w:rPr>
          <w:rFonts w:eastAsia="宋体"/>
          <w:color w:val="0000FA"/>
          <w:shd w:val="clear" w:color="auto" w:fill="FFFFFF"/>
        </w:rPr>
        <w:t xml:space="preserve">ontinental </w:t>
      </w:r>
      <w:r w:rsidRPr="00B93DCB">
        <w:rPr>
          <w:rFonts w:eastAsia="宋体"/>
          <w:color w:val="0000FA"/>
          <w:shd w:val="clear" w:color="auto" w:fill="D9D9D9"/>
        </w:rPr>
        <w:t>c</w:t>
      </w:r>
      <w:r w:rsidRPr="00B93DCB">
        <w:rPr>
          <w:rFonts w:eastAsia="宋体"/>
          <w:color w:val="0000FA"/>
          <w:shd w:val="clear" w:color="auto" w:fill="FFFFFF"/>
        </w:rPr>
        <w:t xml:space="preserve">rustal </w:t>
      </w:r>
      <w:r w:rsidRPr="00B93DCB">
        <w:rPr>
          <w:rFonts w:eastAsia="宋体"/>
          <w:color w:val="0000FA"/>
          <w:shd w:val="clear" w:color="auto" w:fill="D9D9D9"/>
        </w:rPr>
        <w:t>g</w:t>
      </w:r>
      <w:r w:rsidRPr="00B93DCB">
        <w:rPr>
          <w:rFonts w:eastAsia="宋体"/>
          <w:color w:val="0000FA"/>
          <w:shd w:val="clear" w:color="auto" w:fill="FFFFFF"/>
        </w:rPr>
        <w:t>rowth[J]. Lithos, 2010, 117(1</w:t>
      </w:r>
      <w:r w:rsidRPr="00B93DCB">
        <w:rPr>
          <w:rFonts w:eastAsia="宋体"/>
          <w:color w:val="0000FA"/>
          <w:shd w:val="clear" w:color="auto" w:fill="FFCCFF"/>
        </w:rPr>
        <w:t>/2/3/4</w:t>
      </w:r>
      <w:r w:rsidRPr="00B93DCB">
        <w:rPr>
          <w:rFonts w:eastAsia="宋体"/>
          <w:color w:val="0000FA"/>
          <w:shd w:val="clear" w:color="auto" w:fill="FFFFFF"/>
        </w:rPr>
        <w:t>): 283-306.</w:t>
      </w:r>
      <w:hyperlink r:id="rId98" w:tooltip="自助复核" w:history="1"/>
    </w:p>
    <w:p w14:paraId="43FA1B20" w14:textId="44711AC0" w:rsidR="00B804E8" w:rsidRPr="00B804E8" w:rsidRDefault="00B93DCB" w:rsidP="008868EF">
      <w:pPr>
        <w:pStyle w:val="EndNoteBibliography"/>
        <w:spacing w:after="0"/>
        <w:rPr>
          <w:rFonts w:eastAsia="宋体"/>
          <w:color w:val="0000FA"/>
        </w:rPr>
      </w:pPr>
      <w:r w:rsidRPr="00B93DCB">
        <w:rPr>
          <w:rFonts w:eastAsia="宋体"/>
          <w:color w:val="0000FA"/>
          <w:shd w:val="clear" w:color="auto" w:fill="FFFFFF"/>
        </w:rPr>
        <w:t xml:space="preserve">[104] DAVIS G A, WANG C, ZHENG Y D, et al. The </w:t>
      </w:r>
      <w:r w:rsidRPr="00B93DCB">
        <w:rPr>
          <w:rFonts w:eastAsia="宋体"/>
          <w:color w:val="0000FA"/>
          <w:shd w:val="clear" w:color="auto" w:fill="D9D9D9"/>
        </w:rPr>
        <w:t>e</w:t>
      </w:r>
      <w:r w:rsidRPr="00B93DCB">
        <w:rPr>
          <w:rFonts w:eastAsia="宋体"/>
          <w:color w:val="0000FA"/>
          <w:shd w:val="clear" w:color="auto" w:fill="FFFFFF"/>
        </w:rPr>
        <w:t xml:space="preserve">nigmatic Yinshan </w:t>
      </w:r>
      <w:r w:rsidRPr="00B93DCB">
        <w:rPr>
          <w:rFonts w:eastAsia="宋体"/>
          <w:color w:val="0000FA"/>
          <w:shd w:val="clear" w:color="auto" w:fill="D9D9D9"/>
        </w:rPr>
        <w:t>f</w:t>
      </w:r>
      <w:r w:rsidRPr="00B93DCB">
        <w:rPr>
          <w:rFonts w:eastAsia="宋体"/>
          <w:color w:val="0000FA"/>
          <w:shd w:val="clear" w:color="auto" w:fill="FFFFFF"/>
        </w:rPr>
        <w:t>old-and-</w:t>
      </w:r>
      <w:r w:rsidRPr="00B93DCB">
        <w:rPr>
          <w:rFonts w:eastAsia="宋体"/>
          <w:color w:val="0000FA"/>
          <w:shd w:val="clear" w:color="auto" w:fill="D9D9D9"/>
        </w:rPr>
        <w:t>t</w:t>
      </w:r>
      <w:r w:rsidRPr="00B93DCB">
        <w:rPr>
          <w:rFonts w:eastAsia="宋体"/>
          <w:color w:val="0000FA"/>
          <w:shd w:val="clear" w:color="auto" w:fill="FFFFFF"/>
        </w:rPr>
        <w:t xml:space="preserve">hrust </w:t>
      </w:r>
      <w:r w:rsidRPr="00B93DCB">
        <w:rPr>
          <w:rFonts w:eastAsia="宋体"/>
          <w:color w:val="0000FA"/>
          <w:shd w:val="clear" w:color="auto" w:fill="D9D9D9"/>
        </w:rPr>
        <w:t>b</w:t>
      </w:r>
      <w:r w:rsidRPr="00B93DCB">
        <w:rPr>
          <w:rFonts w:eastAsia="宋体"/>
          <w:color w:val="0000FA"/>
          <w:shd w:val="clear" w:color="auto" w:fill="FFFFFF"/>
        </w:rPr>
        <w:t xml:space="preserve">elt of </w:t>
      </w:r>
      <w:r w:rsidRPr="00B93DCB">
        <w:rPr>
          <w:rFonts w:eastAsia="宋体"/>
          <w:color w:val="0000FA"/>
          <w:shd w:val="clear" w:color="auto" w:fill="D9D9D9"/>
        </w:rPr>
        <w:t>n</w:t>
      </w:r>
      <w:r w:rsidRPr="00B93DCB">
        <w:rPr>
          <w:rFonts w:eastAsia="宋体"/>
          <w:color w:val="0000FA"/>
          <w:shd w:val="clear" w:color="auto" w:fill="FFFFFF"/>
        </w:rPr>
        <w:t xml:space="preserve">orthern China: New </w:t>
      </w:r>
      <w:r w:rsidRPr="00B93DCB">
        <w:rPr>
          <w:rFonts w:eastAsia="宋体"/>
          <w:color w:val="0000FA"/>
          <w:shd w:val="clear" w:color="auto" w:fill="D9D9D9"/>
        </w:rPr>
        <w:t>v</w:t>
      </w:r>
      <w:r w:rsidRPr="00B93DCB">
        <w:rPr>
          <w:rFonts w:eastAsia="宋体"/>
          <w:color w:val="0000FA"/>
          <w:shd w:val="clear" w:color="auto" w:fill="FFFFFF"/>
        </w:rPr>
        <w:t xml:space="preserve">iews on </w:t>
      </w:r>
      <w:r w:rsidRPr="00B93DCB">
        <w:rPr>
          <w:rFonts w:eastAsia="宋体"/>
          <w:color w:val="0000FA"/>
          <w:shd w:val="clear" w:color="auto" w:fill="D9D9D9"/>
        </w:rPr>
        <w:t>i</w:t>
      </w:r>
      <w:r w:rsidRPr="00B93DCB">
        <w:rPr>
          <w:rFonts w:eastAsia="宋体"/>
          <w:color w:val="0000FA"/>
          <w:shd w:val="clear" w:color="auto" w:fill="FFFFFF"/>
        </w:rPr>
        <w:t xml:space="preserve">ts </w:t>
      </w:r>
      <w:r w:rsidRPr="00B93DCB">
        <w:rPr>
          <w:rFonts w:eastAsia="宋体"/>
          <w:color w:val="0000FA"/>
          <w:shd w:val="clear" w:color="auto" w:fill="D9D9D9"/>
        </w:rPr>
        <w:t>i</w:t>
      </w:r>
      <w:r w:rsidRPr="00B93DCB">
        <w:rPr>
          <w:rFonts w:eastAsia="宋体"/>
          <w:color w:val="0000FA"/>
          <w:shd w:val="clear" w:color="auto" w:fill="FFFFFF"/>
        </w:rPr>
        <w:t xml:space="preserve">ntraplate </w:t>
      </w:r>
      <w:r w:rsidRPr="00B93DCB">
        <w:rPr>
          <w:rFonts w:eastAsia="宋体"/>
          <w:color w:val="0000FA"/>
          <w:shd w:val="clear" w:color="auto" w:fill="D9D9D9"/>
        </w:rPr>
        <w:t>c</w:t>
      </w:r>
      <w:r w:rsidRPr="00B93DCB">
        <w:rPr>
          <w:rFonts w:eastAsia="宋体"/>
          <w:color w:val="0000FA"/>
          <w:shd w:val="clear" w:color="auto" w:fill="FFFFFF"/>
        </w:rPr>
        <w:t xml:space="preserve">ontractional </w:t>
      </w:r>
      <w:r w:rsidRPr="00B93DCB">
        <w:rPr>
          <w:rFonts w:eastAsia="宋体"/>
          <w:color w:val="0000FA"/>
          <w:shd w:val="clear" w:color="auto" w:fill="D9D9D9"/>
        </w:rPr>
        <w:t>s</w:t>
      </w:r>
      <w:r w:rsidRPr="00B93DCB">
        <w:rPr>
          <w:rFonts w:eastAsia="宋体"/>
          <w:color w:val="0000FA"/>
          <w:shd w:val="clear" w:color="auto" w:fill="FFFFFF"/>
        </w:rPr>
        <w:t>tyles[J]. Geology, 1998, 26(1): 43.</w:t>
      </w:r>
      <w:hyperlink r:id="rId99" w:tooltip="自助复核" w:history="1"/>
    </w:p>
    <w:p w14:paraId="04D92861" w14:textId="18252FF4"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[105] LIU J L, JI M, NI J L, et al. Inhomogeneous </w:t>
      </w:r>
      <w:r w:rsidRPr="0058715C">
        <w:rPr>
          <w:rFonts w:eastAsia="宋体"/>
          <w:color w:val="0000FA"/>
          <w:shd w:val="clear" w:color="auto" w:fill="D9D9D9"/>
        </w:rPr>
        <w:t>t</w:t>
      </w:r>
      <w:r w:rsidRPr="0058715C">
        <w:rPr>
          <w:rFonts w:eastAsia="宋体"/>
          <w:color w:val="0000FA"/>
          <w:shd w:val="clear" w:color="auto" w:fill="FFFFFF"/>
        </w:rPr>
        <w:t xml:space="preserve">hinning of a </w:t>
      </w:r>
      <w:r w:rsidRPr="0058715C">
        <w:rPr>
          <w:rFonts w:eastAsia="宋体"/>
          <w:color w:val="0000FA"/>
          <w:shd w:val="clear" w:color="auto" w:fill="D9D9D9"/>
        </w:rPr>
        <w:t>c</w:t>
      </w:r>
      <w:r w:rsidRPr="0058715C">
        <w:rPr>
          <w:rFonts w:eastAsia="宋体"/>
          <w:color w:val="0000FA"/>
          <w:shd w:val="clear" w:color="auto" w:fill="FFFFFF"/>
        </w:rPr>
        <w:t xml:space="preserve">ratonic </w:t>
      </w:r>
      <w:r w:rsidRPr="0058715C">
        <w:rPr>
          <w:rFonts w:eastAsia="宋体"/>
          <w:color w:val="0000FA"/>
          <w:shd w:val="clear" w:color="auto" w:fill="D9D9D9"/>
        </w:rPr>
        <w:t>l</w:t>
      </w:r>
      <w:r w:rsidRPr="0058715C">
        <w:rPr>
          <w:rFonts w:eastAsia="宋体"/>
          <w:color w:val="0000FA"/>
          <w:shd w:val="clear" w:color="auto" w:fill="FFFFFF"/>
        </w:rPr>
        <w:t xml:space="preserve">ithospheric </w:t>
      </w:r>
      <w:r w:rsidRPr="0058715C">
        <w:rPr>
          <w:rFonts w:eastAsia="宋体"/>
          <w:color w:val="0000FA"/>
          <w:shd w:val="clear" w:color="auto" w:fill="D9D9D9"/>
        </w:rPr>
        <w:t>k</w:t>
      </w:r>
      <w:r w:rsidRPr="0058715C">
        <w:rPr>
          <w:rFonts w:eastAsia="宋体"/>
          <w:color w:val="0000FA"/>
          <w:shd w:val="clear" w:color="auto" w:fill="FFFFFF"/>
        </w:rPr>
        <w:t xml:space="preserve">eel by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e</w:t>
      </w:r>
      <w:r w:rsidRPr="0058715C">
        <w:rPr>
          <w:rFonts w:eastAsia="宋体"/>
          <w:color w:val="0000FA"/>
          <w:shd w:val="clear" w:color="auto" w:fill="FFFFFF"/>
        </w:rPr>
        <w:t>xtension: The Early Cretaceous Jiaodong Peninsula</w:t>
      </w:r>
      <w:r w:rsidRPr="00B804E8">
        <w:rPr>
          <w:rFonts w:eastAsia="宋体"/>
          <w:color w:val="0000FA"/>
          <w:shd w:val="clear" w:color="auto" w:fill="FFCCFF"/>
        </w:rPr>
        <w:t>–</w:t>
      </w:r>
      <w:r w:rsidRPr="0058715C">
        <w:rPr>
          <w:rFonts w:eastAsia="宋体"/>
          <w:color w:val="0000FA"/>
          <w:shd w:val="clear" w:color="auto" w:fill="FFFFFF"/>
        </w:rPr>
        <w:t xml:space="preserve">Liaodong Peninsula </w:t>
      </w:r>
      <w:r w:rsidRPr="0058715C">
        <w:rPr>
          <w:rFonts w:eastAsia="宋体"/>
          <w:color w:val="0000FA"/>
          <w:shd w:val="clear" w:color="auto" w:fill="D9D9D9"/>
        </w:rPr>
        <w:t>e</w:t>
      </w:r>
      <w:r w:rsidRPr="0058715C">
        <w:rPr>
          <w:rFonts w:eastAsia="宋体"/>
          <w:color w:val="0000FA"/>
          <w:shd w:val="clear" w:color="auto" w:fill="FFFFFF"/>
        </w:rPr>
        <w:t xml:space="preserve">xtensional </w:t>
      </w:r>
      <w:r w:rsidRPr="0058715C">
        <w:rPr>
          <w:rFonts w:eastAsia="宋体"/>
          <w:color w:val="0000FA"/>
          <w:shd w:val="clear" w:color="auto" w:fill="D9D9D9"/>
        </w:rPr>
        <w:t>p</w:t>
      </w:r>
      <w:r w:rsidRPr="0058715C">
        <w:rPr>
          <w:rFonts w:eastAsia="宋体"/>
          <w:color w:val="0000FA"/>
          <w:shd w:val="clear" w:color="auto" w:fill="FFFFFF"/>
        </w:rPr>
        <w:t xml:space="preserve">rovinces, </w:t>
      </w:r>
      <w:r w:rsidRPr="0058715C">
        <w:rPr>
          <w:rFonts w:eastAsia="宋体"/>
          <w:color w:val="0000FA"/>
          <w:shd w:val="clear" w:color="auto" w:fill="D9D9D9"/>
        </w:rPr>
        <w:t>e</w:t>
      </w:r>
      <w:r w:rsidRPr="0058715C">
        <w:rPr>
          <w:rFonts w:eastAsia="宋体"/>
          <w:color w:val="0000FA"/>
          <w:shd w:val="clear" w:color="auto" w:fill="FFFFFF"/>
        </w:rPr>
        <w:t xml:space="preserve">astern North China Craton[J]. GSA Bulletin, </w:t>
      </w:r>
      <w:r w:rsidRPr="0058715C">
        <w:rPr>
          <w:rFonts w:eastAsia="宋体"/>
          <w:color w:val="0000FA"/>
          <w:shd w:val="clear" w:color="auto" w:fill="FFCCFF"/>
        </w:rPr>
        <w:t>2021</w:t>
      </w:r>
      <w:r w:rsidRPr="0058715C">
        <w:rPr>
          <w:rFonts w:eastAsia="宋体"/>
          <w:color w:val="0000FA"/>
          <w:shd w:val="clear" w:color="auto" w:fill="FFFFFF"/>
        </w:rPr>
        <w:t>, 133(1</w:t>
      </w:r>
      <w:del w:id="3561" w:author="1001210222 Choi" w:date="2025-12-09T14:53:00Z" w16du:dateUtc="2025-12-09T06:53:00Z">
        <w:r w:rsidRPr="0058715C" w:rsidDel="00C1257F">
          <w:rPr>
            <w:rFonts w:eastAsia="宋体"/>
            <w:color w:val="0000FA"/>
            <w:shd w:val="clear" w:color="auto" w:fill="FFCCFF"/>
          </w:rPr>
          <w:delText>/</w:delText>
        </w:r>
      </w:del>
      <w:ins w:id="3562" w:author="1001210222 Choi" w:date="2025-12-09T15:06:00Z" w16du:dateUtc="2025-12-09T07:06:00Z">
        <w:r w:rsidR="0075433D">
          <w:rPr>
            <w:rFonts w:eastAsia="宋体" w:hint="eastAsia"/>
            <w:color w:val="0000FA"/>
            <w:shd w:val="clear" w:color="auto" w:fill="FFCCFF"/>
          </w:rPr>
          <w:t>/</w:t>
        </w:r>
      </w:ins>
      <w:r w:rsidRPr="0058715C">
        <w:rPr>
          <w:rFonts w:eastAsia="宋体"/>
          <w:color w:val="0000FA"/>
          <w:shd w:val="clear" w:color="auto" w:fill="FFFFFF"/>
        </w:rPr>
        <w:t>2): 159-176.</w:t>
      </w:r>
      <w:hyperlink r:id="rId100" w:tooltip="自助复核" w:history="1"/>
    </w:p>
    <w:p w14:paraId="33FDFCB0" w14:textId="77274CF1"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[106] WU F, LIN J, WILDE S, et al. Nature and </w:t>
      </w:r>
      <w:r w:rsidRPr="0058715C">
        <w:rPr>
          <w:rFonts w:eastAsia="宋体"/>
          <w:color w:val="0000FA"/>
          <w:shd w:val="clear" w:color="auto" w:fill="D9D9D9"/>
        </w:rPr>
        <w:t>s</w:t>
      </w:r>
      <w:r w:rsidRPr="0058715C">
        <w:rPr>
          <w:rFonts w:eastAsia="宋体"/>
          <w:color w:val="0000FA"/>
          <w:shd w:val="clear" w:color="auto" w:fill="FFFFFF"/>
        </w:rPr>
        <w:t xml:space="preserve">ignificance of the Early Cretaceous </w:t>
      </w:r>
      <w:r w:rsidRPr="0058715C">
        <w:rPr>
          <w:rFonts w:eastAsia="宋体"/>
          <w:color w:val="0000FA"/>
          <w:shd w:val="clear" w:color="auto" w:fill="D9D9D9"/>
        </w:rPr>
        <w:t>g</w:t>
      </w:r>
      <w:r w:rsidRPr="0058715C">
        <w:rPr>
          <w:rFonts w:eastAsia="宋体"/>
          <w:color w:val="0000FA"/>
          <w:shd w:val="clear" w:color="auto" w:fill="FFFFFF"/>
        </w:rPr>
        <w:t xml:space="preserve">iant </w:t>
      </w:r>
      <w:r w:rsidRPr="0058715C">
        <w:rPr>
          <w:rFonts w:eastAsia="宋体"/>
          <w:color w:val="0000FA"/>
          <w:shd w:val="clear" w:color="auto" w:fill="D9D9D9"/>
        </w:rPr>
        <w:t>i</w:t>
      </w:r>
      <w:r w:rsidRPr="0058715C">
        <w:rPr>
          <w:rFonts w:eastAsia="宋体"/>
          <w:color w:val="0000FA"/>
          <w:shd w:val="clear" w:color="auto" w:fill="FFFFFF"/>
        </w:rPr>
        <w:t xml:space="preserve">gneous </w:t>
      </w:r>
      <w:r w:rsidRPr="0058715C">
        <w:rPr>
          <w:rFonts w:eastAsia="宋体"/>
          <w:color w:val="0000FA"/>
          <w:shd w:val="clear" w:color="auto" w:fill="D9D9D9"/>
        </w:rPr>
        <w:t>e</w:t>
      </w:r>
      <w:r w:rsidRPr="0058715C">
        <w:rPr>
          <w:rFonts w:eastAsia="宋体"/>
          <w:color w:val="0000FA"/>
          <w:shd w:val="clear" w:color="auto" w:fill="FFFFFF"/>
        </w:rPr>
        <w:t>vent in Eastern China[J]. Earth and Planetary Science Letters, 2005, 233(1</w:t>
      </w:r>
      <w:del w:id="3563" w:author="1001210222 Choi" w:date="2025-12-09T14:54:00Z" w16du:dateUtc="2025-12-09T06:54:00Z">
        <w:r w:rsidRPr="0058715C" w:rsidDel="00C1257F">
          <w:rPr>
            <w:rFonts w:eastAsia="宋体"/>
            <w:color w:val="0000FA"/>
            <w:shd w:val="clear" w:color="auto" w:fill="FFCCFF"/>
          </w:rPr>
          <w:delText>/</w:delText>
        </w:r>
      </w:del>
      <w:ins w:id="3564" w:author="1001210222 Choi" w:date="2025-12-09T14:55:00Z" w16du:dateUtc="2025-12-09T06:55:00Z">
        <w:r w:rsidR="000503D5">
          <w:rPr>
            <w:rFonts w:eastAsia="宋体" w:hint="eastAsia"/>
            <w:color w:val="0000FA"/>
            <w:shd w:val="clear" w:color="auto" w:fill="FFCCFF"/>
          </w:rPr>
          <w:t>/</w:t>
        </w:r>
      </w:ins>
      <w:r w:rsidRPr="0058715C">
        <w:rPr>
          <w:rFonts w:eastAsia="宋体"/>
          <w:color w:val="0000FA"/>
          <w:shd w:val="clear" w:color="auto" w:fill="FFCCFF"/>
        </w:rPr>
        <w:t>2</w:t>
      </w:r>
      <w:r w:rsidRPr="0058715C">
        <w:rPr>
          <w:rFonts w:eastAsia="宋体"/>
          <w:color w:val="0000FA"/>
          <w:shd w:val="clear" w:color="auto" w:fill="FFFFFF"/>
        </w:rPr>
        <w:t>): 103-119.</w:t>
      </w:r>
      <w:hyperlink r:id="rId101" w:tooltip="自助复核" w:history="1"/>
    </w:p>
    <w:p w14:paraId="119FB82D" w14:textId="1AC2690C"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[107] ZHU R X, YANG J H, WU F Y. Timing of </w:t>
      </w:r>
      <w:r w:rsidRPr="0058715C">
        <w:rPr>
          <w:rFonts w:eastAsia="宋体"/>
          <w:color w:val="0000FA"/>
          <w:shd w:val="clear" w:color="auto" w:fill="D9D9D9"/>
        </w:rPr>
        <w:t>d</w:t>
      </w:r>
      <w:r w:rsidRPr="0058715C">
        <w:rPr>
          <w:rFonts w:eastAsia="宋体"/>
          <w:color w:val="0000FA"/>
          <w:shd w:val="clear" w:color="auto" w:fill="FFFFFF"/>
        </w:rPr>
        <w:t xml:space="preserve">estruction of the North China Craton[J]. Lithos, 2012, </w:t>
      </w:r>
      <w:r w:rsidRPr="0058715C">
        <w:rPr>
          <w:rFonts w:eastAsia="宋体"/>
          <w:color w:val="0000FA"/>
          <w:shd w:val="clear" w:color="auto" w:fill="FFCCFF"/>
        </w:rPr>
        <w:t>149: 51</w:t>
      </w:r>
      <w:r w:rsidRPr="0058715C">
        <w:rPr>
          <w:rFonts w:eastAsia="宋体"/>
          <w:color w:val="0000FA"/>
          <w:shd w:val="clear" w:color="auto" w:fill="FFFFFF"/>
        </w:rPr>
        <w:t>-60.</w:t>
      </w:r>
      <w:hyperlink r:id="rId102" w:tooltip="自助复核" w:history="1"/>
    </w:p>
    <w:p w14:paraId="07551DE3" w14:textId="6BA7E6CD"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[108] ZHANG S</w:t>
      </w:r>
      <w:del w:id="3565" w:author="1001210222 Choi" w:date="2025-12-09T14:56:00Z" w16du:dateUtc="2025-12-09T06:56:00Z">
        <w:r w:rsidRPr="0058715C" w:rsidDel="000503D5">
          <w:rPr>
            <w:rFonts w:eastAsia="宋体"/>
            <w:color w:val="0000FA"/>
            <w:shd w:val="clear" w:color="auto" w:fill="FFCCFF"/>
          </w:rPr>
          <w:delText>-</w:delText>
        </w:r>
      </w:del>
      <w:ins w:id="3566"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H, ZHAO Y, DAVIS G A, et al. Temporal and </w:t>
      </w:r>
      <w:r w:rsidRPr="0058715C">
        <w:rPr>
          <w:rFonts w:eastAsia="宋体"/>
          <w:color w:val="0000FA"/>
          <w:shd w:val="clear" w:color="auto" w:fill="D9D9D9"/>
        </w:rPr>
        <w:t>s</w:t>
      </w:r>
      <w:r w:rsidRPr="0058715C">
        <w:rPr>
          <w:rFonts w:eastAsia="宋体"/>
          <w:color w:val="0000FA"/>
          <w:shd w:val="clear" w:color="auto" w:fill="FFFFFF"/>
        </w:rPr>
        <w:t xml:space="preserve">patial </w:t>
      </w:r>
      <w:r w:rsidRPr="0058715C">
        <w:rPr>
          <w:rFonts w:eastAsia="宋体"/>
          <w:color w:val="0000FA"/>
          <w:shd w:val="clear" w:color="auto" w:fill="D9D9D9"/>
        </w:rPr>
        <w:t>v</w:t>
      </w:r>
      <w:r w:rsidRPr="0058715C">
        <w:rPr>
          <w:rFonts w:eastAsia="宋体"/>
          <w:color w:val="0000FA"/>
          <w:shd w:val="clear" w:color="auto" w:fill="FFFFFF"/>
        </w:rPr>
        <w:t xml:space="preserve">ariations of Mesozoic </w:t>
      </w:r>
      <w:r w:rsidRPr="0058715C">
        <w:rPr>
          <w:rFonts w:eastAsia="宋体"/>
          <w:color w:val="0000FA"/>
          <w:shd w:val="clear" w:color="auto" w:fill="D9D9D9"/>
        </w:rPr>
        <w:t>m</w:t>
      </w:r>
      <w:r w:rsidRPr="0058715C">
        <w:rPr>
          <w:rFonts w:eastAsia="宋体"/>
          <w:color w:val="0000FA"/>
          <w:shd w:val="clear" w:color="auto" w:fill="FFFFFF"/>
        </w:rPr>
        <w:t xml:space="preserve">agmatism and </w:t>
      </w:r>
      <w:r w:rsidRPr="0058715C">
        <w:rPr>
          <w:rFonts w:eastAsia="宋体"/>
          <w:color w:val="0000FA"/>
          <w:shd w:val="clear" w:color="auto" w:fill="D9D9D9"/>
        </w:rPr>
        <w:t>d</w:t>
      </w:r>
      <w:r w:rsidRPr="0058715C">
        <w:rPr>
          <w:rFonts w:eastAsia="宋体"/>
          <w:color w:val="0000FA"/>
          <w:shd w:val="clear" w:color="auto" w:fill="FFFFFF"/>
        </w:rPr>
        <w:t xml:space="preserve">eformation in the North China Craton: Implications for </w:t>
      </w:r>
      <w:r w:rsidRPr="0058715C">
        <w:rPr>
          <w:rFonts w:eastAsia="宋体"/>
          <w:color w:val="0000FA"/>
          <w:shd w:val="clear" w:color="auto" w:fill="D9D9D9"/>
        </w:rPr>
        <w:t>l</w:t>
      </w:r>
      <w:r w:rsidRPr="0058715C">
        <w:rPr>
          <w:rFonts w:eastAsia="宋体"/>
          <w:color w:val="0000FA"/>
          <w:shd w:val="clear" w:color="auto" w:fill="FFFFFF"/>
        </w:rPr>
        <w:t xml:space="preserve">ithospheric </w:t>
      </w:r>
      <w:r w:rsidRPr="0058715C">
        <w:rPr>
          <w:rFonts w:eastAsia="宋体"/>
          <w:color w:val="0000FA"/>
          <w:shd w:val="clear" w:color="auto" w:fill="D9D9D9"/>
        </w:rPr>
        <w:t>t</w:t>
      </w:r>
      <w:r w:rsidRPr="0058715C">
        <w:rPr>
          <w:rFonts w:eastAsia="宋体"/>
          <w:color w:val="0000FA"/>
          <w:shd w:val="clear" w:color="auto" w:fill="FFFFFF"/>
        </w:rPr>
        <w:t xml:space="preserve">hinning and </w:t>
      </w:r>
      <w:r w:rsidRPr="0058715C">
        <w:rPr>
          <w:rFonts w:eastAsia="宋体"/>
          <w:color w:val="0000FA"/>
          <w:shd w:val="clear" w:color="auto" w:fill="D9D9D9"/>
        </w:rPr>
        <w:t>d</w:t>
      </w:r>
      <w:r w:rsidRPr="0058715C">
        <w:rPr>
          <w:rFonts w:eastAsia="宋体"/>
          <w:color w:val="0000FA"/>
          <w:shd w:val="clear" w:color="auto" w:fill="FFFFFF"/>
        </w:rPr>
        <w:t xml:space="preserve">ecratonization[J]. Earth-Science Reviews, 2014, </w:t>
      </w:r>
      <w:r w:rsidRPr="0058715C">
        <w:rPr>
          <w:rFonts w:eastAsia="宋体"/>
          <w:color w:val="0000FA"/>
          <w:shd w:val="clear" w:color="auto" w:fill="FFCCFF"/>
        </w:rPr>
        <w:t>131: 49</w:t>
      </w:r>
      <w:r w:rsidRPr="0058715C">
        <w:rPr>
          <w:rFonts w:eastAsia="宋体"/>
          <w:color w:val="0000FA"/>
          <w:shd w:val="clear" w:color="auto" w:fill="FFFFFF"/>
        </w:rPr>
        <w:t>-87.</w:t>
      </w:r>
      <w:hyperlink r:id="rId103" w:tooltip="自助复核" w:history="1"/>
    </w:p>
    <w:p w14:paraId="1D49781B" w14:textId="5261DC3A"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[109] WU F</w:t>
      </w:r>
      <w:del w:id="3567" w:author="1001210222 Choi" w:date="2025-12-09T14:56:00Z" w16du:dateUtc="2025-12-09T06:56:00Z">
        <w:r w:rsidRPr="0058715C" w:rsidDel="000503D5">
          <w:rPr>
            <w:rFonts w:eastAsia="宋体"/>
            <w:color w:val="0000FA"/>
            <w:shd w:val="clear" w:color="auto" w:fill="FFCCFF"/>
          </w:rPr>
          <w:delText>-</w:delText>
        </w:r>
      </w:del>
      <w:ins w:id="3568"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Y, YANG J</w:t>
      </w:r>
      <w:del w:id="3569" w:author="1001210222 Choi" w:date="2025-12-09T14:56:00Z" w16du:dateUtc="2025-12-09T06:56:00Z">
        <w:r w:rsidRPr="0058715C" w:rsidDel="000503D5">
          <w:rPr>
            <w:rFonts w:eastAsia="宋体"/>
            <w:color w:val="0000FA"/>
            <w:shd w:val="clear" w:color="auto" w:fill="FFCCFF"/>
          </w:rPr>
          <w:delText>-</w:delText>
        </w:r>
      </w:del>
      <w:ins w:id="3570"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H, LO C H, et al. The Heilongjiang Group: </w:t>
      </w:r>
      <w:r w:rsidRPr="0058715C">
        <w:rPr>
          <w:rFonts w:eastAsia="宋体"/>
          <w:color w:val="0000FA"/>
          <w:shd w:val="clear" w:color="auto" w:fill="D9D9D9"/>
        </w:rPr>
        <w:t>a</w:t>
      </w:r>
      <w:r w:rsidRPr="0058715C">
        <w:rPr>
          <w:rFonts w:eastAsia="宋体"/>
          <w:color w:val="0000FA"/>
          <w:shd w:val="clear" w:color="auto" w:fill="FFFFFF"/>
        </w:rPr>
        <w:t xml:space="preserve"> Jurassic </w:t>
      </w:r>
      <w:r w:rsidRPr="0058715C">
        <w:rPr>
          <w:rFonts w:eastAsia="宋体"/>
          <w:color w:val="0000FA"/>
          <w:shd w:val="clear" w:color="auto" w:fill="D9D9D9"/>
        </w:rPr>
        <w:t>a</w:t>
      </w:r>
      <w:r w:rsidRPr="0058715C">
        <w:rPr>
          <w:rFonts w:eastAsia="宋体"/>
          <w:color w:val="0000FA"/>
          <w:shd w:val="clear" w:color="auto" w:fill="FFFFFF"/>
        </w:rPr>
        <w:t xml:space="preserve">ccretionary </w:t>
      </w:r>
      <w:r w:rsidRPr="0058715C">
        <w:rPr>
          <w:rFonts w:eastAsia="宋体"/>
          <w:color w:val="0000FA"/>
          <w:shd w:val="clear" w:color="auto" w:fill="D9D9D9"/>
        </w:rPr>
        <w:t>c</w:t>
      </w:r>
      <w:r w:rsidRPr="0058715C">
        <w:rPr>
          <w:rFonts w:eastAsia="宋体"/>
          <w:color w:val="0000FA"/>
          <w:shd w:val="clear" w:color="auto" w:fill="FFFFFF"/>
        </w:rPr>
        <w:t xml:space="preserve">omplex in the Jiamusi Massif at the </w:t>
      </w:r>
      <w:r w:rsidRPr="0058715C">
        <w:rPr>
          <w:rFonts w:eastAsia="宋体"/>
          <w:color w:val="0000FA"/>
          <w:shd w:val="clear" w:color="auto" w:fill="D9D9D9"/>
        </w:rPr>
        <w:t>w</w:t>
      </w:r>
      <w:r w:rsidRPr="0058715C">
        <w:rPr>
          <w:rFonts w:eastAsia="宋体"/>
          <w:color w:val="0000FA"/>
          <w:shd w:val="clear" w:color="auto" w:fill="FFFFFF"/>
        </w:rPr>
        <w:t xml:space="preserve">estern Pacific </w:t>
      </w:r>
      <w:r w:rsidRPr="0058715C">
        <w:rPr>
          <w:rFonts w:eastAsia="宋体"/>
          <w:color w:val="0000FA"/>
          <w:shd w:val="clear" w:color="auto" w:fill="D9D9D9"/>
        </w:rPr>
        <w:t>m</w:t>
      </w:r>
      <w:r w:rsidRPr="0058715C">
        <w:rPr>
          <w:rFonts w:eastAsia="宋体"/>
          <w:color w:val="0000FA"/>
          <w:shd w:val="clear" w:color="auto" w:fill="FFFFFF"/>
        </w:rPr>
        <w:t xml:space="preserve">argin of </w:t>
      </w:r>
      <w:r w:rsidRPr="0058715C">
        <w:rPr>
          <w:rFonts w:eastAsia="宋体"/>
          <w:color w:val="0000FA"/>
          <w:shd w:val="clear" w:color="auto" w:fill="D9D9D9"/>
        </w:rPr>
        <w:t>n</w:t>
      </w:r>
      <w:r w:rsidRPr="0058715C">
        <w:rPr>
          <w:rFonts w:eastAsia="宋体"/>
          <w:color w:val="0000FA"/>
          <w:shd w:val="clear" w:color="auto" w:fill="FFFFFF"/>
        </w:rPr>
        <w:t>ortheastern China[J]. Island Arc, 2007, 16(1): 156-172.</w:t>
      </w:r>
      <w:hyperlink r:id="rId104" w:tooltip="自助复核" w:history="1"/>
    </w:p>
    <w:p w14:paraId="47F83341" w14:textId="31EB7D8A"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[110] WU F</w:t>
      </w:r>
      <w:del w:id="3571" w:author="1001210222 Choi" w:date="2025-12-09T14:56:00Z" w16du:dateUtc="2025-12-09T06:56:00Z">
        <w:r w:rsidRPr="0058715C" w:rsidDel="000503D5">
          <w:rPr>
            <w:rFonts w:eastAsia="宋体"/>
            <w:color w:val="0000FA"/>
            <w:shd w:val="clear" w:color="auto" w:fill="FFCCFF"/>
          </w:rPr>
          <w:delText>-</w:delText>
        </w:r>
      </w:del>
      <w:ins w:id="3572"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Y, SUN D</w:t>
      </w:r>
      <w:del w:id="3573" w:author="1001210222 Choi" w:date="2025-12-09T14:56:00Z" w16du:dateUtc="2025-12-09T06:56:00Z">
        <w:r w:rsidRPr="0058715C" w:rsidDel="000503D5">
          <w:rPr>
            <w:rFonts w:eastAsia="宋体"/>
            <w:color w:val="0000FA"/>
            <w:shd w:val="clear" w:color="auto" w:fill="FFCCFF"/>
          </w:rPr>
          <w:delText>-</w:delText>
        </w:r>
      </w:del>
      <w:ins w:id="3574"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Y, GE W</w:t>
      </w:r>
      <w:del w:id="3575" w:author="1001210222 Choi" w:date="2025-12-09T14:56:00Z" w16du:dateUtc="2025-12-09T06:56:00Z">
        <w:r w:rsidRPr="0058715C" w:rsidDel="000503D5">
          <w:rPr>
            <w:rFonts w:eastAsia="宋体"/>
            <w:color w:val="0000FA"/>
            <w:shd w:val="clear" w:color="auto" w:fill="FFCCFF"/>
          </w:rPr>
          <w:delText>-</w:delText>
        </w:r>
      </w:del>
      <w:ins w:id="3576"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C, et al. Geochronology of the Phanerozoic </w:t>
      </w:r>
      <w:r w:rsidRPr="0058715C">
        <w:rPr>
          <w:rFonts w:eastAsia="宋体"/>
          <w:color w:val="0000FA"/>
          <w:shd w:val="clear" w:color="auto" w:fill="D9D9D9"/>
        </w:rPr>
        <w:t>g</w:t>
      </w:r>
      <w:r w:rsidRPr="0058715C">
        <w:rPr>
          <w:rFonts w:eastAsia="宋体"/>
          <w:color w:val="0000FA"/>
          <w:shd w:val="clear" w:color="auto" w:fill="FFFFFF"/>
        </w:rPr>
        <w:t xml:space="preserve">ranitoids in </w:t>
      </w:r>
      <w:r w:rsidRPr="0058715C">
        <w:rPr>
          <w:rFonts w:eastAsia="宋体"/>
          <w:color w:val="0000FA"/>
          <w:shd w:val="clear" w:color="auto" w:fill="D9D9D9"/>
        </w:rPr>
        <w:t>n</w:t>
      </w:r>
      <w:r w:rsidRPr="0058715C">
        <w:rPr>
          <w:rFonts w:eastAsia="宋体"/>
          <w:color w:val="0000FA"/>
          <w:shd w:val="clear" w:color="auto" w:fill="FFFFFF"/>
        </w:rPr>
        <w:t>ortheastern China[J]. Journal of Asian Earth Sciences, 2011, 41(1): 1-30.</w:t>
      </w:r>
      <w:hyperlink r:id="rId105" w:tooltip="自助复核" w:history="1"/>
    </w:p>
    <w:p w14:paraId="7B0377DD" w14:textId="1532B82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[111] ZHOU J</w:t>
      </w:r>
      <w:del w:id="3577" w:author="1001210222 Choi" w:date="2025-12-09T14:56:00Z" w16du:dateUtc="2025-12-09T06:56:00Z">
        <w:r w:rsidRPr="0058715C" w:rsidDel="000503D5">
          <w:rPr>
            <w:rFonts w:eastAsia="宋体"/>
            <w:color w:val="0000FA"/>
            <w:shd w:val="clear" w:color="auto" w:fill="FFCCFF"/>
          </w:rPr>
          <w:delText>-</w:delText>
        </w:r>
      </w:del>
      <w:ins w:id="3578"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B, CAO J</w:t>
      </w:r>
      <w:del w:id="3579" w:author="1001210222 Choi" w:date="2025-12-09T14:56:00Z" w16du:dateUtc="2025-12-09T06:56:00Z">
        <w:r w:rsidRPr="0058715C" w:rsidDel="000503D5">
          <w:rPr>
            <w:rFonts w:eastAsia="宋体"/>
            <w:color w:val="0000FA"/>
            <w:shd w:val="clear" w:color="auto" w:fill="FFCCFF"/>
          </w:rPr>
          <w:delText>-</w:delText>
        </w:r>
      </w:del>
      <w:ins w:id="3580"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L, WILDE S A, et al. Paleo-Pacific </w:t>
      </w:r>
      <w:r w:rsidRPr="0058715C">
        <w:rPr>
          <w:rFonts w:eastAsia="宋体"/>
          <w:color w:val="0000FA"/>
          <w:shd w:val="clear" w:color="auto" w:fill="D9D9D9"/>
        </w:rPr>
        <w:t>s</w:t>
      </w:r>
      <w:r w:rsidRPr="0058715C">
        <w:rPr>
          <w:rFonts w:eastAsia="宋体"/>
          <w:color w:val="0000FA"/>
          <w:shd w:val="clear" w:color="auto" w:fill="FFFFFF"/>
        </w:rPr>
        <w:t>ubduction-</w:t>
      </w:r>
      <w:r w:rsidRPr="0058715C">
        <w:rPr>
          <w:rFonts w:eastAsia="宋体"/>
          <w:color w:val="0000FA"/>
          <w:shd w:val="clear" w:color="auto" w:fill="D9D9D9"/>
        </w:rPr>
        <w:t>a</w:t>
      </w:r>
      <w:r w:rsidRPr="0058715C">
        <w:rPr>
          <w:rFonts w:eastAsia="宋体"/>
          <w:color w:val="0000FA"/>
          <w:shd w:val="clear" w:color="auto" w:fill="FFFFFF"/>
        </w:rPr>
        <w:t xml:space="preserve">ccretion: Evidence from Geochemical and U-Pb </w:t>
      </w:r>
      <w:r w:rsidRPr="0058715C">
        <w:rPr>
          <w:rFonts w:eastAsia="宋体"/>
          <w:color w:val="0000FA"/>
          <w:shd w:val="clear" w:color="auto" w:fill="D9D9D9"/>
        </w:rPr>
        <w:t>z</w:t>
      </w:r>
      <w:r w:rsidRPr="0058715C">
        <w:rPr>
          <w:rFonts w:eastAsia="宋体"/>
          <w:color w:val="0000FA"/>
          <w:shd w:val="clear" w:color="auto" w:fill="FFFFFF"/>
        </w:rPr>
        <w:t xml:space="preserve">ircon </w:t>
      </w:r>
      <w:r w:rsidRPr="0058715C">
        <w:rPr>
          <w:rFonts w:eastAsia="宋体"/>
          <w:color w:val="0000FA"/>
          <w:shd w:val="clear" w:color="auto" w:fill="D9D9D9"/>
        </w:rPr>
        <w:t>d</w:t>
      </w:r>
      <w:r w:rsidRPr="0058715C">
        <w:rPr>
          <w:rFonts w:eastAsia="宋体"/>
          <w:color w:val="0000FA"/>
          <w:shd w:val="clear" w:color="auto" w:fill="FFFFFF"/>
        </w:rPr>
        <w:t xml:space="preserve">ating of the Nadanhada </w:t>
      </w:r>
      <w:r w:rsidRPr="0058715C">
        <w:rPr>
          <w:rFonts w:eastAsia="宋体"/>
          <w:color w:val="0000FA"/>
          <w:shd w:val="clear" w:color="auto" w:fill="D9D9D9"/>
        </w:rPr>
        <w:t>a</w:t>
      </w:r>
      <w:r w:rsidRPr="0058715C">
        <w:rPr>
          <w:rFonts w:eastAsia="宋体"/>
          <w:color w:val="0000FA"/>
          <w:shd w:val="clear" w:color="auto" w:fill="FFFFFF"/>
        </w:rPr>
        <w:t xml:space="preserve">ccretionary </w:t>
      </w:r>
      <w:r w:rsidRPr="0058715C">
        <w:rPr>
          <w:rFonts w:eastAsia="宋体"/>
          <w:color w:val="0000FA"/>
          <w:shd w:val="clear" w:color="auto" w:fill="D9D9D9"/>
        </w:rPr>
        <w:t>c</w:t>
      </w:r>
      <w:r w:rsidRPr="0058715C">
        <w:rPr>
          <w:rFonts w:eastAsia="宋体"/>
          <w:color w:val="0000FA"/>
          <w:shd w:val="clear" w:color="auto" w:fill="FFFFFF"/>
        </w:rPr>
        <w:t>omplex,</w:t>
      </w:r>
      <w:r w:rsidRPr="0058715C">
        <w:rPr>
          <w:rFonts w:eastAsia="宋体"/>
          <w:color w:val="0000FA"/>
          <w:shd w:val="clear" w:color="auto" w:fill="FFCCFF"/>
        </w:rPr>
        <w:t xml:space="preserve"> NE China: Pacific subduction-accretion in</w:t>
      </w:r>
      <w:r w:rsidRPr="0058715C">
        <w:rPr>
          <w:rFonts w:eastAsia="宋体"/>
          <w:color w:val="0000FA"/>
          <w:shd w:val="clear" w:color="auto" w:fill="FFFFFF"/>
        </w:rPr>
        <w:t xml:space="preserve"> NE China[J]. Tectonics, 2014, 33(12): 2444-2466.</w:t>
      </w:r>
      <w:hyperlink r:id="rId106" w:tooltip="自助复核" w:history="1"/>
    </w:p>
    <w:p w14:paraId="13F09EB4" w14:textId="46C937EC"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[112] ZHENG B S, MOU C L, WANG X P, et al. Sedimentary </w:t>
      </w:r>
      <w:r w:rsidRPr="0058715C">
        <w:rPr>
          <w:rFonts w:eastAsia="宋体"/>
          <w:color w:val="0000FA"/>
          <w:shd w:val="clear" w:color="auto" w:fill="D9D9D9"/>
        </w:rPr>
        <w:t>r</w:t>
      </w:r>
      <w:r w:rsidRPr="0058715C">
        <w:rPr>
          <w:rFonts w:eastAsia="宋体"/>
          <w:color w:val="0000FA"/>
          <w:shd w:val="clear" w:color="auto" w:fill="FFFFFF"/>
        </w:rPr>
        <w:t xml:space="preserve">ecord of the </w:t>
      </w:r>
      <w:r w:rsidRPr="0058715C">
        <w:rPr>
          <w:rFonts w:eastAsia="宋体"/>
          <w:color w:val="0000FA"/>
          <w:shd w:val="clear" w:color="auto" w:fill="D9D9D9"/>
        </w:rPr>
        <w:t>c</w:t>
      </w:r>
      <w:r w:rsidRPr="0058715C">
        <w:rPr>
          <w:rFonts w:eastAsia="宋体"/>
          <w:color w:val="0000FA"/>
          <w:shd w:val="clear" w:color="auto" w:fill="FFFFFF"/>
        </w:rPr>
        <w:t xml:space="preserve">ollision of </w:t>
      </w:r>
      <w:r w:rsidRPr="0058715C">
        <w:rPr>
          <w:rFonts w:eastAsia="宋体"/>
          <w:color w:val="0000FA"/>
          <w:shd w:val="clear" w:color="auto" w:fill="FFCCFF"/>
        </w:rPr>
        <w:t>the</w:t>
      </w:r>
      <w:ins w:id="3581" w:author="1001210222 Choi" w:date="2025-12-09T15:06:00Z" w16du:dateUtc="2025-12-09T07:06:00Z">
        <w:r w:rsidR="0075433D">
          <w:rPr>
            <w:rFonts w:eastAsia="宋体" w:hint="eastAsia"/>
            <w:color w:val="0000FA"/>
            <w:shd w:val="clear" w:color="auto" w:fill="FFCCFF"/>
          </w:rPr>
          <w:t xml:space="preserve"> </w:t>
        </w:r>
      </w:ins>
      <w:r w:rsidRPr="0058715C">
        <w:rPr>
          <w:rFonts w:eastAsia="宋体"/>
          <w:color w:val="0000FA"/>
          <w:shd w:val="clear" w:color="auto" w:fill="FFCCFF"/>
        </w:rPr>
        <w:t>North</w:t>
      </w:r>
      <w:r w:rsidRPr="0058715C">
        <w:rPr>
          <w:rFonts w:eastAsia="宋体"/>
          <w:color w:val="0000FA"/>
          <w:shd w:val="clear" w:color="auto" w:fill="FFFFFF"/>
        </w:rPr>
        <w:t xml:space="preserve"> and South China </w:t>
      </w:r>
      <w:r w:rsidRPr="0058715C">
        <w:rPr>
          <w:rFonts w:eastAsia="宋体"/>
          <w:color w:val="0000FA"/>
          <w:shd w:val="clear" w:color="auto" w:fill="D9D9D9"/>
        </w:rPr>
        <w:t>c</w:t>
      </w:r>
      <w:r w:rsidRPr="0058715C">
        <w:rPr>
          <w:rFonts w:eastAsia="宋体"/>
          <w:color w:val="0000FA"/>
          <w:shd w:val="clear" w:color="auto" w:fill="FFFFFF"/>
        </w:rPr>
        <w:t xml:space="preserve">ratons: New </w:t>
      </w:r>
      <w:r w:rsidRPr="0058715C">
        <w:rPr>
          <w:rFonts w:eastAsia="宋体"/>
          <w:color w:val="0000FA"/>
          <w:shd w:val="clear" w:color="auto" w:fill="D9D9D9"/>
        </w:rPr>
        <w:t>i</w:t>
      </w:r>
      <w:r w:rsidRPr="0058715C">
        <w:rPr>
          <w:rFonts w:eastAsia="宋体"/>
          <w:color w:val="0000FA"/>
          <w:shd w:val="clear" w:color="auto" w:fill="FFFFFF"/>
        </w:rPr>
        <w:t xml:space="preserve">nsights from </w:t>
      </w:r>
      <w:r w:rsidRPr="0058715C">
        <w:rPr>
          <w:rFonts w:eastAsia="宋体"/>
          <w:color w:val="0000FA"/>
          <w:shd w:val="clear" w:color="auto" w:fill="FFCCFF"/>
        </w:rPr>
        <w:t>the</w:t>
      </w:r>
      <w:ins w:id="3582" w:author="1001210222 Choi" w:date="2025-12-09T14:59:00Z" w16du:dateUtc="2025-12-09T06:59:00Z">
        <w:r w:rsidR="000503D5">
          <w:rPr>
            <w:rFonts w:eastAsia="宋体" w:hint="eastAsia"/>
            <w:color w:val="0000FA"/>
            <w:shd w:val="clear" w:color="auto" w:fill="FFCCFF"/>
          </w:rPr>
          <w:t xml:space="preserve"> </w:t>
        </w:r>
      </w:ins>
      <w:r w:rsidRPr="0058715C">
        <w:rPr>
          <w:rFonts w:eastAsia="宋体"/>
          <w:color w:val="0000FA"/>
          <w:shd w:val="clear" w:color="auto" w:fill="FFCCFF"/>
        </w:rPr>
        <w:t>Western</w:t>
      </w:r>
      <w:r w:rsidRPr="0058715C">
        <w:rPr>
          <w:rFonts w:eastAsia="宋体"/>
          <w:color w:val="0000FA"/>
          <w:shd w:val="clear" w:color="auto" w:fill="FFFFFF"/>
        </w:rPr>
        <w:t xml:space="preserve"> Hubei Trough[J]. Geological Journal, 2019, 54(6): 3335-3348.</w:t>
      </w:r>
      <w:hyperlink r:id="rId107" w:tooltip="自助复核" w:history="1"/>
    </w:p>
    <w:p w14:paraId="5D55D558" w14:textId="6AC5D64D"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[113] LIU T J, HU Z Q, ZHANG D W, et al. The </w:t>
      </w:r>
      <w:r w:rsidRPr="0058715C">
        <w:rPr>
          <w:rFonts w:eastAsia="宋体"/>
          <w:color w:val="0000FA"/>
          <w:shd w:val="clear" w:color="auto" w:fill="D9D9D9"/>
        </w:rPr>
        <w:t>t</w:t>
      </w:r>
      <w:r w:rsidRPr="0058715C">
        <w:rPr>
          <w:rFonts w:eastAsia="宋体"/>
          <w:color w:val="0000FA"/>
          <w:shd w:val="clear" w:color="auto" w:fill="FFFFFF"/>
        </w:rPr>
        <w:t xml:space="preserve">iming of the </w:t>
      </w:r>
      <w:r w:rsidRPr="0058715C">
        <w:rPr>
          <w:rFonts w:eastAsia="宋体"/>
          <w:color w:val="0000FA"/>
          <w:shd w:val="clear" w:color="auto" w:fill="D9D9D9"/>
        </w:rPr>
        <w:t>i</w:t>
      </w:r>
      <w:r w:rsidRPr="0058715C">
        <w:rPr>
          <w:rFonts w:eastAsia="宋体"/>
          <w:color w:val="0000FA"/>
          <w:shd w:val="clear" w:color="auto" w:fill="FFFFFF"/>
        </w:rPr>
        <w:t xml:space="preserve">nitial </w:t>
      </w:r>
      <w:r w:rsidRPr="0058715C">
        <w:rPr>
          <w:rFonts w:eastAsia="宋体"/>
          <w:color w:val="0000FA"/>
          <w:shd w:val="clear" w:color="auto" w:fill="D9D9D9"/>
        </w:rPr>
        <w:t>c</w:t>
      </w:r>
      <w:r w:rsidRPr="0058715C">
        <w:rPr>
          <w:rFonts w:eastAsia="宋体"/>
          <w:color w:val="0000FA"/>
          <w:shd w:val="clear" w:color="auto" w:fill="FFFFFF"/>
        </w:rPr>
        <w:t xml:space="preserve">ollision </w:t>
      </w:r>
      <w:r w:rsidRPr="0058715C">
        <w:rPr>
          <w:rFonts w:eastAsia="宋体"/>
          <w:color w:val="0000FA"/>
          <w:shd w:val="clear" w:color="auto" w:fill="D9D9D9"/>
        </w:rPr>
        <w:t>b</w:t>
      </w:r>
      <w:r w:rsidRPr="0058715C">
        <w:rPr>
          <w:rFonts w:eastAsia="宋体"/>
          <w:color w:val="0000FA"/>
          <w:shd w:val="clear" w:color="auto" w:fill="FFFFFF"/>
        </w:rPr>
        <w:t xml:space="preserve">etween the South and North China </w:t>
      </w:r>
      <w:r w:rsidRPr="0058715C">
        <w:rPr>
          <w:rFonts w:eastAsia="宋体"/>
          <w:color w:val="0000FA"/>
          <w:shd w:val="clear" w:color="auto" w:fill="D9D9D9"/>
        </w:rPr>
        <w:t>b</w:t>
      </w:r>
      <w:r w:rsidRPr="0058715C">
        <w:rPr>
          <w:rFonts w:eastAsia="宋体"/>
          <w:color w:val="0000FA"/>
          <w:shd w:val="clear" w:color="auto" w:fill="FFFFFF"/>
        </w:rPr>
        <w:t xml:space="preserve">locks </w:t>
      </w:r>
      <w:r w:rsidRPr="0058715C">
        <w:rPr>
          <w:rFonts w:eastAsia="宋体"/>
          <w:color w:val="0000FA"/>
          <w:shd w:val="clear" w:color="auto" w:fill="D9D9D9"/>
        </w:rPr>
        <w:t>c</w:t>
      </w:r>
      <w:r w:rsidRPr="0058715C">
        <w:rPr>
          <w:rFonts w:eastAsia="宋体"/>
          <w:color w:val="0000FA"/>
          <w:shd w:val="clear" w:color="auto" w:fill="FFFFFF"/>
        </w:rPr>
        <w:t xml:space="preserve">onstraining from the </w:t>
      </w:r>
      <w:r w:rsidRPr="0058715C">
        <w:rPr>
          <w:rFonts w:eastAsia="宋体"/>
          <w:color w:val="0000FA"/>
          <w:shd w:val="clear" w:color="auto" w:fill="D9D9D9"/>
        </w:rPr>
        <w:t>s</w:t>
      </w:r>
      <w:r w:rsidRPr="0058715C">
        <w:rPr>
          <w:rFonts w:eastAsia="宋体"/>
          <w:color w:val="0000FA"/>
          <w:shd w:val="clear" w:color="auto" w:fill="FFFFFF"/>
        </w:rPr>
        <w:t xml:space="preserve">ediments in the </w:t>
      </w:r>
      <w:r w:rsidRPr="0058715C">
        <w:rPr>
          <w:rFonts w:eastAsia="宋体"/>
          <w:color w:val="0000FA"/>
          <w:shd w:val="clear" w:color="auto" w:fill="D9D9D9"/>
        </w:rPr>
        <w:t>e</w:t>
      </w:r>
      <w:r w:rsidRPr="0058715C">
        <w:rPr>
          <w:rFonts w:eastAsia="宋体"/>
          <w:color w:val="0000FA"/>
          <w:shd w:val="clear" w:color="auto" w:fill="FFFFFF"/>
        </w:rPr>
        <w:t>astern Sichuan Basin[J]. Scientific Reports, 2023, 13: 22378.</w:t>
      </w:r>
      <w:hyperlink r:id="rId108" w:tooltip="自助复核" w:history="1"/>
    </w:p>
    <w:p w14:paraId="361E2616" w14:textId="7A7666DB"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[114] ZHENG Y F, CHEN R X, ZHAO Z F. Chemical </w:t>
      </w:r>
      <w:r w:rsidRPr="0058715C">
        <w:rPr>
          <w:rFonts w:eastAsia="宋体"/>
          <w:color w:val="0000FA"/>
          <w:shd w:val="clear" w:color="auto" w:fill="D9D9D9"/>
        </w:rPr>
        <w:t>g</w:t>
      </w:r>
      <w:r w:rsidRPr="0058715C">
        <w:rPr>
          <w:rFonts w:eastAsia="宋体"/>
          <w:color w:val="0000FA"/>
          <w:shd w:val="clear" w:color="auto" w:fill="FFFFFF"/>
        </w:rPr>
        <w:t xml:space="preserve">eodynamics of </w:t>
      </w:r>
      <w:r w:rsidRPr="0058715C">
        <w:rPr>
          <w:rFonts w:eastAsia="宋体"/>
          <w:color w:val="0000FA"/>
          <w:shd w:val="clear" w:color="auto" w:fill="D9D9D9"/>
        </w:rPr>
        <w:t>c</w:t>
      </w:r>
      <w:r w:rsidRPr="0058715C">
        <w:rPr>
          <w:rFonts w:eastAsia="宋体"/>
          <w:color w:val="0000FA"/>
          <w:shd w:val="clear" w:color="auto" w:fill="FFFFFF"/>
        </w:rPr>
        <w:t xml:space="preserve">ontinental </w:t>
      </w:r>
      <w:r w:rsidRPr="0058715C">
        <w:rPr>
          <w:rFonts w:eastAsia="宋体"/>
          <w:color w:val="0000FA"/>
          <w:shd w:val="clear" w:color="auto" w:fill="D9D9D9"/>
        </w:rPr>
        <w:t>s</w:t>
      </w:r>
      <w:r w:rsidRPr="0058715C">
        <w:rPr>
          <w:rFonts w:eastAsia="宋体"/>
          <w:color w:val="0000FA"/>
          <w:shd w:val="clear" w:color="auto" w:fill="FFFFFF"/>
        </w:rPr>
        <w:t>ubduction-</w:t>
      </w:r>
      <w:r w:rsidRPr="0058715C">
        <w:rPr>
          <w:rFonts w:eastAsia="宋体"/>
          <w:color w:val="0000FA"/>
          <w:shd w:val="clear" w:color="auto" w:fill="D9D9D9"/>
        </w:rPr>
        <w:t>z</w:t>
      </w:r>
      <w:r w:rsidRPr="0058715C">
        <w:rPr>
          <w:rFonts w:eastAsia="宋体"/>
          <w:color w:val="0000FA"/>
          <w:shd w:val="clear" w:color="auto" w:fill="FFFFFF"/>
        </w:rPr>
        <w:t xml:space="preserve">one </w:t>
      </w:r>
      <w:r w:rsidRPr="0058715C">
        <w:rPr>
          <w:rFonts w:eastAsia="宋体"/>
          <w:color w:val="0000FA"/>
          <w:shd w:val="clear" w:color="auto" w:fill="D9D9D9"/>
        </w:rPr>
        <w:t>m</w:t>
      </w:r>
      <w:r w:rsidRPr="0058715C">
        <w:rPr>
          <w:rFonts w:eastAsia="宋体"/>
          <w:color w:val="0000FA"/>
          <w:shd w:val="clear" w:color="auto" w:fill="FFFFFF"/>
        </w:rPr>
        <w:t xml:space="preserve">etamorphism: Insights from </w:t>
      </w:r>
      <w:r w:rsidRPr="0058715C">
        <w:rPr>
          <w:rFonts w:eastAsia="宋体"/>
          <w:color w:val="0000FA"/>
          <w:shd w:val="clear" w:color="auto" w:fill="D9D9D9"/>
        </w:rPr>
        <w:t>s</w:t>
      </w:r>
      <w:r w:rsidRPr="0058715C">
        <w:rPr>
          <w:rFonts w:eastAsia="宋体"/>
          <w:color w:val="0000FA"/>
          <w:shd w:val="clear" w:color="auto" w:fill="FFFFFF"/>
        </w:rPr>
        <w:t xml:space="preserve">tudies of the Chinese Continental Scientific Drilling (CCSD) </w:t>
      </w:r>
      <w:r w:rsidRPr="0058715C">
        <w:rPr>
          <w:rFonts w:eastAsia="宋体"/>
          <w:color w:val="0000FA"/>
          <w:shd w:val="clear" w:color="auto" w:fill="D9D9D9"/>
        </w:rPr>
        <w:t>c</w:t>
      </w:r>
      <w:r w:rsidRPr="0058715C">
        <w:rPr>
          <w:rFonts w:eastAsia="宋体"/>
          <w:color w:val="0000FA"/>
          <w:shd w:val="clear" w:color="auto" w:fill="FFFFFF"/>
        </w:rPr>
        <w:t xml:space="preserve">ore </w:t>
      </w:r>
      <w:r w:rsidRPr="0058715C">
        <w:rPr>
          <w:rFonts w:eastAsia="宋体"/>
          <w:color w:val="0000FA"/>
          <w:shd w:val="clear" w:color="auto" w:fill="D9D9D9"/>
        </w:rPr>
        <w:t>s</w:t>
      </w:r>
      <w:r w:rsidRPr="0058715C">
        <w:rPr>
          <w:rFonts w:eastAsia="宋体"/>
          <w:color w:val="0000FA"/>
          <w:shd w:val="clear" w:color="auto" w:fill="FFFFFF"/>
        </w:rPr>
        <w:t>amples[J]. Tectonophysics, 2009, 475(2): 327-358.</w:t>
      </w:r>
      <w:hyperlink r:id="rId109" w:tooltip="自助复核" w:history="1"/>
    </w:p>
    <w:p w14:paraId="60627965" w14:textId="4F19591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[115] ZHANG Q, TEYSSIER C, DUNLAP J, et al. Oblique </w:t>
      </w:r>
      <w:r w:rsidRPr="0058715C">
        <w:rPr>
          <w:rFonts w:eastAsia="宋体"/>
          <w:color w:val="0000FA"/>
          <w:shd w:val="clear" w:color="auto" w:fill="D9D9D9"/>
        </w:rPr>
        <w:t>c</w:t>
      </w:r>
      <w:r w:rsidRPr="0058715C">
        <w:rPr>
          <w:rFonts w:eastAsia="宋体"/>
          <w:color w:val="0000FA"/>
          <w:shd w:val="clear" w:color="auto" w:fill="FFFFFF"/>
        </w:rPr>
        <w:t xml:space="preserve">ollision </w:t>
      </w:r>
      <w:r w:rsidRPr="0058715C">
        <w:rPr>
          <w:rFonts w:eastAsia="宋体"/>
          <w:color w:val="0000FA"/>
          <w:shd w:val="clear" w:color="auto" w:fill="D9D9D9"/>
        </w:rPr>
        <w:t>b</w:t>
      </w:r>
      <w:r w:rsidRPr="0058715C">
        <w:rPr>
          <w:rFonts w:eastAsia="宋体"/>
          <w:color w:val="0000FA"/>
          <w:shd w:val="clear" w:color="auto" w:fill="FFFFFF"/>
        </w:rPr>
        <w:t xml:space="preserve">etween North and South China </w:t>
      </w:r>
      <w:r w:rsidRPr="0058715C">
        <w:rPr>
          <w:rFonts w:eastAsia="宋体"/>
          <w:color w:val="0000FA"/>
          <w:shd w:val="clear" w:color="auto" w:fill="D9D9D9"/>
        </w:rPr>
        <w:t>r</w:t>
      </w:r>
      <w:r w:rsidRPr="0058715C">
        <w:rPr>
          <w:rFonts w:eastAsia="宋体"/>
          <w:color w:val="0000FA"/>
          <w:shd w:val="clear" w:color="auto" w:fill="FFFFFF"/>
        </w:rPr>
        <w:t xml:space="preserve">ecorded in Zhangbaling and Fucha Shan (Dabie-Sulu </w:t>
      </w:r>
      <w:r w:rsidRPr="0058715C">
        <w:rPr>
          <w:rFonts w:eastAsia="宋体"/>
          <w:color w:val="0000FA"/>
          <w:shd w:val="clear" w:color="auto" w:fill="D9D9D9"/>
        </w:rPr>
        <w:t>t</w:t>
      </w:r>
      <w:r w:rsidRPr="0058715C">
        <w:rPr>
          <w:rFonts w:eastAsia="宋体"/>
          <w:color w:val="0000FA"/>
          <w:shd w:val="clear" w:color="auto" w:fill="FFFFFF"/>
        </w:rPr>
        <w:t xml:space="preserve">ransfer </w:t>
      </w:r>
      <w:r w:rsidRPr="0058715C">
        <w:rPr>
          <w:rFonts w:eastAsia="宋体"/>
          <w:color w:val="0000FA"/>
          <w:shd w:val="clear" w:color="auto" w:fill="D9D9D9"/>
        </w:rPr>
        <w:t>z</w:t>
      </w:r>
      <w:r w:rsidRPr="0058715C">
        <w:rPr>
          <w:rFonts w:eastAsia="宋体"/>
          <w:color w:val="0000FA"/>
          <w:shd w:val="clear" w:color="auto" w:fill="FFFFFF"/>
        </w:rPr>
        <w:t>one)[</w:t>
      </w:r>
      <w:r w:rsidRPr="0058715C">
        <w:rPr>
          <w:rFonts w:eastAsia="宋体"/>
          <w:color w:val="0000FA"/>
          <w:shd w:val="clear" w:color="auto" w:fill="FFCCFF"/>
        </w:rPr>
        <w:t>M</w:t>
      </w:r>
      <w:r w:rsidRPr="0058715C">
        <w:rPr>
          <w:rFonts w:eastAsia="宋体"/>
          <w:color w:val="0000FA"/>
          <w:shd w:val="clear" w:color="auto" w:fill="FFFFFF"/>
        </w:rPr>
        <w:t>]</w:t>
      </w:r>
      <w:r w:rsidRPr="0058715C">
        <w:rPr>
          <w:rFonts w:eastAsia="宋体"/>
          <w:color w:val="0000FA"/>
          <w:shd w:val="clear" w:color="auto" w:fill="FFCCFF"/>
        </w:rPr>
        <w:t>//Special Paper 434: Exhumation Associated with Continental Strike-Slip Fault Systems</w:t>
      </w:r>
      <w:r w:rsidRPr="0058715C">
        <w:rPr>
          <w:rFonts w:eastAsia="宋体"/>
          <w:color w:val="0000FA"/>
          <w:shd w:val="clear" w:color="auto" w:fill="FFFFFF"/>
        </w:rPr>
        <w:t>.</w:t>
      </w:r>
      <w:r w:rsidRPr="0058715C">
        <w:rPr>
          <w:rFonts w:eastAsia="宋体" w:hint="eastAsia"/>
          <w:color w:val="0000FA"/>
          <w:shd w:val="clear" w:color="auto" w:fill="FFCCFF"/>
        </w:rPr>
        <w:t xml:space="preserve"> </w:t>
      </w:r>
      <w:ins w:id="3583" w:author="1001210222 Choi" w:date="2025-12-09T14:11:00Z" w16du:dateUtc="2025-12-09T06:11:00Z">
        <w:r w:rsidR="00435E72">
          <w:rPr>
            <w:rFonts w:eastAsia="宋体" w:hint="eastAsia"/>
            <w:color w:val="0000FA"/>
            <w:shd w:val="clear" w:color="auto" w:fill="FFCCFF"/>
          </w:rPr>
          <w:t>McLean</w:t>
        </w:r>
      </w:ins>
      <w:ins w:id="3584" w:author="1001210222 Choi" w:date="2025-12-09T14:12:00Z" w16du:dateUtc="2025-12-09T06:12:00Z">
        <w:r w:rsidR="00435E72">
          <w:rPr>
            <w:rFonts w:eastAsia="宋体" w:hint="eastAsia"/>
            <w:color w:val="0000FA"/>
            <w:shd w:val="clear" w:color="auto" w:fill="FFCCFF"/>
          </w:rPr>
          <w:t xml:space="preserve">: </w:t>
        </w:r>
      </w:ins>
      <w:commentRangeStart w:id="3585"/>
      <w:commentRangeStart w:id="3586"/>
      <w:del w:id="3587" w:author="1001210222 Choi" w:date="2025-12-09T14:11:00Z" w16du:dateUtc="2025-12-09T06:11:00Z">
        <w:r w:rsidRPr="0058715C" w:rsidDel="00435E72">
          <w:rPr>
            <w:rFonts w:eastAsia="宋体" w:hint="eastAsia"/>
            <w:color w:val="0000FA"/>
            <w:shd w:val="clear" w:color="auto" w:fill="FFCCFF"/>
          </w:rPr>
          <w:delText>■■</w:delText>
        </w:r>
        <w:commentRangeEnd w:id="3585"/>
        <w:r w:rsidR="00BD12FE" w:rsidDel="00435E72">
          <w:rPr>
            <w:rStyle w:val="afa"/>
            <w:rFonts w:asciiTheme="minorHAnsi" w:eastAsiaTheme="minorEastAsia" w:hAnsiTheme="minorHAnsi" w:cstheme="minorBidi"/>
            <w:noProof w:val="0"/>
            <w:kern w:val="2"/>
            <w14:ligatures w14:val="standardContextual"/>
          </w:rPr>
          <w:commentReference w:id="3585"/>
        </w:r>
      </w:del>
      <w:commentRangeEnd w:id="3586"/>
      <w:r w:rsidR="001A06E8">
        <w:rPr>
          <w:rStyle w:val="afa"/>
          <w:rFonts w:asciiTheme="minorHAnsi" w:eastAsiaTheme="minorEastAsia" w:hAnsiTheme="minorHAnsi" w:cstheme="minorBidi"/>
          <w:noProof w:val="0"/>
          <w:kern w:val="2"/>
          <w14:ligatures w14:val="standardContextual"/>
        </w:rPr>
        <w:commentReference w:id="3586"/>
      </w:r>
      <w:del w:id="3588" w:author="1001210222 Choi" w:date="2025-12-09T14:11:00Z" w16du:dateUtc="2025-12-09T06:11:00Z">
        <w:r w:rsidRPr="0058715C" w:rsidDel="00435E72">
          <w:rPr>
            <w:rFonts w:eastAsia="宋体" w:hint="eastAsia"/>
            <w:color w:val="0000FA"/>
            <w:shd w:val="clear" w:color="auto" w:fill="FFCCFF"/>
          </w:rPr>
          <w:delText>:</w:delText>
        </w:r>
        <w:r w:rsidRPr="0058715C" w:rsidDel="00435E72">
          <w:rPr>
            <w:rFonts w:eastAsia="宋体"/>
            <w:color w:val="0000FA"/>
            <w:shd w:val="clear" w:color="auto" w:fill="FFFFFF"/>
          </w:rPr>
          <w:delText xml:space="preserve"> </w:delText>
        </w:r>
      </w:del>
      <w:r w:rsidRPr="0058715C">
        <w:rPr>
          <w:rFonts w:eastAsia="宋体"/>
          <w:color w:val="0000FA"/>
          <w:shd w:val="clear" w:color="auto" w:fill="FFFFFF"/>
        </w:rPr>
        <w:t>Geological Society of America, 2007</w:t>
      </w:r>
      <w:r w:rsidRPr="0058715C">
        <w:rPr>
          <w:rFonts w:eastAsia="宋体"/>
          <w:color w:val="0000FA"/>
          <w:shd w:val="clear" w:color="auto" w:fill="FFCCFF"/>
        </w:rPr>
        <w:t>: 167-206</w:t>
      </w:r>
      <w:r w:rsidRPr="0058715C">
        <w:rPr>
          <w:rFonts w:eastAsia="宋体"/>
          <w:color w:val="0000FA"/>
          <w:shd w:val="clear" w:color="auto" w:fill="FFFFFF"/>
        </w:rPr>
        <w:t>.</w:t>
      </w:r>
      <w:hyperlink r:id="rId110" w:tooltip="自助复核" w:history="1"/>
    </w:p>
    <w:p w14:paraId="178E0116" w14:textId="64271A5D"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[116] ZHAO T, ZHU G, LIN S Z, et al. Indentation-</w:t>
      </w:r>
      <w:r w:rsidRPr="0058715C">
        <w:rPr>
          <w:rFonts w:eastAsia="宋体"/>
          <w:color w:val="0000FA"/>
          <w:shd w:val="clear" w:color="auto" w:fill="D9D9D9"/>
        </w:rPr>
        <w:t>i</w:t>
      </w:r>
      <w:r w:rsidRPr="0058715C">
        <w:rPr>
          <w:rFonts w:eastAsia="宋体"/>
          <w:color w:val="0000FA"/>
          <w:shd w:val="clear" w:color="auto" w:fill="FFFFFF"/>
        </w:rPr>
        <w:t xml:space="preserve">nduced </w:t>
      </w:r>
      <w:r w:rsidRPr="0058715C">
        <w:rPr>
          <w:rFonts w:eastAsia="宋体"/>
          <w:color w:val="0000FA"/>
          <w:shd w:val="clear" w:color="auto" w:fill="D9D9D9"/>
        </w:rPr>
        <w:t>t</w:t>
      </w:r>
      <w:r w:rsidRPr="0058715C">
        <w:rPr>
          <w:rFonts w:eastAsia="宋体"/>
          <w:color w:val="0000FA"/>
          <w:shd w:val="clear" w:color="auto" w:fill="FFFFFF"/>
        </w:rPr>
        <w:t xml:space="preserve">earing of a </w:t>
      </w:r>
      <w:r w:rsidRPr="0058715C">
        <w:rPr>
          <w:rFonts w:eastAsia="宋体"/>
          <w:color w:val="0000FA"/>
          <w:shd w:val="clear" w:color="auto" w:fill="D9D9D9"/>
        </w:rPr>
        <w:t>s</w:t>
      </w:r>
      <w:r w:rsidRPr="0058715C">
        <w:rPr>
          <w:rFonts w:eastAsia="宋体"/>
          <w:color w:val="0000FA"/>
          <w:shd w:val="clear" w:color="auto" w:fill="FFFFFF"/>
        </w:rPr>
        <w:t xml:space="preserve">ubducting </w:t>
      </w:r>
      <w:r w:rsidRPr="0058715C">
        <w:rPr>
          <w:rFonts w:eastAsia="宋体"/>
          <w:color w:val="0000FA"/>
          <w:shd w:val="clear" w:color="auto" w:fill="D9D9D9"/>
        </w:rPr>
        <w:t>c</w:t>
      </w:r>
      <w:r w:rsidRPr="0058715C">
        <w:rPr>
          <w:rFonts w:eastAsia="宋体"/>
          <w:color w:val="0000FA"/>
          <w:shd w:val="clear" w:color="auto" w:fill="FFFFFF"/>
        </w:rPr>
        <w:t>ontinent: Evidence from the Tan</w:t>
      </w:r>
      <w:r w:rsidRPr="00B804E8">
        <w:rPr>
          <w:rFonts w:eastAsia="宋体"/>
          <w:color w:val="0000FA"/>
          <w:shd w:val="clear" w:color="auto" w:fill="FFFFFF"/>
        </w:rPr>
        <w:t>–</w:t>
      </w:r>
      <w:r w:rsidRPr="0058715C">
        <w:rPr>
          <w:rFonts w:eastAsia="宋体"/>
          <w:color w:val="0000FA"/>
          <w:shd w:val="clear" w:color="auto" w:fill="FFFFFF"/>
        </w:rPr>
        <w:t xml:space="preserve">Lu Fault Zone, East China[J]. Earth-Science Reviews, 2016, </w:t>
      </w:r>
      <w:r w:rsidRPr="0058715C">
        <w:rPr>
          <w:rFonts w:eastAsia="宋体"/>
          <w:color w:val="0000FA"/>
          <w:shd w:val="clear" w:color="auto" w:fill="FFCCFF"/>
        </w:rPr>
        <w:t>152: 14</w:t>
      </w:r>
      <w:r w:rsidRPr="0058715C">
        <w:rPr>
          <w:rFonts w:eastAsia="宋体"/>
          <w:color w:val="0000FA"/>
          <w:shd w:val="clear" w:color="auto" w:fill="FFFFFF"/>
        </w:rPr>
        <w:t>-36.</w:t>
      </w:r>
      <w:hyperlink r:id="rId111" w:tooltip="自助复核" w:history="1"/>
    </w:p>
    <w:p w14:paraId="4B069E2F" w14:textId="1CF3820D"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[117] HACKER B R, RATSCHBACHER L, WEBB L, et al. U/Pb </w:t>
      </w:r>
      <w:r w:rsidRPr="0058715C">
        <w:rPr>
          <w:rFonts w:eastAsia="宋体"/>
          <w:color w:val="0000FA"/>
          <w:shd w:val="clear" w:color="auto" w:fill="D9D9D9"/>
        </w:rPr>
        <w:t>z</w:t>
      </w:r>
      <w:r w:rsidRPr="0058715C">
        <w:rPr>
          <w:rFonts w:eastAsia="宋体"/>
          <w:color w:val="0000FA"/>
          <w:shd w:val="clear" w:color="auto" w:fill="FFFFFF"/>
        </w:rPr>
        <w:t xml:space="preserve">ircon </w:t>
      </w:r>
      <w:r w:rsidRPr="0058715C">
        <w:rPr>
          <w:rFonts w:eastAsia="宋体"/>
          <w:color w:val="0000FA"/>
          <w:shd w:val="clear" w:color="auto" w:fill="D9D9D9"/>
        </w:rPr>
        <w:t>a</w:t>
      </w:r>
      <w:r w:rsidRPr="0058715C">
        <w:rPr>
          <w:rFonts w:eastAsia="宋体"/>
          <w:color w:val="0000FA"/>
          <w:shd w:val="clear" w:color="auto" w:fill="FFFFFF"/>
        </w:rPr>
        <w:t xml:space="preserve">ges </w:t>
      </w:r>
      <w:r w:rsidRPr="0058715C">
        <w:rPr>
          <w:rFonts w:eastAsia="宋体"/>
          <w:color w:val="0000FA"/>
          <w:shd w:val="clear" w:color="auto" w:fill="D9D9D9"/>
        </w:rPr>
        <w:t>c</w:t>
      </w:r>
      <w:r w:rsidRPr="0058715C">
        <w:rPr>
          <w:rFonts w:eastAsia="宋体"/>
          <w:color w:val="0000FA"/>
          <w:shd w:val="clear" w:color="auto" w:fill="FFFFFF"/>
        </w:rPr>
        <w:t xml:space="preserve">onstrain the </w:t>
      </w:r>
      <w:r w:rsidRPr="0058715C">
        <w:rPr>
          <w:rFonts w:eastAsia="宋体"/>
          <w:color w:val="0000FA"/>
          <w:shd w:val="clear" w:color="auto" w:fill="D9D9D9"/>
        </w:rPr>
        <w:t>a</w:t>
      </w:r>
      <w:r w:rsidRPr="0058715C">
        <w:rPr>
          <w:rFonts w:eastAsia="宋体"/>
          <w:color w:val="0000FA"/>
          <w:shd w:val="clear" w:color="auto" w:fill="FFFFFF"/>
        </w:rPr>
        <w:t xml:space="preserve">rchitecture of the </w:t>
      </w:r>
      <w:r w:rsidRPr="0058715C">
        <w:rPr>
          <w:rFonts w:eastAsia="宋体"/>
          <w:color w:val="0000FA"/>
          <w:shd w:val="clear" w:color="auto" w:fill="D9D9D9"/>
        </w:rPr>
        <w:t>u</w:t>
      </w:r>
      <w:r w:rsidRPr="0058715C">
        <w:rPr>
          <w:rFonts w:eastAsia="宋体"/>
          <w:color w:val="0000FA"/>
          <w:shd w:val="clear" w:color="auto" w:fill="FFFFFF"/>
        </w:rPr>
        <w:t>ltrahigh-</w:t>
      </w:r>
      <w:r w:rsidRPr="0058715C">
        <w:rPr>
          <w:rFonts w:eastAsia="宋体"/>
          <w:color w:val="0000FA"/>
          <w:shd w:val="clear" w:color="auto" w:fill="D9D9D9"/>
        </w:rPr>
        <w:t>p</w:t>
      </w:r>
      <w:r w:rsidRPr="0058715C">
        <w:rPr>
          <w:rFonts w:eastAsia="宋体"/>
          <w:color w:val="0000FA"/>
          <w:shd w:val="clear" w:color="auto" w:fill="FFFFFF"/>
        </w:rPr>
        <w:t>ressure Qinling</w:t>
      </w:r>
      <w:r w:rsidRPr="00B804E8">
        <w:rPr>
          <w:rFonts w:eastAsia="宋体"/>
          <w:color w:val="0000FA"/>
          <w:shd w:val="clear" w:color="auto" w:fill="FFCCFF"/>
        </w:rPr>
        <w:t>–</w:t>
      </w:r>
      <w:r w:rsidRPr="0058715C">
        <w:rPr>
          <w:rFonts w:eastAsia="宋体"/>
          <w:color w:val="0000FA"/>
          <w:shd w:val="clear" w:color="auto" w:fill="FFFFFF"/>
        </w:rPr>
        <w:t>Dabie Orogen, China[J]. Earth and Planetary Science Letters, 1998, 161(1</w:t>
      </w:r>
      <w:r w:rsidRPr="0058715C">
        <w:rPr>
          <w:rFonts w:eastAsia="宋体"/>
          <w:color w:val="0000FA"/>
          <w:shd w:val="clear" w:color="auto" w:fill="FFCCFF"/>
        </w:rPr>
        <w:t>/2/3/4</w:t>
      </w:r>
      <w:r w:rsidRPr="0058715C">
        <w:rPr>
          <w:rFonts w:eastAsia="宋体"/>
          <w:color w:val="0000FA"/>
          <w:shd w:val="clear" w:color="auto" w:fill="FFFFFF"/>
        </w:rPr>
        <w:t>): 215-230.</w:t>
      </w:r>
      <w:hyperlink r:id="rId112" w:tooltip="自助复核" w:history="1"/>
    </w:p>
    <w:p w14:paraId="6EAF9DB5" w14:textId="4BADD4CA"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[118] ZHENG Y F, WANG Z R, LI S G, et al. Oxygen </w:t>
      </w:r>
      <w:r w:rsidRPr="0058715C">
        <w:rPr>
          <w:rFonts w:eastAsia="宋体"/>
          <w:color w:val="0000FA"/>
          <w:shd w:val="clear" w:color="auto" w:fill="D9D9D9"/>
        </w:rPr>
        <w:t>i</w:t>
      </w:r>
      <w:r w:rsidRPr="0058715C">
        <w:rPr>
          <w:rFonts w:eastAsia="宋体"/>
          <w:color w:val="0000FA"/>
          <w:shd w:val="clear" w:color="auto" w:fill="FFFFFF"/>
        </w:rPr>
        <w:t xml:space="preserve">sotope </w:t>
      </w:r>
      <w:r w:rsidRPr="0058715C">
        <w:rPr>
          <w:rFonts w:eastAsia="宋体"/>
          <w:color w:val="0000FA"/>
          <w:shd w:val="clear" w:color="auto" w:fill="D9D9D9"/>
        </w:rPr>
        <w:t>e</w:t>
      </w:r>
      <w:r w:rsidRPr="0058715C">
        <w:rPr>
          <w:rFonts w:eastAsia="宋体"/>
          <w:color w:val="0000FA"/>
          <w:shd w:val="clear" w:color="auto" w:fill="FFFFFF"/>
        </w:rPr>
        <w:t xml:space="preserve">quilibrium </w:t>
      </w:r>
      <w:r w:rsidRPr="0058715C">
        <w:rPr>
          <w:rFonts w:eastAsia="宋体"/>
          <w:color w:val="0000FA"/>
          <w:shd w:val="clear" w:color="auto" w:fill="D9D9D9"/>
        </w:rPr>
        <w:t>b</w:t>
      </w:r>
      <w:r w:rsidRPr="0058715C">
        <w:rPr>
          <w:rFonts w:eastAsia="宋体"/>
          <w:color w:val="0000FA"/>
          <w:shd w:val="clear" w:color="auto" w:fill="FFFFFF"/>
        </w:rPr>
        <w:t xml:space="preserve">etween </w:t>
      </w:r>
      <w:r w:rsidRPr="0058715C">
        <w:rPr>
          <w:rFonts w:eastAsia="宋体"/>
          <w:color w:val="0000FA"/>
          <w:shd w:val="clear" w:color="auto" w:fill="D9D9D9"/>
        </w:rPr>
        <w:t>e</w:t>
      </w:r>
      <w:r w:rsidRPr="0058715C">
        <w:rPr>
          <w:rFonts w:eastAsia="宋体"/>
          <w:color w:val="0000FA"/>
          <w:shd w:val="clear" w:color="auto" w:fill="FFFFFF"/>
        </w:rPr>
        <w:t xml:space="preserve">clogite </w:t>
      </w:r>
      <w:r w:rsidRPr="0058715C">
        <w:rPr>
          <w:rFonts w:eastAsia="宋体"/>
          <w:color w:val="0000FA"/>
          <w:shd w:val="clear" w:color="auto" w:fill="D9D9D9"/>
        </w:rPr>
        <w:t>m</w:t>
      </w:r>
      <w:r w:rsidRPr="0058715C">
        <w:rPr>
          <w:rFonts w:eastAsia="宋体"/>
          <w:color w:val="0000FA"/>
          <w:shd w:val="clear" w:color="auto" w:fill="FFFFFF"/>
        </w:rPr>
        <w:t xml:space="preserve">inerals and </w:t>
      </w:r>
      <w:r w:rsidRPr="0058715C">
        <w:rPr>
          <w:rFonts w:eastAsia="宋体"/>
          <w:color w:val="0000FA"/>
          <w:shd w:val="clear" w:color="auto" w:fill="D9D9D9"/>
        </w:rPr>
        <w:t>i</w:t>
      </w:r>
      <w:r w:rsidRPr="0058715C">
        <w:rPr>
          <w:rFonts w:eastAsia="宋体"/>
          <w:color w:val="0000FA"/>
          <w:shd w:val="clear" w:color="auto" w:fill="FFFFFF"/>
        </w:rPr>
        <w:t xml:space="preserve">ts </w:t>
      </w:r>
      <w:r w:rsidRPr="0058715C">
        <w:rPr>
          <w:rFonts w:eastAsia="宋体"/>
          <w:color w:val="0000FA"/>
          <w:shd w:val="clear" w:color="auto" w:fill="D9D9D9"/>
        </w:rPr>
        <w:t>c</w:t>
      </w:r>
      <w:r w:rsidRPr="0058715C">
        <w:rPr>
          <w:rFonts w:eastAsia="宋体"/>
          <w:color w:val="0000FA"/>
          <w:shd w:val="clear" w:color="auto" w:fill="FFFFFF"/>
        </w:rPr>
        <w:t xml:space="preserve">onstraints on </w:t>
      </w:r>
      <w:r w:rsidRPr="0058715C">
        <w:rPr>
          <w:rFonts w:eastAsia="宋体"/>
          <w:color w:val="0000FA"/>
          <w:shd w:val="clear" w:color="auto" w:fill="D9D9D9"/>
        </w:rPr>
        <w:t>m</w:t>
      </w:r>
      <w:r w:rsidRPr="0058715C">
        <w:rPr>
          <w:rFonts w:eastAsia="宋体"/>
          <w:color w:val="0000FA"/>
          <w:shd w:val="clear" w:color="auto" w:fill="FFFFFF"/>
        </w:rPr>
        <w:t xml:space="preserve">ineral Sm-Nd </w:t>
      </w:r>
      <w:r w:rsidRPr="0058715C">
        <w:rPr>
          <w:rFonts w:eastAsia="宋体"/>
          <w:color w:val="0000FA"/>
          <w:shd w:val="clear" w:color="auto" w:fill="D9D9D9"/>
        </w:rPr>
        <w:t>c</w:t>
      </w:r>
      <w:r w:rsidRPr="0058715C">
        <w:rPr>
          <w:rFonts w:eastAsia="宋体"/>
          <w:color w:val="0000FA"/>
          <w:shd w:val="clear" w:color="auto" w:fill="FFFFFF"/>
        </w:rPr>
        <w:t>hronometer[J]. Geochimica et Cosmochimica Acta, 2002, 66(4): 625-634.</w:t>
      </w:r>
      <w:hyperlink r:id="rId113" w:tooltip="自助复核" w:history="1"/>
    </w:p>
    <w:p w14:paraId="529D162F" w14:textId="3FCD4C8F"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[119] LIU F L, XU Z Q, LIOU J G, et al. SHRIMP U</w:t>
      </w:r>
      <w:r w:rsidRPr="00B804E8">
        <w:rPr>
          <w:rFonts w:eastAsia="宋体"/>
          <w:color w:val="0000FA"/>
          <w:shd w:val="clear" w:color="auto" w:fill="FFCCFF"/>
        </w:rPr>
        <w:t>–</w:t>
      </w:r>
      <w:r w:rsidRPr="0058715C">
        <w:rPr>
          <w:rFonts w:eastAsia="宋体"/>
          <w:color w:val="0000FA"/>
          <w:shd w:val="clear" w:color="auto" w:fill="FFFFFF"/>
        </w:rPr>
        <w:t xml:space="preserve">Pb </w:t>
      </w:r>
      <w:r w:rsidRPr="0058715C">
        <w:rPr>
          <w:rFonts w:eastAsia="宋体"/>
          <w:color w:val="0000FA"/>
          <w:shd w:val="clear" w:color="auto" w:fill="D9D9D9"/>
        </w:rPr>
        <w:t>a</w:t>
      </w:r>
      <w:r w:rsidRPr="0058715C">
        <w:rPr>
          <w:rFonts w:eastAsia="宋体"/>
          <w:color w:val="0000FA"/>
          <w:shd w:val="clear" w:color="auto" w:fill="FFFFFF"/>
        </w:rPr>
        <w:t xml:space="preserve">ges of </w:t>
      </w:r>
      <w:r w:rsidRPr="0058715C">
        <w:rPr>
          <w:rFonts w:eastAsia="宋体"/>
          <w:color w:val="0000FA"/>
          <w:shd w:val="clear" w:color="auto" w:fill="D9D9D9"/>
        </w:rPr>
        <w:t>u</w:t>
      </w:r>
      <w:r w:rsidRPr="0058715C">
        <w:rPr>
          <w:rFonts w:eastAsia="宋体"/>
          <w:color w:val="0000FA"/>
          <w:shd w:val="clear" w:color="auto" w:fill="FFFFFF"/>
        </w:rPr>
        <w:t>ltrahigh-</w:t>
      </w:r>
      <w:r w:rsidRPr="0058715C">
        <w:rPr>
          <w:rFonts w:eastAsia="宋体"/>
          <w:color w:val="0000FA"/>
          <w:shd w:val="clear" w:color="auto" w:fill="D9D9D9"/>
        </w:rPr>
        <w:t>p</w:t>
      </w:r>
      <w:r w:rsidRPr="0058715C">
        <w:rPr>
          <w:rFonts w:eastAsia="宋体"/>
          <w:color w:val="0000FA"/>
          <w:shd w:val="clear" w:color="auto" w:fill="FFFFFF"/>
        </w:rPr>
        <w:t xml:space="preserve">ressure and </w:t>
      </w:r>
      <w:r w:rsidRPr="0058715C">
        <w:rPr>
          <w:rFonts w:eastAsia="宋体"/>
          <w:color w:val="0000FA"/>
          <w:shd w:val="clear" w:color="auto" w:fill="D9D9D9"/>
        </w:rPr>
        <w:t>r</w:t>
      </w:r>
      <w:r w:rsidRPr="0058715C">
        <w:rPr>
          <w:rFonts w:eastAsia="宋体"/>
          <w:color w:val="0000FA"/>
          <w:shd w:val="clear" w:color="auto" w:fill="FFFFFF"/>
        </w:rPr>
        <w:t xml:space="preserve">etrograde </w:t>
      </w:r>
      <w:r w:rsidRPr="0058715C">
        <w:rPr>
          <w:rFonts w:eastAsia="宋体"/>
          <w:color w:val="0000FA"/>
          <w:shd w:val="clear" w:color="auto" w:fill="D9D9D9"/>
        </w:rPr>
        <w:t>m</w:t>
      </w:r>
      <w:r w:rsidRPr="0058715C">
        <w:rPr>
          <w:rFonts w:eastAsia="宋体"/>
          <w:color w:val="0000FA"/>
          <w:shd w:val="clear" w:color="auto" w:fill="FFFFFF"/>
        </w:rPr>
        <w:t xml:space="preserve">etamorphism of </w:t>
      </w:r>
      <w:r w:rsidRPr="0058715C">
        <w:rPr>
          <w:rFonts w:eastAsia="宋体"/>
          <w:color w:val="0000FA"/>
          <w:shd w:val="clear" w:color="auto" w:fill="D9D9D9"/>
        </w:rPr>
        <w:t>g</w:t>
      </w:r>
      <w:r w:rsidRPr="0058715C">
        <w:rPr>
          <w:rFonts w:eastAsia="宋体"/>
          <w:color w:val="0000FA"/>
          <w:shd w:val="clear" w:color="auto" w:fill="FFFFFF"/>
        </w:rPr>
        <w:t xml:space="preserve">neisses, </w:t>
      </w:r>
      <w:r w:rsidRPr="0058715C">
        <w:rPr>
          <w:rFonts w:eastAsia="宋体"/>
          <w:color w:val="0000FA"/>
          <w:shd w:val="clear" w:color="auto" w:fill="D9D9D9"/>
        </w:rPr>
        <w:t>s</w:t>
      </w:r>
      <w:r w:rsidRPr="0058715C">
        <w:rPr>
          <w:rFonts w:eastAsia="宋体"/>
          <w:color w:val="0000FA"/>
          <w:shd w:val="clear" w:color="auto" w:fill="FFFFFF"/>
        </w:rPr>
        <w:t>outh-</w:t>
      </w:r>
      <w:r w:rsidRPr="0058715C">
        <w:rPr>
          <w:rFonts w:eastAsia="宋体"/>
          <w:color w:val="0000FA"/>
          <w:shd w:val="clear" w:color="auto" w:fill="D9D9D9"/>
        </w:rPr>
        <w:t>w</w:t>
      </w:r>
      <w:r w:rsidRPr="0058715C">
        <w:rPr>
          <w:rFonts w:eastAsia="宋体"/>
          <w:color w:val="0000FA"/>
          <w:shd w:val="clear" w:color="auto" w:fill="FFFFFF"/>
        </w:rPr>
        <w:t xml:space="preserve">estern Sulu </w:t>
      </w:r>
      <w:r w:rsidRPr="0058715C">
        <w:rPr>
          <w:rFonts w:eastAsia="宋体"/>
          <w:color w:val="0000FA"/>
          <w:shd w:val="clear" w:color="auto" w:fill="D9D9D9"/>
        </w:rPr>
        <w:t>t</w:t>
      </w:r>
      <w:r w:rsidRPr="0058715C">
        <w:rPr>
          <w:rFonts w:eastAsia="宋体"/>
          <w:color w:val="0000FA"/>
          <w:shd w:val="clear" w:color="auto" w:fill="FFFFFF"/>
        </w:rPr>
        <w:t>errane, Eastern China[J]. Journal of Metamorphic Geology, 2004, 22(4): 315-326.</w:t>
      </w:r>
      <w:hyperlink r:id="rId114" w:tooltip="自助复核" w:history="1"/>
    </w:p>
    <w:p w14:paraId="58FBF88C" w14:textId="1F021706"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[120] DENG T, HU X M, CHEW D, et al. Sedimentological </w:t>
      </w:r>
      <w:r w:rsidRPr="0058715C">
        <w:rPr>
          <w:rFonts w:eastAsia="宋体"/>
          <w:color w:val="0000FA"/>
          <w:shd w:val="clear" w:color="auto" w:fill="D9D9D9"/>
        </w:rPr>
        <w:t>e</w:t>
      </w:r>
      <w:r w:rsidRPr="0058715C">
        <w:rPr>
          <w:rFonts w:eastAsia="宋体"/>
          <w:color w:val="0000FA"/>
          <w:shd w:val="clear" w:color="auto" w:fill="FFFFFF"/>
        </w:rPr>
        <w:t xml:space="preserve">vidence for </w:t>
      </w:r>
      <w:r w:rsidRPr="0058715C">
        <w:rPr>
          <w:rFonts w:eastAsia="宋体"/>
          <w:color w:val="0000FA"/>
          <w:shd w:val="clear" w:color="auto" w:fill="D9D9D9"/>
        </w:rPr>
        <w:t>p</w:t>
      </w:r>
      <w:r w:rsidRPr="0058715C">
        <w:rPr>
          <w:rFonts w:eastAsia="宋体"/>
          <w:color w:val="0000FA"/>
          <w:shd w:val="clear" w:color="auto" w:fill="FFFFFF"/>
        </w:rPr>
        <w:t>re-</w:t>
      </w:r>
      <w:r w:rsidRPr="0058715C">
        <w:rPr>
          <w:rFonts w:eastAsia="宋体"/>
          <w:color w:val="0000FA"/>
          <w:shd w:val="clear" w:color="auto" w:fill="D9D9D9"/>
        </w:rPr>
        <w:t>e</w:t>
      </w:r>
      <w:r w:rsidRPr="0058715C">
        <w:rPr>
          <w:rFonts w:eastAsia="宋体"/>
          <w:color w:val="0000FA"/>
          <w:shd w:val="clear" w:color="auto" w:fill="FFFFFF"/>
        </w:rPr>
        <w:t xml:space="preserve">arly Permian </w:t>
      </w:r>
      <w:r w:rsidRPr="0058715C">
        <w:rPr>
          <w:rFonts w:eastAsia="宋体"/>
          <w:color w:val="0000FA"/>
          <w:shd w:val="clear" w:color="auto" w:fill="D9D9D9"/>
        </w:rPr>
        <w:t>c</w:t>
      </w:r>
      <w:r w:rsidRPr="0058715C">
        <w:rPr>
          <w:rFonts w:eastAsia="宋体"/>
          <w:color w:val="0000FA"/>
          <w:shd w:val="clear" w:color="auto" w:fill="FFFFFF"/>
        </w:rPr>
        <w:t xml:space="preserve">ontinental </w:t>
      </w:r>
      <w:r w:rsidRPr="0058715C">
        <w:rPr>
          <w:rFonts w:eastAsia="宋体"/>
          <w:color w:val="0000FA"/>
          <w:shd w:val="clear" w:color="auto" w:fill="D9D9D9"/>
        </w:rPr>
        <w:t>s</w:t>
      </w:r>
      <w:r w:rsidRPr="0058715C">
        <w:rPr>
          <w:rFonts w:eastAsia="宋体"/>
          <w:color w:val="0000FA"/>
          <w:shd w:val="clear" w:color="auto" w:fill="FFFFFF"/>
        </w:rPr>
        <w:t xml:space="preserve">ubduction in the Dabie Orogen, </w:t>
      </w:r>
      <w:r w:rsidRPr="0058715C">
        <w:rPr>
          <w:rFonts w:eastAsia="宋体"/>
          <w:color w:val="0000FA"/>
          <w:shd w:val="clear" w:color="auto" w:fill="D9D9D9"/>
        </w:rPr>
        <w:t>c</w:t>
      </w:r>
      <w:r w:rsidRPr="0058715C">
        <w:rPr>
          <w:rFonts w:eastAsia="宋体"/>
          <w:color w:val="0000FA"/>
          <w:shd w:val="clear" w:color="auto" w:fill="FFFFFF"/>
        </w:rPr>
        <w:t>entral-</w:t>
      </w:r>
      <w:r w:rsidRPr="0058715C">
        <w:rPr>
          <w:rFonts w:eastAsia="宋体"/>
          <w:color w:val="0000FA"/>
          <w:shd w:val="clear" w:color="auto" w:fill="D9D9D9"/>
        </w:rPr>
        <w:t>e</w:t>
      </w:r>
      <w:r w:rsidRPr="0058715C">
        <w:rPr>
          <w:rFonts w:eastAsia="宋体"/>
          <w:color w:val="0000FA"/>
          <w:shd w:val="clear" w:color="auto" w:fill="FFFFFF"/>
        </w:rPr>
        <w:t>ast China[J]. Tectonics, 2024, 43: e2023TC007839.</w:t>
      </w:r>
      <w:hyperlink r:id="rId115" w:tooltip="自助复核" w:history="1"/>
    </w:p>
    <w:p w14:paraId="72139937" w14:textId="18941DE7"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[121] ZHAO L, TANG H, MITCHELL R N, et al. The </w:t>
      </w:r>
      <w:r w:rsidRPr="0058715C">
        <w:rPr>
          <w:rFonts w:eastAsia="宋体"/>
          <w:color w:val="0000FA"/>
          <w:shd w:val="clear" w:color="auto" w:fill="D9D9D9"/>
        </w:rPr>
        <w:t>j</w:t>
      </w:r>
      <w:r w:rsidRPr="0058715C">
        <w:rPr>
          <w:rFonts w:eastAsia="宋体"/>
          <w:color w:val="0000FA"/>
          <w:shd w:val="clear" w:color="auto" w:fill="FFFFFF"/>
        </w:rPr>
        <w:t xml:space="preserve">oining of </w:t>
      </w:r>
      <w:r w:rsidRPr="0058715C">
        <w:rPr>
          <w:rFonts w:eastAsia="宋体"/>
          <w:color w:val="0000FA"/>
          <w:shd w:val="clear" w:color="auto" w:fill="D9D9D9"/>
        </w:rPr>
        <w:t>n</w:t>
      </w:r>
      <w:r w:rsidRPr="0058715C">
        <w:rPr>
          <w:rFonts w:eastAsia="宋体"/>
          <w:color w:val="0000FA"/>
          <w:shd w:val="clear" w:color="auto" w:fill="FFFFFF"/>
        </w:rPr>
        <w:t xml:space="preserve">orth and South China </w:t>
      </w:r>
      <w:r w:rsidRPr="0058715C">
        <w:rPr>
          <w:rFonts w:eastAsia="宋体"/>
          <w:color w:val="0000FA"/>
          <w:shd w:val="clear" w:color="auto" w:fill="D9D9D9"/>
        </w:rPr>
        <w:t>d</w:t>
      </w:r>
      <w:r w:rsidRPr="0058715C">
        <w:rPr>
          <w:rFonts w:eastAsia="宋体"/>
          <w:color w:val="0000FA"/>
          <w:shd w:val="clear" w:color="auto" w:fill="FFFFFF"/>
        </w:rPr>
        <w:t xml:space="preserve">uring the Permian: </w:t>
      </w:r>
      <w:r w:rsidRPr="0058715C">
        <w:rPr>
          <w:rFonts w:eastAsia="宋体"/>
          <w:color w:val="0000FA"/>
          <w:shd w:val="clear" w:color="auto" w:fill="D9D9D9"/>
        </w:rPr>
        <w:t>c</w:t>
      </w:r>
      <w:r w:rsidRPr="0058715C">
        <w:rPr>
          <w:rFonts w:eastAsia="宋体"/>
          <w:color w:val="0000FA"/>
          <w:shd w:val="clear" w:color="auto" w:fill="FFFFFF"/>
        </w:rPr>
        <w:t xml:space="preserve">oherent </w:t>
      </w:r>
      <w:r w:rsidRPr="0058715C">
        <w:rPr>
          <w:rFonts w:eastAsia="宋体"/>
          <w:color w:val="0000FA"/>
          <w:shd w:val="clear" w:color="auto" w:fill="D9D9D9"/>
        </w:rPr>
        <w:t>m</w:t>
      </w:r>
      <w:r w:rsidRPr="0058715C">
        <w:rPr>
          <w:rFonts w:eastAsia="宋体"/>
          <w:color w:val="0000FA"/>
          <w:shd w:val="clear" w:color="auto" w:fill="FFFFFF"/>
        </w:rPr>
        <w:t xml:space="preserve">etamorphic </w:t>
      </w:r>
      <w:r w:rsidRPr="0058715C">
        <w:rPr>
          <w:rFonts w:eastAsia="宋体"/>
          <w:color w:val="0000FA"/>
          <w:shd w:val="clear" w:color="auto" w:fill="D9D9D9"/>
        </w:rPr>
        <w:t>e</w:t>
      </w:r>
      <w:r w:rsidRPr="0058715C">
        <w:rPr>
          <w:rFonts w:eastAsia="宋体"/>
          <w:color w:val="0000FA"/>
          <w:shd w:val="clear" w:color="auto" w:fill="FFFFFF"/>
        </w:rPr>
        <w:t xml:space="preserve">vidence </w:t>
      </w:r>
      <w:r w:rsidRPr="0058715C">
        <w:rPr>
          <w:rFonts w:eastAsia="宋体"/>
          <w:color w:val="0000FA"/>
          <w:shd w:val="clear" w:color="auto" w:fill="D9D9D9"/>
        </w:rPr>
        <w:t>f</w:t>
      </w:r>
      <w:r w:rsidRPr="0058715C">
        <w:rPr>
          <w:rFonts w:eastAsia="宋体"/>
          <w:color w:val="0000FA"/>
          <w:shd w:val="clear" w:color="auto" w:fill="FFFFFF"/>
        </w:rPr>
        <w:t xml:space="preserve">rom </w:t>
      </w:r>
      <w:r w:rsidRPr="0058715C">
        <w:rPr>
          <w:rFonts w:eastAsia="宋体"/>
          <w:color w:val="0000FA"/>
          <w:shd w:val="clear" w:color="auto" w:fill="D9D9D9"/>
        </w:rPr>
        <w:t>e</w:t>
      </w:r>
      <w:r w:rsidRPr="0058715C">
        <w:rPr>
          <w:rFonts w:eastAsia="宋体"/>
          <w:color w:val="0000FA"/>
          <w:shd w:val="clear" w:color="auto" w:fill="FFFFFF"/>
        </w:rPr>
        <w:t xml:space="preserve">ast Asia </w:t>
      </w:r>
      <w:r w:rsidRPr="0058715C">
        <w:rPr>
          <w:rFonts w:eastAsia="宋体"/>
          <w:color w:val="0000FA"/>
          <w:shd w:val="clear" w:color="auto" w:fill="D9D9D9"/>
        </w:rPr>
        <w:t>o</w:t>
      </w:r>
      <w:r w:rsidRPr="0058715C">
        <w:rPr>
          <w:rFonts w:eastAsia="宋体"/>
          <w:color w:val="0000FA"/>
          <w:shd w:val="clear" w:color="auto" w:fill="FFFFFF"/>
        </w:rPr>
        <w:t>rogenesis[J]. Tectonics, 2023, 42(8): e2023TC007916.</w:t>
      </w:r>
      <w:hyperlink r:id="rId116" w:tooltip="自助复核" w:history="1"/>
    </w:p>
    <w:p w14:paraId="45BFAD35" w14:textId="297A8E2E" w:rsidR="00B804E8" w:rsidRPr="00B804E8" w:rsidRDefault="00654D5F" w:rsidP="008868EF">
      <w:pPr>
        <w:pStyle w:val="EndNoteBibliography"/>
        <w:spacing w:after="0"/>
        <w:rPr>
          <w:rFonts w:eastAsia="宋体"/>
          <w:color w:val="000000"/>
        </w:rPr>
      </w:pPr>
      <w:bookmarkStart w:id="3589" w:name="参考文献内容_244"/>
      <w:r w:rsidRPr="0058715C">
        <w:rPr>
          <w:rFonts w:eastAsia="宋体" w:hint="eastAsia"/>
          <w:color w:val="000000"/>
          <w:highlight w:val="white"/>
        </w:rPr>
        <w:t xml:space="preserve">[122] </w:t>
      </w:r>
      <w:r w:rsidRPr="0058715C">
        <w:rPr>
          <w:rFonts w:eastAsia="宋体" w:hint="eastAsia"/>
          <w:color w:val="000000"/>
          <w:highlight w:val="white"/>
        </w:rPr>
        <w:t>朱日祥</w:t>
      </w:r>
      <w:r w:rsidRPr="0058715C">
        <w:rPr>
          <w:rFonts w:eastAsia="宋体" w:hint="eastAsia"/>
          <w:color w:val="000000"/>
          <w:highlight w:val="white"/>
        </w:rPr>
        <w:t xml:space="preserve">. </w:t>
      </w:r>
      <w:r w:rsidRPr="0058715C">
        <w:rPr>
          <w:rFonts w:eastAsia="宋体" w:hint="eastAsia"/>
          <w:color w:val="000000"/>
          <w:highlight w:val="white"/>
        </w:rPr>
        <w:t>华北克拉通破坏</w:t>
      </w:r>
      <w:r w:rsidRPr="0058715C">
        <w:rPr>
          <w:rFonts w:eastAsia="宋体" w:hint="eastAsia"/>
          <w:color w:val="000000"/>
          <w:highlight w:val="white"/>
        </w:rPr>
        <w:t>[</w:t>
      </w:r>
      <w:commentRangeStart w:id="3590"/>
      <w:commentRangeStart w:id="3591"/>
      <w:del w:id="3592" w:author="1001210222 Choi" w:date="2025-12-09T14:12:00Z" w16du:dateUtc="2025-12-09T06:12:00Z">
        <w:r w:rsidRPr="0058715C" w:rsidDel="00435E72">
          <w:rPr>
            <w:rFonts w:eastAsia="宋体" w:hint="eastAsia"/>
            <w:color w:val="000000"/>
            <w:highlight w:val="white"/>
          </w:rPr>
          <w:delText>B</w:delText>
        </w:r>
        <w:commentRangeEnd w:id="3590"/>
        <w:r w:rsidR="003F491D" w:rsidDel="00435E72">
          <w:rPr>
            <w:rStyle w:val="afa"/>
            <w:rFonts w:asciiTheme="minorHAnsi" w:eastAsiaTheme="minorEastAsia" w:hAnsiTheme="minorHAnsi" w:cstheme="minorBidi"/>
            <w:noProof w:val="0"/>
            <w:kern w:val="2"/>
            <w14:ligatures w14:val="standardContextual"/>
          </w:rPr>
          <w:commentReference w:id="3590"/>
        </w:r>
      </w:del>
      <w:commentRangeEnd w:id="3591"/>
      <w:r w:rsidR="001A06E8">
        <w:rPr>
          <w:rStyle w:val="afa"/>
          <w:rFonts w:asciiTheme="minorHAnsi" w:eastAsiaTheme="minorEastAsia" w:hAnsiTheme="minorHAnsi" w:cstheme="minorBidi"/>
          <w:noProof w:val="0"/>
          <w:kern w:val="2"/>
          <w14:ligatures w14:val="standardContextual"/>
        </w:rPr>
        <w:commentReference w:id="3591"/>
      </w:r>
      <w:ins w:id="3593" w:author="1001210222 Choi" w:date="2025-12-09T14:12:00Z" w16du:dateUtc="2025-12-09T06:12:00Z">
        <w:r w:rsidR="00435E72">
          <w:rPr>
            <w:rFonts w:eastAsia="宋体" w:hint="eastAsia"/>
            <w:color w:val="000000"/>
            <w:highlight w:val="white"/>
          </w:rPr>
          <w:t>M</w:t>
        </w:r>
      </w:ins>
      <w:r w:rsidRPr="0058715C">
        <w:rPr>
          <w:rFonts w:eastAsia="宋体" w:hint="eastAsia"/>
          <w:color w:val="000000"/>
          <w:highlight w:val="white"/>
        </w:rPr>
        <w:t xml:space="preserve">]. </w:t>
      </w:r>
      <w:r w:rsidRPr="0058715C">
        <w:rPr>
          <w:rFonts w:eastAsia="宋体" w:hint="eastAsia"/>
          <w:color w:val="000000"/>
          <w:highlight w:val="white"/>
        </w:rPr>
        <w:t>北京</w:t>
      </w:r>
      <w:r w:rsidRPr="0058715C">
        <w:rPr>
          <w:rFonts w:eastAsia="宋体" w:hint="eastAsia"/>
          <w:color w:val="000000"/>
          <w:highlight w:val="white"/>
        </w:rPr>
        <w:t xml:space="preserve">: </w:t>
      </w:r>
      <w:r w:rsidRPr="0058715C">
        <w:rPr>
          <w:rFonts w:eastAsia="宋体" w:hint="eastAsia"/>
          <w:color w:val="000000"/>
          <w:highlight w:val="white"/>
        </w:rPr>
        <w:t>科学出版社</w:t>
      </w:r>
      <w:r w:rsidRPr="0058715C">
        <w:rPr>
          <w:rFonts w:eastAsia="宋体" w:hint="eastAsia"/>
          <w:color w:val="000000"/>
          <w:highlight w:val="white"/>
        </w:rPr>
        <w:t>, 2020.</w:t>
      </w:r>
      <w:bookmarkEnd w:id="3589"/>
    </w:p>
    <w:p w14:paraId="53F68107" w14:textId="4189D2A8"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[123] HARA H, CHAROENTITIRAT T, TOKIWA T, et al. Record of the Indosinian Orogeny from </w:t>
      </w:r>
      <w:r w:rsidRPr="0058715C">
        <w:rPr>
          <w:rFonts w:eastAsia="宋体"/>
          <w:color w:val="0000FA"/>
          <w:shd w:val="clear" w:color="auto" w:fill="D9D9D9"/>
        </w:rPr>
        <w:t>c</w:t>
      </w:r>
      <w:r w:rsidRPr="0058715C">
        <w:rPr>
          <w:rFonts w:eastAsia="宋体"/>
          <w:color w:val="0000FA"/>
          <w:shd w:val="clear" w:color="auto" w:fill="FFFFFF"/>
        </w:rPr>
        <w:t xml:space="preserve">onglomerates and </w:t>
      </w:r>
      <w:r w:rsidRPr="0058715C">
        <w:rPr>
          <w:rFonts w:eastAsia="宋体"/>
          <w:color w:val="0000FA"/>
          <w:shd w:val="clear" w:color="auto" w:fill="D9D9D9"/>
        </w:rPr>
        <w:t>d</w:t>
      </w:r>
      <w:r w:rsidRPr="0058715C">
        <w:rPr>
          <w:rFonts w:eastAsia="宋体"/>
          <w:color w:val="0000FA"/>
          <w:shd w:val="clear" w:color="auto" w:fill="FFFFFF"/>
        </w:rPr>
        <w:t xml:space="preserve">etrital </w:t>
      </w:r>
      <w:r w:rsidRPr="0058715C">
        <w:rPr>
          <w:rFonts w:eastAsia="宋体"/>
          <w:color w:val="0000FA"/>
          <w:shd w:val="clear" w:color="auto" w:fill="D9D9D9"/>
        </w:rPr>
        <w:t>z</w:t>
      </w:r>
      <w:r w:rsidRPr="0058715C">
        <w:rPr>
          <w:rFonts w:eastAsia="宋体"/>
          <w:color w:val="0000FA"/>
          <w:shd w:val="clear" w:color="auto" w:fill="FFFFFF"/>
        </w:rPr>
        <w:t>ircon U</w:t>
      </w:r>
      <w:r w:rsidRPr="00B804E8">
        <w:rPr>
          <w:rFonts w:eastAsia="宋体"/>
          <w:color w:val="0000FA"/>
          <w:shd w:val="clear" w:color="auto" w:fill="FFCCFF"/>
        </w:rPr>
        <w:t>–</w:t>
      </w:r>
      <w:r w:rsidRPr="0058715C">
        <w:rPr>
          <w:rFonts w:eastAsia="宋体"/>
          <w:color w:val="0000FA"/>
          <w:shd w:val="clear" w:color="auto" w:fill="FFFFFF"/>
        </w:rPr>
        <w:t xml:space="preserve">Pb </w:t>
      </w:r>
      <w:r w:rsidRPr="0058715C">
        <w:rPr>
          <w:rFonts w:eastAsia="宋体"/>
          <w:color w:val="0000FA"/>
          <w:shd w:val="clear" w:color="auto" w:fill="D9D9D9"/>
        </w:rPr>
        <w:t>a</w:t>
      </w:r>
      <w:r w:rsidRPr="0058715C">
        <w:rPr>
          <w:rFonts w:eastAsia="宋体"/>
          <w:color w:val="0000FA"/>
          <w:shd w:val="clear" w:color="auto" w:fill="FFFFFF"/>
        </w:rPr>
        <w:t xml:space="preserve">ges of the </w:t>
      </w:r>
      <w:r w:rsidRPr="0058715C">
        <w:rPr>
          <w:rFonts w:eastAsia="宋体"/>
          <w:color w:val="0000FA"/>
          <w:shd w:val="clear" w:color="auto" w:fill="D9D9D9"/>
        </w:rPr>
        <w:t>w</w:t>
      </w:r>
      <w:r w:rsidRPr="0058715C">
        <w:rPr>
          <w:rFonts w:eastAsia="宋体"/>
          <w:color w:val="0000FA"/>
          <w:shd w:val="clear" w:color="auto" w:fill="FFFFFF"/>
        </w:rPr>
        <w:t xml:space="preserve">estern Indochina Block, </w:t>
      </w:r>
      <w:r w:rsidRPr="0058715C">
        <w:rPr>
          <w:rFonts w:eastAsia="宋体"/>
          <w:color w:val="0000FA"/>
          <w:shd w:val="clear" w:color="auto" w:fill="D9D9D9"/>
        </w:rPr>
        <w:t>c</w:t>
      </w:r>
      <w:r w:rsidRPr="0058715C">
        <w:rPr>
          <w:rFonts w:eastAsia="宋体"/>
          <w:color w:val="0000FA"/>
          <w:shd w:val="clear" w:color="auto" w:fill="FFFFFF"/>
        </w:rPr>
        <w:t xml:space="preserve">entral Thailand[J]. Gondwana Research, 2024, </w:t>
      </w:r>
      <w:r w:rsidRPr="0058715C">
        <w:rPr>
          <w:rFonts w:eastAsia="宋体"/>
          <w:color w:val="0000FA"/>
          <w:shd w:val="clear" w:color="auto" w:fill="FFCCFF"/>
        </w:rPr>
        <w:t>128: 368</w:t>
      </w:r>
      <w:r w:rsidRPr="0058715C">
        <w:rPr>
          <w:rFonts w:eastAsia="宋体"/>
          <w:color w:val="0000FA"/>
          <w:shd w:val="clear" w:color="auto" w:fill="FFFFFF"/>
        </w:rPr>
        <w:t>-389.</w:t>
      </w:r>
      <w:hyperlink r:id="rId117" w:tooltip="自助复核" w:history="1"/>
    </w:p>
    <w:p w14:paraId="17A05538" w14:textId="21F35EE2"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[124] GOLDFARB R J, MAO J</w:t>
      </w:r>
      <w:del w:id="3594" w:author="1001210222 Choi" w:date="2025-12-09T14:59:00Z" w16du:dateUtc="2025-12-09T06:59:00Z">
        <w:r w:rsidRPr="0058715C" w:rsidDel="000503D5">
          <w:rPr>
            <w:rFonts w:eastAsia="宋体"/>
            <w:color w:val="0000FA"/>
            <w:shd w:val="clear" w:color="auto" w:fill="FFCCFF"/>
          </w:rPr>
          <w:delText>-</w:delText>
        </w:r>
      </w:del>
      <w:ins w:id="3595" w:author="1001210222 Choi" w:date="2025-12-09T14:59:00Z" w16du:dateUtc="2025-12-09T06:59:00Z">
        <w:r w:rsidR="000503D5">
          <w:rPr>
            <w:rFonts w:eastAsia="宋体" w:hint="eastAsia"/>
            <w:color w:val="0000FA"/>
            <w:shd w:val="clear" w:color="auto" w:fill="FFCCFF"/>
          </w:rPr>
          <w:t xml:space="preserve"> </w:t>
        </w:r>
      </w:ins>
      <w:r w:rsidRPr="0058715C">
        <w:rPr>
          <w:rFonts w:eastAsia="宋体"/>
          <w:color w:val="0000FA"/>
          <w:shd w:val="clear" w:color="auto" w:fill="FFFFFF"/>
        </w:rPr>
        <w:t>W, QIU K</w:t>
      </w:r>
      <w:del w:id="3596" w:author="1001210222 Choi" w:date="2025-12-09T14:59:00Z" w16du:dateUtc="2025-12-09T06:59:00Z">
        <w:r w:rsidRPr="0058715C" w:rsidDel="000503D5">
          <w:rPr>
            <w:rFonts w:eastAsia="宋体"/>
            <w:color w:val="0000FA"/>
            <w:shd w:val="clear" w:color="auto" w:fill="FFCCFF"/>
          </w:rPr>
          <w:delText>-</w:delText>
        </w:r>
      </w:del>
      <w:ins w:id="3597" w:author="1001210222 Choi" w:date="2025-12-09T14:59:00Z" w16du:dateUtc="2025-12-09T06:59: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F, et al. The </w:t>
      </w:r>
      <w:r w:rsidRPr="0058715C">
        <w:rPr>
          <w:rFonts w:eastAsia="宋体"/>
          <w:color w:val="0000FA"/>
          <w:shd w:val="clear" w:color="auto" w:fill="D9D9D9"/>
        </w:rPr>
        <w:t>g</w:t>
      </w:r>
      <w:r w:rsidRPr="0058715C">
        <w:rPr>
          <w:rFonts w:eastAsia="宋体"/>
          <w:color w:val="0000FA"/>
          <w:shd w:val="clear" w:color="auto" w:fill="FFFFFF"/>
        </w:rPr>
        <w:t xml:space="preserve">reat Yanshanian </w:t>
      </w:r>
      <w:r w:rsidRPr="0058715C">
        <w:rPr>
          <w:rFonts w:eastAsia="宋体"/>
          <w:color w:val="0000FA"/>
          <w:shd w:val="clear" w:color="auto" w:fill="D9D9D9"/>
        </w:rPr>
        <w:t>m</w:t>
      </w:r>
      <w:r w:rsidRPr="0058715C">
        <w:rPr>
          <w:rFonts w:eastAsia="宋体"/>
          <w:color w:val="0000FA"/>
          <w:shd w:val="clear" w:color="auto" w:fill="FFFFFF"/>
        </w:rPr>
        <w:t xml:space="preserve">etallogenic </w:t>
      </w:r>
      <w:r w:rsidRPr="0058715C">
        <w:rPr>
          <w:rFonts w:eastAsia="宋体"/>
          <w:color w:val="0000FA"/>
          <w:shd w:val="clear" w:color="auto" w:fill="D9D9D9"/>
        </w:rPr>
        <w:t>e</w:t>
      </w:r>
      <w:r w:rsidRPr="0058715C">
        <w:rPr>
          <w:rFonts w:eastAsia="宋体"/>
          <w:color w:val="0000FA"/>
          <w:shd w:val="clear" w:color="auto" w:fill="FFFFFF"/>
        </w:rPr>
        <w:t xml:space="preserve">vent of </w:t>
      </w:r>
      <w:r w:rsidRPr="0058715C">
        <w:rPr>
          <w:rFonts w:eastAsia="宋体"/>
          <w:color w:val="0000FA"/>
          <w:shd w:val="clear" w:color="auto" w:fill="D9D9D9"/>
        </w:rPr>
        <w:t>e</w:t>
      </w:r>
      <w:r w:rsidRPr="0058715C">
        <w:rPr>
          <w:rFonts w:eastAsia="宋体"/>
          <w:color w:val="0000FA"/>
          <w:shd w:val="clear" w:color="auto" w:fill="FFFFFF"/>
        </w:rPr>
        <w:t xml:space="preserve">astern Asia: Consequences </w:t>
      </w:r>
      <w:r w:rsidRPr="0058715C">
        <w:rPr>
          <w:rFonts w:eastAsia="宋体"/>
          <w:color w:val="0000FA"/>
          <w:shd w:val="clear" w:color="auto" w:fill="D9D9D9"/>
        </w:rPr>
        <w:t>f</w:t>
      </w:r>
      <w:r w:rsidRPr="0058715C">
        <w:rPr>
          <w:rFonts w:eastAsia="宋体"/>
          <w:color w:val="0000FA"/>
          <w:shd w:val="clear" w:color="auto" w:fill="FFFFFF"/>
        </w:rPr>
        <w:t xml:space="preserve">rom </w:t>
      </w:r>
      <w:r w:rsidRPr="0058715C">
        <w:rPr>
          <w:rFonts w:eastAsia="宋体"/>
          <w:color w:val="0000FA"/>
          <w:shd w:val="clear" w:color="auto" w:fill="D9D9D9"/>
        </w:rPr>
        <w:t>o</w:t>
      </w:r>
      <w:r w:rsidRPr="0058715C">
        <w:rPr>
          <w:rFonts w:eastAsia="宋体"/>
          <w:color w:val="0000FA"/>
          <w:shd w:val="clear" w:color="auto" w:fill="FFFFFF"/>
        </w:rPr>
        <w:t xml:space="preserve">ne </w:t>
      </w:r>
      <w:r w:rsidRPr="0058715C">
        <w:rPr>
          <w:rFonts w:eastAsia="宋体"/>
          <w:color w:val="0000FA"/>
          <w:shd w:val="clear" w:color="auto" w:fill="D9D9D9"/>
        </w:rPr>
        <w:t>h</w:t>
      </w:r>
      <w:r w:rsidRPr="0058715C">
        <w:rPr>
          <w:rFonts w:eastAsia="宋体"/>
          <w:color w:val="0000FA"/>
          <w:shd w:val="clear" w:color="auto" w:fill="FFFFFF"/>
        </w:rPr>
        <w:t xml:space="preserve">undred </w:t>
      </w:r>
      <w:r w:rsidRPr="0058715C">
        <w:rPr>
          <w:rFonts w:eastAsia="宋体"/>
          <w:color w:val="0000FA"/>
          <w:shd w:val="clear" w:color="auto" w:fill="D9D9D9"/>
        </w:rPr>
        <w:t>m</w:t>
      </w:r>
      <w:r w:rsidRPr="0058715C">
        <w:rPr>
          <w:rFonts w:eastAsia="宋体"/>
          <w:color w:val="0000FA"/>
          <w:shd w:val="clear" w:color="auto" w:fill="FFFFFF"/>
        </w:rPr>
        <w:t xml:space="preserve">illion </w:t>
      </w:r>
      <w:r w:rsidRPr="0058715C">
        <w:rPr>
          <w:rFonts w:eastAsia="宋体"/>
          <w:color w:val="0000FA"/>
          <w:shd w:val="clear" w:color="auto" w:fill="D9D9D9"/>
        </w:rPr>
        <w:t>y</w:t>
      </w:r>
      <w:r w:rsidRPr="0058715C">
        <w:rPr>
          <w:rFonts w:eastAsia="宋体"/>
          <w:color w:val="0000FA"/>
          <w:shd w:val="clear" w:color="auto" w:fill="FFFFFF"/>
        </w:rPr>
        <w:t xml:space="preserve">ears of </w:t>
      </w:r>
      <w:r w:rsidRPr="0058715C">
        <w:rPr>
          <w:rFonts w:eastAsia="宋体"/>
          <w:color w:val="0000FA"/>
          <w:shd w:val="clear" w:color="auto" w:fill="D9D9D9"/>
        </w:rPr>
        <w:t>p</w:t>
      </w:r>
      <w:r w:rsidRPr="0058715C">
        <w:rPr>
          <w:rFonts w:eastAsia="宋体"/>
          <w:color w:val="0000FA"/>
          <w:shd w:val="clear" w:color="auto" w:fill="FFFFFF"/>
        </w:rPr>
        <w:t xml:space="preserve">late </w:t>
      </w:r>
      <w:r w:rsidRPr="0058715C">
        <w:rPr>
          <w:rFonts w:eastAsia="宋体"/>
          <w:color w:val="0000FA"/>
          <w:shd w:val="clear" w:color="auto" w:fill="D9D9D9"/>
        </w:rPr>
        <w:t>m</w:t>
      </w:r>
      <w:r w:rsidRPr="0058715C">
        <w:rPr>
          <w:rFonts w:eastAsia="宋体"/>
          <w:color w:val="0000FA"/>
          <w:shd w:val="clear" w:color="auto" w:fill="FFFFFF"/>
        </w:rPr>
        <w:t xml:space="preserve">argin </w:t>
      </w:r>
      <w:r w:rsidRPr="0058715C">
        <w:rPr>
          <w:rFonts w:eastAsia="宋体"/>
          <w:color w:val="0000FA"/>
          <w:shd w:val="clear" w:color="auto" w:fill="D9D9D9"/>
        </w:rPr>
        <w:t>g</w:t>
      </w:r>
      <w:r w:rsidRPr="0058715C">
        <w:rPr>
          <w:rFonts w:eastAsia="宋体"/>
          <w:color w:val="0000FA"/>
          <w:shd w:val="clear" w:color="auto" w:fill="FFFFFF"/>
        </w:rPr>
        <w:t xml:space="preserve">eodynamics[J]. Gondwana Research, 2021, </w:t>
      </w:r>
      <w:r w:rsidRPr="0058715C">
        <w:rPr>
          <w:rFonts w:eastAsia="宋体"/>
          <w:color w:val="0000FA"/>
          <w:shd w:val="clear" w:color="auto" w:fill="FFCCFF"/>
        </w:rPr>
        <w:t>100: 223</w:t>
      </w:r>
      <w:r w:rsidRPr="0058715C">
        <w:rPr>
          <w:rFonts w:eastAsia="宋体"/>
          <w:color w:val="0000FA"/>
          <w:shd w:val="clear" w:color="auto" w:fill="FFFFFF"/>
        </w:rPr>
        <w:t>-250.</w:t>
      </w:r>
      <w:hyperlink r:id="rId118" w:tooltip="自助复核" w:history="1"/>
    </w:p>
    <w:p w14:paraId="69876619" w14:textId="0715BC1F" w:rsidR="00B804E8" w:rsidRPr="00B804E8" w:rsidRDefault="00654D5F" w:rsidP="008868EF">
      <w:pPr>
        <w:pStyle w:val="EndNoteBibliography"/>
        <w:spacing w:after="0"/>
        <w:rPr>
          <w:rFonts w:eastAsia="宋体"/>
          <w:color w:val="000000"/>
        </w:rPr>
      </w:pPr>
      <w:bookmarkStart w:id="3598" w:name="参考文献内容_250"/>
      <w:r w:rsidRPr="0058715C">
        <w:rPr>
          <w:rFonts w:eastAsia="宋体" w:hint="eastAsia"/>
          <w:color w:val="000000"/>
          <w:highlight w:val="white"/>
        </w:rPr>
        <w:t xml:space="preserve">[125] </w:t>
      </w:r>
      <w:r w:rsidRPr="0058715C">
        <w:rPr>
          <w:rFonts w:eastAsia="宋体" w:hint="eastAsia"/>
          <w:color w:val="000000"/>
          <w:highlight w:val="white"/>
        </w:rPr>
        <w:t>陈宣华</w:t>
      </w:r>
      <w:r w:rsidRPr="0058715C">
        <w:rPr>
          <w:rFonts w:eastAsia="宋体" w:hint="eastAsia"/>
          <w:color w:val="000000"/>
          <w:highlight w:val="white"/>
        </w:rPr>
        <w:t xml:space="preserve">, </w:t>
      </w:r>
      <w:r w:rsidRPr="0058715C">
        <w:rPr>
          <w:rFonts w:eastAsia="宋体" w:hint="eastAsia"/>
          <w:color w:val="000000"/>
          <w:highlight w:val="white"/>
        </w:rPr>
        <w:t>王小凤</w:t>
      </w:r>
      <w:r w:rsidRPr="0058715C">
        <w:rPr>
          <w:rFonts w:eastAsia="宋体" w:hint="eastAsia"/>
          <w:color w:val="000000"/>
          <w:highlight w:val="white"/>
        </w:rPr>
        <w:t xml:space="preserve">, </w:t>
      </w:r>
      <w:r w:rsidRPr="0058715C">
        <w:rPr>
          <w:rFonts w:eastAsia="宋体" w:hint="eastAsia"/>
          <w:color w:val="000000"/>
          <w:highlight w:val="white"/>
        </w:rPr>
        <w:t>张青</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郯庐断裂带形成演化的年代学研究</w:t>
      </w:r>
      <w:r w:rsidRPr="0058715C">
        <w:rPr>
          <w:rFonts w:eastAsia="宋体" w:hint="eastAsia"/>
          <w:color w:val="000000"/>
          <w:highlight w:val="white"/>
        </w:rPr>
        <w:t xml:space="preserve">[J]. </w:t>
      </w:r>
      <w:r w:rsidRPr="0058715C">
        <w:rPr>
          <w:rFonts w:eastAsia="宋体" w:hint="eastAsia"/>
          <w:color w:val="000000"/>
          <w:highlight w:val="white"/>
        </w:rPr>
        <w:t>长春科技大学学报</w:t>
      </w:r>
      <w:r w:rsidRPr="0058715C">
        <w:rPr>
          <w:rFonts w:eastAsia="宋体" w:hint="eastAsia"/>
          <w:color w:val="000000"/>
          <w:highlight w:val="white"/>
        </w:rPr>
        <w:t>, 2000(3): 215-220.</w:t>
      </w:r>
      <w:bookmarkEnd w:id="3598"/>
    </w:p>
    <w:p w14:paraId="200D2A6A" w14:textId="7280E268"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[126] GORYACHEV N, FRIDOVSKY V. Overview of </w:t>
      </w:r>
      <w:r w:rsidRPr="0058715C">
        <w:rPr>
          <w:rFonts w:eastAsia="宋体"/>
          <w:color w:val="0000FA"/>
          <w:shd w:val="clear" w:color="auto" w:fill="D9D9D9"/>
        </w:rPr>
        <w:t>E</w:t>
      </w:r>
      <w:r w:rsidRPr="0058715C">
        <w:rPr>
          <w:rFonts w:eastAsia="宋体"/>
          <w:color w:val="0000FA"/>
          <w:shd w:val="clear" w:color="auto" w:fill="FFFFFF"/>
        </w:rPr>
        <w:t xml:space="preserve">arly </w:t>
      </w:r>
      <w:r w:rsidRPr="0058715C">
        <w:rPr>
          <w:rFonts w:eastAsia="宋体"/>
          <w:color w:val="0000FA"/>
          <w:shd w:val="clear" w:color="auto" w:fill="D9D9D9"/>
        </w:rPr>
        <w:t>C</w:t>
      </w:r>
      <w:r w:rsidRPr="0058715C">
        <w:rPr>
          <w:rFonts w:eastAsia="宋体"/>
          <w:color w:val="0000FA"/>
          <w:shd w:val="clear" w:color="auto" w:fill="FFFFFF"/>
        </w:rPr>
        <w:t>retaceous gold mineralization in the orogenic belt of the eastern margin of the Siberian craton: geological and genetic features[J]. Frontiers in Earth Science, 2024, 11: 1252729</w:t>
      </w:r>
      <w:r w:rsidRPr="0058715C">
        <w:rPr>
          <w:rFonts w:eastAsia="宋体"/>
          <w:color w:val="0000FA"/>
          <w:shd w:val="clear" w:color="auto" w:fill="FFCCFF"/>
        </w:rPr>
        <w:t>.</w:t>
      </w:r>
      <w:hyperlink r:id="rId119" w:tooltip="自助复核" w:history="1"/>
    </w:p>
    <w:p w14:paraId="710DF413" w14:textId="5754EB19"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[127] ZHAO L X, MA M X, QIAN Y, et al. Geochronology and </w:t>
      </w:r>
      <w:r w:rsidRPr="0058715C">
        <w:rPr>
          <w:rFonts w:eastAsia="宋体"/>
          <w:color w:val="0000FA"/>
          <w:shd w:val="clear" w:color="auto" w:fill="D9D9D9"/>
        </w:rPr>
        <w:t>g</w:t>
      </w:r>
      <w:r w:rsidRPr="0058715C">
        <w:rPr>
          <w:rFonts w:eastAsia="宋体"/>
          <w:color w:val="0000FA"/>
          <w:shd w:val="clear" w:color="auto" w:fill="FFFFFF"/>
        </w:rPr>
        <w:t xml:space="preserve">eochemistry of the </w:t>
      </w:r>
      <w:r w:rsidRPr="0058715C">
        <w:rPr>
          <w:rFonts w:eastAsia="宋体"/>
          <w:color w:val="0000FA"/>
          <w:shd w:val="clear" w:color="auto" w:fill="D9D9D9"/>
        </w:rPr>
        <w:t>p</w:t>
      </w:r>
      <w:r w:rsidRPr="0058715C">
        <w:rPr>
          <w:rFonts w:eastAsia="宋体"/>
          <w:color w:val="0000FA"/>
          <w:shd w:val="clear" w:color="auto" w:fill="FFFFFF"/>
        </w:rPr>
        <w:t xml:space="preserve">olyphase </w:t>
      </w:r>
      <w:r w:rsidRPr="0058715C">
        <w:rPr>
          <w:rFonts w:eastAsia="宋体"/>
          <w:color w:val="0000FA"/>
          <w:shd w:val="clear" w:color="auto" w:fill="D9D9D9"/>
        </w:rPr>
        <w:t>m</w:t>
      </w:r>
      <w:r w:rsidRPr="0058715C">
        <w:rPr>
          <w:rFonts w:eastAsia="宋体"/>
          <w:color w:val="0000FA"/>
          <w:shd w:val="clear" w:color="auto" w:fill="FFFFFF"/>
        </w:rPr>
        <w:t xml:space="preserve">afic </w:t>
      </w:r>
      <w:r w:rsidRPr="0058715C">
        <w:rPr>
          <w:rFonts w:eastAsia="宋体"/>
          <w:color w:val="0000FA"/>
          <w:shd w:val="clear" w:color="auto" w:fill="D9D9D9"/>
        </w:rPr>
        <w:t>r</w:t>
      </w:r>
      <w:r w:rsidRPr="0058715C">
        <w:rPr>
          <w:rFonts w:eastAsia="宋体"/>
          <w:color w:val="0000FA"/>
          <w:shd w:val="clear" w:color="auto" w:fill="FFFFFF"/>
        </w:rPr>
        <w:t xml:space="preserve">ocks in the North Liaohe Group, Jiao-Liao-Ji Belt, North China Craton: </w:t>
      </w:r>
      <w:r w:rsidRPr="0058715C">
        <w:rPr>
          <w:rFonts w:eastAsia="宋体"/>
          <w:color w:val="0000FA"/>
          <w:shd w:val="clear" w:color="auto" w:fill="D9D9D9"/>
        </w:rPr>
        <w:t>i</w:t>
      </w:r>
      <w:r w:rsidRPr="0058715C">
        <w:rPr>
          <w:rFonts w:eastAsia="宋体"/>
          <w:color w:val="0000FA"/>
          <w:shd w:val="clear" w:color="auto" w:fill="FFFFFF"/>
        </w:rPr>
        <w:t xml:space="preserve">mplications for </w:t>
      </w:r>
      <w:r w:rsidRPr="0058715C">
        <w:rPr>
          <w:rFonts w:eastAsia="宋体"/>
          <w:color w:val="0000FA"/>
          <w:shd w:val="clear" w:color="auto" w:fill="D9D9D9"/>
        </w:rPr>
        <w:t>p</w:t>
      </w:r>
      <w:r w:rsidRPr="0058715C">
        <w:rPr>
          <w:rFonts w:eastAsia="宋体"/>
          <w:color w:val="0000FA"/>
          <w:shd w:val="clear" w:color="auto" w:fill="FFFFFF"/>
        </w:rPr>
        <w:t xml:space="preserve">etrogenesis and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e</w:t>
      </w:r>
      <w:r w:rsidRPr="0058715C">
        <w:rPr>
          <w:rFonts w:eastAsia="宋体"/>
          <w:color w:val="0000FA"/>
          <w:shd w:val="clear" w:color="auto" w:fill="FFFFFF"/>
        </w:rPr>
        <w:t>volution[J]. Geosciences Journal, 2024, 28(4): 409-429.</w:t>
      </w:r>
      <w:hyperlink r:id="rId120" w:tooltip="自助复核" w:history="1"/>
    </w:p>
    <w:p w14:paraId="64F67F70" w14:textId="2BE78F45" w:rsidR="00B804E8" w:rsidRPr="00B804E8" w:rsidRDefault="00654D5F" w:rsidP="008868EF">
      <w:pPr>
        <w:pStyle w:val="EndNoteBibliography"/>
        <w:spacing w:after="0"/>
        <w:rPr>
          <w:rFonts w:eastAsia="宋体"/>
          <w:color w:val="000000"/>
        </w:rPr>
      </w:pPr>
      <w:bookmarkStart w:id="3599" w:name="参考文献内容_256"/>
      <w:r w:rsidRPr="0058715C">
        <w:rPr>
          <w:rFonts w:eastAsia="宋体" w:hint="eastAsia"/>
          <w:color w:val="000000"/>
          <w:highlight w:val="white"/>
        </w:rPr>
        <w:t xml:space="preserve">[128] </w:t>
      </w:r>
      <w:r w:rsidRPr="0058715C">
        <w:rPr>
          <w:rFonts w:eastAsia="宋体" w:hint="eastAsia"/>
          <w:color w:val="000000"/>
          <w:highlight w:val="white"/>
        </w:rPr>
        <w:t>张秋生</w:t>
      </w:r>
      <w:r w:rsidRPr="0058715C">
        <w:rPr>
          <w:rFonts w:eastAsia="宋体" w:hint="eastAsia"/>
          <w:color w:val="000000"/>
          <w:highlight w:val="white"/>
        </w:rPr>
        <w:t xml:space="preserve">. </w:t>
      </w:r>
      <w:r w:rsidRPr="0058715C">
        <w:rPr>
          <w:rFonts w:eastAsia="宋体" w:hint="eastAsia"/>
          <w:color w:val="000000"/>
          <w:highlight w:val="white"/>
        </w:rPr>
        <w:t>中国早前寒武纪地质及成矿作用：国际地质合作计划第</w:t>
      </w:r>
      <w:r w:rsidRPr="0058715C">
        <w:rPr>
          <w:rFonts w:eastAsia="宋体" w:hint="eastAsia"/>
          <w:color w:val="000000"/>
          <w:highlight w:val="white"/>
        </w:rPr>
        <w:t>91</w:t>
      </w:r>
      <w:r w:rsidRPr="0058715C">
        <w:rPr>
          <w:rFonts w:eastAsia="宋体" w:hint="eastAsia"/>
          <w:color w:val="000000"/>
          <w:highlight w:val="white"/>
        </w:rPr>
        <w:t>号项目</w:t>
      </w:r>
      <w:r w:rsidRPr="0058715C">
        <w:rPr>
          <w:rFonts w:eastAsia="宋体" w:hint="eastAsia"/>
          <w:color w:val="000000"/>
          <w:highlight w:val="white"/>
        </w:rPr>
        <w:t>[</w:t>
      </w:r>
      <w:commentRangeStart w:id="3600"/>
      <w:commentRangeStart w:id="3601"/>
      <w:del w:id="3602" w:author="1001210222 Choi" w:date="2025-12-09T14:12:00Z" w16du:dateUtc="2025-12-09T06:12:00Z">
        <w:r w:rsidRPr="0058715C" w:rsidDel="00435E72">
          <w:rPr>
            <w:rFonts w:eastAsia="宋体" w:hint="eastAsia"/>
            <w:color w:val="000000"/>
            <w:highlight w:val="white"/>
          </w:rPr>
          <w:delText>B</w:delText>
        </w:r>
        <w:commentRangeEnd w:id="3600"/>
        <w:r w:rsidR="008D5DC0" w:rsidDel="00435E72">
          <w:rPr>
            <w:rStyle w:val="afa"/>
            <w:rFonts w:asciiTheme="minorHAnsi" w:eastAsiaTheme="minorEastAsia" w:hAnsiTheme="minorHAnsi" w:cstheme="minorBidi"/>
            <w:noProof w:val="0"/>
            <w:kern w:val="2"/>
            <w14:ligatures w14:val="standardContextual"/>
          </w:rPr>
          <w:commentReference w:id="3600"/>
        </w:r>
      </w:del>
      <w:commentRangeEnd w:id="3601"/>
      <w:r w:rsidR="001A06E8">
        <w:rPr>
          <w:rStyle w:val="afa"/>
          <w:rFonts w:asciiTheme="minorHAnsi" w:eastAsiaTheme="minorEastAsia" w:hAnsiTheme="minorHAnsi" w:cstheme="minorBidi"/>
          <w:noProof w:val="0"/>
          <w:kern w:val="2"/>
          <w14:ligatures w14:val="standardContextual"/>
        </w:rPr>
        <w:commentReference w:id="3601"/>
      </w:r>
      <w:ins w:id="3603" w:author="1001210222 Choi" w:date="2025-12-09T14:12:00Z" w16du:dateUtc="2025-12-09T06:12:00Z">
        <w:r w:rsidR="00435E72">
          <w:rPr>
            <w:rFonts w:eastAsia="宋体" w:hint="eastAsia"/>
            <w:color w:val="000000"/>
            <w:highlight w:val="white"/>
          </w:rPr>
          <w:t>M</w:t>
        </w:r>
      </w:ins>
      <w:r w:rsidRPr="0058715C">
        <w:rPr>
          <w:rFonts w:eastAsia="宋体" w:hint="eastAsia"/>
          <w:color w:val="000000"/>
          <w:highlight w:val="white"/>
        </w:rPr>
        <w:t xml:space="preserve">]. </w:t>
      </w:r>
      <w:r w:rsidRPr="0058715C">
        <w:rPr>
          <w:rFonts w:eastAsia="宋体" w:hint="eastAsia"/>
          <w:color w:val="000000"/>
          <w:highlight w:val="white"/>
        </w:rPr>
        <w:t>长春</w:t>
      </w:r>
      <w:r w:rsidRPr="0058715C">
        <w:rPr>
          <w:rFonts w:eastAsia="宋体" w:hint="eastAsia"/>
          <w:color w:val="000000"/>
          <w:highlight w:val="white"/>
        </w:rPr>
        <w:t xml:space="preserve">: </w:t>
      </w:r>
      <w:r w:rsidRPr="0058715C">
        <w:rPr>
          <w:rFonts w:eastAsia="宋体" w:hint="eastAsia"/>
          <w:color w:val="000000"/>
          <w:highlight w:val="white"/>
        </w:rPr>
        <w:t>吉林人民出版社</w:t>
      </w:r>
      <w:r w:rsidRPr="0058715C">
        <w:rPr>
          <w:rFonts w:eastAsia="宋体" w:hint="eastAsia"/>
          <w:color w:val="000000"/>
          <w:highlight w:val="white"/>
        </w:rPr>
        <w:t>, 1984.</w:t>
      </w:r>
      <w:bookmarkEnd w:id="3599"/>
    </w:p>
    <w:p w14:paraId="09562A10" w14:textId="2C3276C3"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[129] TAM P Y, ZHAO G C, LIU F L, et al. Timing of </w:t>
      </w:r>
      <w:r w:rsidRPr="0058715C">
        <w:rPr>
          <w:rFonts w:eastAsia="宋体"/>
          <w:color w:val="0000FA"/>
          <w:shd w:val="clear" w:color="auto" w:fill="D9D9D9"/>
        </w:rPr>
        <w:t>m</w:t>
      </w:r>
      <w:r w:rsidRPr="0058715C">
        <w:rPr>
          <w:rFonts w:eastAsia="宋体"/>
          <w:color w:val="0000FA"/>
          <w:shd w:val="clear" w:color="auto" w:fill="FFFFFF"/>
        </w:rPr>
        <w:t>etamorphism in the Paleoproterozoic Jiao-Liao-Ji Belt: New SHRIMP U</w:t>
      </w:r>
      <w:r w:rsidRPr="00B804E8">
        <w:rPr>
          <w:rFonts w:eastAsia="宋体"/>
          <w:color w:val="0000FA"/>
          <w:shd w:val="clear" w:color="auto" w:fill="FFCCFF"/>
        </w:rPr>
        <w:t>–</w:t>
      </w:r>
      <w:r w:rsidRPr="0058715C">
        <w:rPr>
          <w:rFonts w:eastAsia="宋体"/>
          <w:color w:val="0000FA"/>
          <w:shd w:val="clear" w:color="auto" w:fill="FFFFFF"/>
        </w:rPr>
        <w:t xml:space="preserve">Pb </w:t>
      </w:r>
      <w:r w:rsidRPr="0058715C">
        <w:rPr>
          <w:rFonts w:eastAsia="宋体"/>
          <w:color w:val="0000FA"/>
          <w:shd w:val="clear" w:color="auto" w:fill="D9D9D9"/>
        </w:rPr>
        <w:t>z</w:t>
      </w:r>
      <w:r w:rsidRPr="0058715C">
        <w:rPr>
          <w:rFonts w:eastAsia="宋体"/>
          <w:color w:val="0000FA"/>
          <w:shd w:val="clear" w:color="auto" w:fill="FFFFFF"/>
        </w:rPr>
        <w:t xml:space="preserve">ircon </w:t>
      </w:r>
      <w:r w:rsidRPr="0058715C">
        <w:rPr>
          <w:rFonts w:eastAsia="宋体"/>
          <w:color w:val="0000FA"/>
          <w:shd w:val="clear" w:color="auto" w:fill="D9D9D9"/>
        </w:rPr>
        <w:t>d</w:t>
      </w:r>
      <w:r w:rsidRPr="0058715C">
        <w:rPr>
          <w:rFonts w:eastAsia="宋体"/>
          <w:color w:val="0000FA"/>
          <w:shd w:val="clear" w:color="auto" w:fill="FFFFFF"/>
        </w:rPr>
        <w:t xml:space="preserve">ating of </w:t>
      </w:r>
      <w:r w:rsidRPr="0058715C">
        <w:rPr>
          <w:rFonts w:eastAsia="宋体"/>
          <w:color w:val="0000FA"/>
          <w:shd w:val="clear" w:color="auto" w:fill="D9D9D9"/>
        </w:rPr>
        <w:t>g</w:t>
      </w:r>
      <w:r w:rsidRPr="0058715C">
        <w:rPr>
          <w:rFonts w:eastAsia="宋体"/>
          <w:color w:val="0000FA"/>
          <w:shd w:val="clear" w:color="auto" w:fill="FFFFFF"/>
        </w:rPr>
        <w:t xml:space="preserve">ranulites, </w:t>
      </w:r>
      <w:r w:rsidRPr="0058715C">
        <w:rPr>
          <w:rFonts w:eastAsia="宋体"/>
          <w:color w:val="0000FA"/>
          <w:shd w:val="clear" w:color="auto" w:fill="D9D9D9"/>
        </w:rPr>
        <w:t>g</w:t>
      </w:r>
      <w:r w:rsidRPr="0058715C">
        <w:rPr>
          <w:rFonts w:eastAsia="宋体"/>
          <w:color w:val="0000FA"/>
          <w:shd w:val="clear" w:color="auto" w:fill="FFFFFF"/>
        </w:rPr>
        <w:t xml:space="preserve">neisses and </w:t>
      </w:r>
      <w:r w:rsidRPr="0058715C">
        <w:rPr>
          <w:rFonts w:eastAsia="宋体"/>
          <w:color w:val="0000FA"/>
          <w:shd w:val="clear" w:color="auto" w:fill="D9D9D9"/>
        </w:rPr>
        <w:t>m</w:t>
      </w:r>
      <w:r w:rsidRPr="0058715C">
        <w:rPr>
          <w:rFonts w:eastAsia="宋体"/>
          <w:color w:val="0000FA"/>
          <w:shd w:val="clear" w:color="auto" w:fill="FFFFFF"/>
        </w:rPr>
        <w:t xml:space="preserve">arbles of the Jiaobei </w:t>
      </w:r>
      <w:r w:rsidRPr="0058715C">
        <w:rPr>
          <w:rFonts w:eastAsia="宋体"/>
          <w:color w:val="0000FA"/>
          <w:shd w:val="clear" w:color="auto" w:fill="D9D9D9"/>
        </w:rPr>
        <w:t>m</w:t>
      </w:r>
      <w:r w:rsidRPr="0058715C">
        <w:rPr>
          <w:rFonts w:eastAsia="宋体"/>
          <w:color w:val="0000FA"/>
          <w:shd w:val="clear" w:color="auto" w:fill="FFFFFF"/>
        </w:rPr>
        <w:t>assif in the North China Craton[J]. Gondwana Research, 2011, 19(1): 150-162.</w:t>
      </w:r>
      <w:hyperlink r:id="rId121" w:tooltip="自助复核" w:history="1"/>
    </w:p>
    <w:p w14:paraId="6DCC4B1A" w14:textId="615E3D1F"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[130] LI S Z, ZHAO G C. SHRIMP U</w:t>
      </w:r>
      <w:r w:rsidRPr="00B804E8">
        <w:rPr>
          <w:rFonts w:eastAsia="宋体"/>
          <w:color w:val="0000FA"/>
          <w:shd w:val="clear" w:color="auto" w:fill="FFCCFF"/>
        </w:rPr>
        <w:t>–</w:t>
      </w:r>
      <w:r w:rsidRPr="0058715C">
        <w:rPr>
          <w:rFonts w:eastAsia="宋体"/>
          <w:color w:val="0000FA"/>
          <w:shd w:val="clear" w:color="auto" w:fill="FFFFFF"/>
        </w:rPr>
        <w:t xml:space="preserve">Pb </w:t>
      </w:r>
      <w:r w:rsidRPr="0058715C">
        <w:rPr>
          <w:rFonts w:eastAsia="宋体"/>
          <w:color w:val="0000FA"/>
          <w:shd w:val="clear" w:color="auto" w:fill="D9D9D9"/>
        </w:rPr>
        <w:t>z</w:t>
      </w:r>
      <w:r w:rsidRPr="0058715C">
        <w:rPr>
          <w:rFonts w:eastAsia="宋体"/>
          <w:color w:val="0000FA"/>
          <w:shd w:val="clear" w:color="auto" w:fill="FFFFFF"/>
        </w:rPr>
        <w:t xml:space="preserve">ircon </w:t>
      </w:r>
      <w:r w:rsidRPr="0058715C">
        <w:rPr>
          <w:rFonts w:eastAsia="宋体"/>
          <w:color w:val="0000FA"/>
          <w:shd w:val="clear" w:color="auto" w:fill="D9D9D9"/>
        </w:rPr>
        <w:t>g</w:t>
      </w:r>
      <w:r w:rsidRPr="0058715C">
        <w:rPr>
          <w:rFonts w:eastAsia="宋体"/>
          <w:color w:val="0000FA"/>
          <w:shd w:val="clear" w:color="auto" w:fill="FFFFFF"/>
        </w:rPr>
        <w:t xml:space="preserve">eochronology of the Liaoji </w:t>
      </w:r>
      <w:r w:rsidRPr="0058715C">
        <w:rPr>
          <w:rFonts w:eastAsia="宋体"/>
          <w:color w:val="0000FA"/>
          <w:shd w:val="clear" w:color="auto" w:fill="D9D9D9"/>
        </w:rPr>
        <w:t>g</w:t>
      </w:r>
      <w:r w:rsidRPr="0058715C">
        <w:rPr>
          <w:rFonts w:eastAsia="宋体"/>
          <w:color w:val="0000FA"/>
          <w:shd w:val="clear" w:color="auto" w:fill="FFFFFF"/>
        </w:rPr>
        <w:t xml:space="preserve">ranitoids: Constraints on the </w:t>
      </w:r>
      <w:r w:rsidRPr="0058715C">
        <w:rPr>
          <w:rFonts w:eastAsia="宋体"/>
          <w:color w:val="0000FA"/>
          <w:shd w:val="clear" w:color="auto" w:fill="D9D9D9"/>
        </w:rPr>
        <w:t>e</w:t>
      </w:r>
      <w:r w:rsidRPr="0058715C">
        <w:rPr>
          <w:rFonts w:eastAsia="宋体"/>
          <w:color w:val="0000FA"/>
          <w:shd w:val="clear" w:color="auto" w:fill="FFFFFF"/>
        </w:rPr>
        <w:t xml:space="preserve">volution of the Paleoproterozoic Jiao-Liao-Ji </w:t>
      </w:r>
      <w:r w:rsidRPr="0058715C">
        <w:rPr>
          <w:rFonts w:eastAsia="宋体"/>
          <w:color w:val="0000FA"/>
          <w:shd w:val="clear" w:color="auto" w:fill="D9D9D9"/>
        </w:rPr>
        <w:t>b</w:t>
      </w:r>
      <w:r w:rsidRPr="0058715C">
        <w:rPr>
          <w:rFonts w:eastAsia="宋体"/>
          <w:color w:val="0000FA"/>
          <w:shd w:val="clear" w:color="auto" w:fill="FFFFFF"/>
        </w:rPr>
        <w:t>elt in the Eastern Block of the North China Craton[J]. Precambrian Research, 2007, 158(1</w:t>
      </w:r>
      <w:r w:rsidRPr="0058715C">
        <w:rPr>
          <w:rFonts w:eastAsia="宋体"/>
          <w:color w:val="0000FA"/>
          <w:shd w:val="clear" w:color="auto" w:fill="FFCCFF"/>
        </w:rPr>
        <w:t>/2</w:t>
      </w:r>
      <w:r w:rsidRPr="0058715C">
        <w:rPr>
          <w:rFonts w:eastAsia="宋体"/>
          <w:color w:val="0000FA"/>
          <w:shd w:val="clear" w:color="auto" w:fill="FFFFFF"/>
        </w:rPr>
        <w:t>): 1-16.</w:t>
      </w:r>
      <w:hyperlink r:id="rId122" w:tooltip="自助复核" w:history="1"/>
    </w:p>
    <w:p w14:paraId="56136AEF" w14:textId="4ADC275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[131] LI Z, CHEN B, YAN X L. The Liaohe Group: </w:t>
      </w:r>
      <w:r w:rsidRPr="0058715C">
        <w:rPr>
          <w:rFonts w:eastAsia="宋体"/>
          <w:color w:val="0000FA"/>
          <w:shd w:val="clear" w:color="auto" w:fill="D9D9D9"/>
        </w:rPr>
        <w:t>a</w:t>
      </w:r>
      <w:r w:rsidRPr="0058715C">
        <w:rPr>
          <w:rFonts w:eastAsia="宋体"/>
          <w:color w:val="0000FA"/>
          <w:shd w:val="clear" w:color="auto" w:fill="FFFFFF"/>
        </w:rPr>
        <w:t xml:space="preserve">n insight </w:t>
      </w:r>
      <w:r w:rsidRPr="0058715C">
        <w:rPr>
          <w:rFonts w:eastAsia="宋体"/>
          <w:color w:val="0000FA"/>
          <w:shd w:val="clear" w:color="auto" w:fill="D9D9D9"/>
        </w:rPr>
        <w:t>i</w:t>
      </w:r>
      <w:r w:rsidRPr="0058715C">
        <w:rPr>
          <w:rFonts w:eastAsia="宋体"/>
          <w:color w:val="0000FA"/>
          <w:shd w:val="clear" w:color="auto" w:fill="FFFFFF"/>
        </w:rPr>
        <w:t xml:space="preserve">nto the Paleoproterozoic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e</w:t>
      </w:r>
      <w:r w:rsidRPr="0058715C">
        <w:rPr>
          <w:rFonts w:eastAsia="宋体"/>
          <w:color w:val="0000FA"/>
          <w:shd w:val="clear" w:color="auto" w:fill="FFFFFF"/>
        </w:rPr>
        <w:t>volution of the Jiao</w:t>
      </w:r>
      <w:r w:rsidRPr="00B804E8">
        <w:rPr>
          <w:rFonts w:eastAsia="宋体"/>
          <w:color w:val="0000FA"/>
          <w:shd w:val="clear" w:color="auto" w:fill="FFCCFF"/>
        </w:rPr>
        <w:t>–</w:t>
      </w:r>
      <w:r w:rsidRPr="0058715C">
        <w:rPr>
          <w:rFonts w:eastAsia="宋体"/>
          <w:color w:val="0000FA"/>
          <w:shd w:val="clear" w:color="auto" w:fill="FFFFFF"/>
        </w:rPr>
        <w:t>Liao</w:t>
      </w:r>
      <w:r w:rsidRPr="00B804E8">
        <w:rPr>
          <w:rFonts w:eastAsia="宋体"/>
          <w:color w:val="0000FA"/>
          <w:shd w:val="clear" w:color="auto" w:fill="FFCCFF"/>
        </w:rPr>
        <w:t>–</w:t>
      </w:r>
      <w:r w:rsidRPr="0058715C">
        <w:rPr>
          <w:rFonts w:eastAsia="宋体"/>
          <w:color w:val="0000FA"/>
          <w:shd w:val="clear" w:color="auto" w:fill="FFFFFF"/>
        </w:rPr>
        <w:t xml:space="preserve">Ji Belt, North China Craton[J]. Precambrian Research, 2019, </w:t>
      </w:r>
      <w:r w:rsidRPr="0058715C">
        <w:rPr>
          <w:rFonts w:eastAsia="宋体"/>
          <w:color w:val="0000FA"/>
          <w:shd w:val="clear" w:color="auto" w:fill="FFCCFF"/>
        </w:rPr>
        <w:t>326: 174</w:t>
      </w:r>
      <w:r w:rsidRPr="0058715C">
        <w:rPr>
          <w:rFonts w:eastAsia="宋体"/>
          <w:color w:val="0000FA"/>
          <w:shd w:val="clear" w:color="auto" w:fill="FFFFFF"/>
        </w:rPr>
        <w:t>-195.</w:t>
      </w:r>
      <w:hyperlink r:id="rId123" w:tooltip="自助复核" w:history="1"/>
    </w:p>
    <w:p w14:paraId="42911106" w14:textId="7BE4BFC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[132] ZHAI M</w:t>
      </w:r>
      <w:del w:id="3604" w:author="1001210222 Choi" w:date="2025-12-09T14:56:00Z" w16du:dateUtc="2025-12-09T06:56:00Z">
        <w:r w:rsidRPr="0058715C" w:rsidDel="000503D5">
          <w:rPr>
            <w:rFonts w:eastAsia="宋体"/>
            <w:color w:val="0000FA"/>
            <w:shd w:val="clear" w:color="auto" w:fill="FFCCFF"/>
          </w:rPr>
          <w:delText>-</w:delText>
        </w:r>
      </w:del>
      <w:ins w:id="3605" w:author="1001210222 Choi" w:date="2025-12-09T14:56:00Z" w16du:dateUtc="2025-12-09T06:56: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G, SANTOSH M. The </w:t>
      </w:r>
      <w:r w:rsidRPr="0058715C">
        <w:rPr>
          <w:rFonts w:eastAsia="宋体"/>
          <w:color w:val="0000FA"/>
          <w:shd w:val="clear" w:color="auto" w:fill="D9D9D9"/>
        </w:rPr>
        <w:t>e</w:t>
      </w:r>
      <w:r w:rsidRPr="0058715C">
        <w:rPr>
          <w:rFonts w:eastAsia="宋体"/>
          <w:color w:val="0000FA"/>
          <w:shd w:val="clear" w:color="auto" w:fill="FFFFFF"/>
        </w:rPr>
        <w:t xml:space="preserve">arly Precambrian </w:t>
      </w:r>
      <w:r w:rsidRPr="0058715C">
        <w:rPr>
          <w:rFonts w:eastAsia="宋体"/>
          <w:color w:val="0000FA"/>
          <w:shd w:val="clear" w:color="auto" w:fill="D9D9D9"/>
        </w:rPr>
        <w:t>o</w:t>
      </w:r>
      <w:r w:rsidRPr="0058715C">
        <w:rPr>
          <w:rFonts w:eastAsia="宋体"/>
          <w:color w:val="0000FA"/>
          <w:shd w:val="clear" w:color="auto" w:fill="FFFFFF"/>
        </w:rPr>
        <w:t xml:space="preserve">dyssey of the North China Craton: </w:t>
      </w:r>
      <w:r w:rsidRPr="0058715C">
        <w:rPr>
          <w:rFonts w:eastAsia="宋体"/>
          <w:color w:val="0000FA"/>
          <w:shd w:val="clear" w:color="auto" w:fill="D9D9D9"/>
        </w:rPr>
        <w:t>a</w:t>
      </w:r>
      <w:r w:rsidRPr="0058715C">
        <w:rPr>
          <w:rFonts w:eastAsia="宋体"/>
          <w:color w:val="0000FA"/>
          <w:shd w:val="clear" w:color="auto" w:fill="FFFFFF"/>
        </w:rPr>
        <w:t xml:space="preserve"> </w:t>
      </w:r>
      <w:r w:rsidRPr="0058715C">
        <w:rPr>
          <w:rFonts w:eastAsia="宋体"/>
          <w:color w:val="0000FA"/>
          <w:shd w:val="clear" w:color="auto" w:fill="D9D9D9"/>
        </w:rPr>
        <w:t>s</w:t>
      </w:r>
      <w:r w:rsidRPr="0058715C">
        <w:rPr>
          <w:rFonts w:eastAsia="宋体"/>
          <w:color w:val="0000FA"/>
          <w:shd w:val="clear" w:color="auto" w:fill="FFFFFF"/>
        </w:rPr>
        <w:t xml:space="preserve">ynoptic </w:t>
      </w:r>
      <w:r w:rsidRPr="0058715C">
        <w:rPr>
          <w:rFonts w:eastAsia="宋体"/>
          <w:color w:val="0000FA"/>
          <w:shd w:val="clear" w:color="auto" w:fill="D9D9D9"/>
        </w:rPr>
        <w:t>o</w:t>
      </w:r>
      <w:r w:rsidRPr="0058715C">
        <w:rPr>
          <w:rFonts w:eastAsia="宋体"/>
          <w:color w:val="0000FA"/>
          <w:shd w:val="clear" w:color="auto" w:fill="FFFFFF"/>
        </w:rPr>
        <w:t>verview[J]. Gondwana Research, 2011, 20(1): 6-25.</w:t>
      </w:r>
      <w:hyperlink r:id="rId124" w:tooltip="自助复核" w:history="1"/>
    </w:p>
    <w:p w14:paraId="7F373E2B" w14:textId="0591C595"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[133] XU W, LIU F L. Geochronological and </w:t>
      </w:r>
      <w:r w:rsidRPr="0058715C">
        <w:rPr>
          <w:rFonts w:eastAsia="宋体"/>
          <w:color w:val="0000FA"/>
          <w:shd w:val="clear" w:color="auto" w:fill="D9D9D9"/>
        </w:rPr>
        <w:t>g</w:t>
      </w:r>
      <w:r w:rsidRPr="0058715C">
        <w:rPr>
          <w:rFonts w:eastAsia="宋体"/>
          <w:color w:val="0000FA"/>
          <w:shd w:val="clear" w:color="auto" w:fill="FFFFFF"/>
        </w:rPr>
        <w:t xml:space="preserve">eochemical </w:t>
      </w:r>
      <w:r w:rsidRPr="0058715C">
        <w:rPr>
          <w:rFonts w:eastAsia="宋体"/>
          <w:color w:val="0000FA"/>
          <w:shd w:val="clear" w:color="auto" w:fill="D9D9D9"/>
        </w:rPr>
        <w:t>i</w:t>
      </w:r>
      <w:r w:rsidRPr="0058715C">
        <w:rPr>
          <w:rFonts w:eastAsia="宋体"/>
          <w:color w:val="0000FA"/>
          <w:shd w:val="clear" w:color="auto" w:fill="FFFFFF"/>
        </w:rPr>
        <w:t xml:space="preserve">nsights </w:t>
      </w:r>
      <w:r w:rsidRPr="0058715C">
        <w:rPr>
          <w:rFonts w:eastAsia="宋体"/>
          <w:color w:val="0000FA"/>
          <w:shd w:val="clear" w:color="auto" w:fill="D9D9D9"/>
        </w:rPr>
        <w:t>i</w:t>
      </w:r>
      <w:r w:rsidRPr="0058715C">
        <w:rPr>
          <w:rFonts w:eastAsia="宋体"/>
          <w:color w:val="0000FA"/>
          <w:shd w:val="clear" w:color="auto" w:fill="FFFFFF"/>
        </w:rPr>
        <w:t xml:space="preserve">nto the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e</w:t>
      </w:r>
      <w:r w:rsidRPr="0058715C">
        <w:rPr>
          <w:rFonts w:eastAsia="宋体"/>
          <w:color w:val="0000FA"/>
          <w:shd w:val="clear" w:color="auto" w:fill="FFFFFF"/>
        </w:rPr>
        <w:t xml:space="preserve">volution of the Paleoproterozoic Jiao-Liao-Ji Belt, Sino-Korean Craton[J]. Earth-Science Reviews, 2019, </w:t>
      </w:r>
      <w:r w:rsidRPr="0058715C">
        <w:rPr>
          <w:rFonts w:eastAsia="宋体"/>
          <w:color w:val="0000FA"/>
          <w:shd w:val="clear" w:color="auto" w:fill="FFCCFF"/>
        </w:rPr>
        <w:t>193: 162</w:t>
      </w:r>
      <w:r w:rsidRPr="0058715C">
        <w:rPr>
          <w:rFonts w:eastAsia="宋体"/>
          <w:color w:val="0000FA"/>
          <w:shd w:val="clear" w:color="auto" w:fill="FFFFFF"/>
        </w:rPr>
        <w:t>-198.</w:t>
      </w:r>
      <w:hyperlink r:id="rId125" w:tooltip="自助复核" w:history="1"/>
    </w:p>
    <w:p w14:paraId="050A3C52" w14:textId="1CF4C37F"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[134] KUSKY T M, POLAT A, WINDLEY B F, et al. Insights </w:t>
      </w:r>
      <w:r w:rsidRPr="0058715C">
        <w:rPr>
          <w:rFonts w:eastAsia="宋体"/>
          <w:color w:val="0000FA"/>
          <w:shd w:val="clear" w:color="auto" w:fill="D9D9D9"/>
        </w:rPr>
        <w:t>i</w:t>
      </w:r>
      <w:r w:rsidRPr="0058715C">
        <w:rPr>
          <w:rFonts w:eastAsia="宋体"/>
          <w:color w:val="0000FA"/>
          <w:shd w:val="clear" w:color="auto" w:fill="FFFFFF"/>
        </w:rPr>
        <w:t xml:space="preserve">nto the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e</w:t>
      </w:r>
      <w:r w:rsidRPr="0058715C">
        <w:rPr>
          <w:rFonts w:eastAsia="宋体"/>
          <w:color w:val="0000FA"/>
          <w:shd w:val="clear" w:color="auto" w:fill="FFFFFF"/>
        </w:rPr>
        <w:t xml:space="preserve">volution of the North China Craton </w:t>
      </w:r>
      <w:r w:rsidRPr="0058715C">
        <w:rPr>
          <w:rFonts w:eastAsia="宋体"/>
          <w:color w:val="0000FA"/>
          <w:shd w:val="clear" w:color="auto" w:fill="D9D9D9"/>
        </w:rPr>
        <w:t>t</w:t>
      </w:r>
      <w:r w:rsidRPr="0058715C">
        <w:rPr>
          <w:rFonts w:eastAsia="宋体"/>
          <w:color w:val="0000FA"/>
          <w:shd w:val="clear" w:color="auto" w:fill="FFFFFF"/>
        </w:rPr>
        <w:t xml:space="preserve">hrough </w:t>
      </w:r>
      <w:r w:rsidRPr="0058715C">
        <w:rPr>
          <w:rFonts w:eastAsia="宋体"/>
          <w:color w:val="0000FA"/>
          <w:shd w:val="clear" w:color="auto" w:fill="D9D9D9"/>
        </w:rPr>
        <w:t>c</w:t>
      </w:r>
      <w:r w:rsidRPr="0058715C">
        <w:rPr>
          <w:rFonts w:eastAsia="宋体"/>
          <w:color w:val="0000FA"/>
          <w:shd w:val="clear" w:color="auto" w:fill="FFFFFF"/>
        </w:rPr>
        <w:t xml:space="preserve">omparative </w:t>
      </w:r>
      <w:r w:rsidRPr="0058715C">
        <w:rPr>
          <w:rFonts w:eastAsia="宋体"/>
          <w:color w:val="0000FA"/>
          <w:shd w:val="clear" w:color="auto" w:fill="D9D9D9"/>
        </w:rPr>
        <w:t>t</w:t>
      </w:r>
      <w:r w:rsidRPr="0058715C">
        <w:rPr>
          <w:rFonts w:eastAsia="宋体"/>
          <w:color w:val="0000FA"/>
          <w:shd w:val="clear" w:color="auto" w:fill="FFFFFF"/>
        </w:rPr>
        <w:t xml:space="preserve">ectonic </w:t>
      </w:r>
      <w:r w:rsidRPr="0058715C">
        <w:rPr>
          <w:rFonts w:eastAsia="宋体"/>
          <w:color w:val="0000FA"/>
          <w:shd w:val="clear" w:color="auto" w:fill="D9D9D9"/>
        </w:rPr>
        <w:t>a</w:t>
      </w:r>
      <w:r w:rsidRPr="0058715C">
        <w:rPr>
          <w:rFonts w:eastAsia="宋体"/>
          <w:color w:val="0000FA"/>
          <w:shd w:val="clear" w:color="auto" w:fill="FFFFFF"/>
        </w:rPr>
        <w:t xml:space="preserve">nalysis: </w:t>
      </w:r>
      <w:r w:rsidRPr="0058715C">
        <w:rPr>
          <w:rFonts w:eastAsia="宋体"/>
          <w:color w:val="0000FA"/>
          <w:shd w:val="clear" w:color="auto" w:fill="D9D9D9"/>
        </w:rPr>
        <w:t>a</w:t>
      </w:r>
      <w:r w:rsidRPr="0058715C">
        <w:rPr>
          <w:rFonts w:eastAsia="宋体"/>
          <w:color w:val="0000FA"/>
          <w:shd w:val="clear" w:color="auto" w:fill="FFFFFF"/>
        </w:rPr>
        <w:t xml:space="preserve"> </w:t>
      </w:r>
      <w:r w:rsidRPr="0058715C">
        <w:rPr>
          <w:rFonts w:eastAsia="宋体"/>
          <w:color w:val="0000FA"/>
          <w:shd w:val="clear" w:color="auto" w:fill="D9D9D9"/>
        </w:rPr>
        <w:t>r</w:t>
      </w:r>
      <w:r w:rsidRPr="0058715C">
        <w:rPr>
          <w:rFonts w:eastAsia="宋体"/>
          <w:color w:val="0000FA"/>
          <w:shd w:val="clear" w:color="auto" w:fill="FFFFFF"/>
        </w:rPr>
        <w:t xml:space="preserve">ecord of </w:t>
      </w:r>
      <w:r w:rsidRPr="0058715C">
        <w:rPr>
          <w:rFonts w:eastAsia="宋体"/>
          <w:color w:val="0000FA"/>
          <w:shd w:val="clear" w:color="auto" w:fill="D9D9D9"/>
        </w:rPr>
        <w:t>o</w:t>
      </w:r>
      <w:r w:rsidRPr="0058715C">
        <w:rPr>
          <w:rFonts w:eastAsia="宋体"/>
          <w:color w:val="0000FA"/>
          <w:shd w:val="clear" w:color="auto" w:fill="FFFFFF"/>
        </w:rPr>
        <w:t xml:space="preserve">utward </w:t>
      </w:r>
      <w:r w:rsidRPr="0058715C">
        <w:rPr>
          <w:rFonts w:eastAsia="宋体"/>
          <w:color w:val="0000FA"/>
          <w:shd w:val="clear" w:color="auto" w:fill="D9D9D9"/>
        </w:rPr>
        <w:t>g</w:t>
      </w:r>
      <w:r w:rsidRPr="0058715C">
        <w:rPr>
          <w:rFonts w:eastAsia="宋体"/>
          <w:color w:val="0000FA"/>
          <w:shd w:val="clear" w:color="auto" w:fill="FFFFFF"/>
        </w:rPr>
        <w:t xml:space="preserve">rowth of Precambrian </w:t>
      </w:r>
      <w:r w:rsidRPr="0058715C">
        <w:rPr>
          <w:rFonts w:eastAsia="宋体"/>
          <w:color w:val="0000FA"/>
          <w:shd w:val="clear" w:color="auto" w:fill="D9D9D9"/>
        </w:rPr>
        <w:t>c</w:t>
      </w:r>
      <w:r w:rsidRPr="0058715C">
        <w:rPr>
          <w:rFonts w:eastAsia="宋体"/>
          <w:color w:val="0000FA"/>
          <w:shd w:val="clear" w:color="auto" w:fill="FFFFFF"/>
        </w:rPr>
        <w:t xml:space="preserve">ontinents[J]. Earth-Science Reviews, 2016, </w:t>
      </w:r>
      <w:r w:rsidRPr="0058715C">
        <w:rPr>
          <w:rFonts w:eastAsia="宋体"/>
          <w:color w:val="0000FA"/>
          <w:shd w:val="clear" w:color="auto" w:fill="FFCCFF"/>
        </w:rPr>
        <w:t>162: 387</w:t>
      </w:r>
      <w:r w:rsidRPr="0058715C">
        <w:rPr>
          <w:rFonts w:eastAsia="宋体"/>
          <w:color w:val="0000FA"/>
          <w:shd w:val="clear" w:color="auto" w:fill="FFFFFF"/>
        </w:rPr>
        <w:t>-432.</w:t>
      </w:r>
      <w:hyperlink r:id="rId126" w:tooltip="自助复核" w:history="1"/>
    </w:p>
    <w:p w14:paraId="12A1E9E5" w14:textId="6A9D7AEB"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[135] LUO Y, SUN M, ZHAO G C, et al. LA-ICP-MS U</w:t>
      </w:r>
      <w:r w:rsidRPr="00B804E8">
        <w:rPr>
          <w:rFonts w:eastAsia="宋体"/>
          <w:color w:val="0000FA"/>
          <w:shd w:val="clear" w:color="auto" w:fill="FFCCFF"/>
        </w:rPr>
        <w:t>–</w:t>
      </w:r>
      <w:r w:rsidRPr="0058715C">
        <w:rPr>
          <w:rFonts w:eastAsia="宋体"/>
          <w:color w:val="0000FA"/>
          <w:shd w:val="clear" w:color="auto" w:fill="FFFFFF"/>
        </w:rPr>
        <w:t xml:space="preserve">Pb </w:t>
      </w:r>
      <w:r w:rsidRPr="0058715C">
        <w:rPr>
          <w:rFonts w:eastAsia="宋体"/>
          <w:color w:val="0000FA"/>
          <w:shd w:val="clear" w:color="auto" w:fill="D9D9D9"/>
        </w:rPr>
        <w:t>z</w:t>
      </w:r>
      <w:r w:rsidRPr="0058715C">
        <w:rPr>
          <w:rFonts w:eastAsia="宋体"/>
          <w:color w:val="0000FA"/>
          <w:shd w:val="clear" w:color="auto" w:fill="FFFFFF"/>
        </w:rPr>
        <w:t xml:space="preserve">ircon </w:t>
      </w:r>
      <w:r w:rsidRPr="0058715C">
        <w:rPr>
          <w:rFonts w:eastAsia="宋体"/>
          <w:color w:val="0000FA"/>
          <w:shd w:val="clear" w:color="auto" w:fill="D9D9D9"/>
        </w:rPr>
        <w:t>a</w:t>
      </w:r>
      <w:r w:rsidRPr="0058715C">
        <w:rPr>
          <w:rFonts w:eastAsia="宋体"/>
          <w:color w:val="0000FA"/>
          <w:shd w:val="clear" w:color="auto" w:fill="FFFFFF"/>
        </w:rPr>
        <w:t xml:space="preserve">ges of the Liaohe Group in the Eastern Block of the North China Craton: </w:t>
      </w:r>
      <w:r w:rsidRPr="0058715C">
        <w:rPr>
          <w:rFonts w:eastAsia="宋体"/>
          <w:color w:val="0000FA"/>
          <w:shd w:val="clear" w:color="auto" w:fill="D9D9D9"/>
        </w:rPr>
        <w:t>c</w:t>
      </w:r>
      <w:r w:rsidRPr="0058715C">
        <w:rPr>
          <w:rFonts w:eastAsia="宋体"/>
          <w:color w:val="0000FA"/>
          <w:shd w:val="clear" w:color="auto" w:fill="FFFFFF"/>
        </w:rPr>
        <w:t xml:space="preserve">onstraints on the </w:t>
      </w:r>
      <w:r w:rsidRPr="0058715C">
        <w:rPr>
          <w:rFonts w:eastAsia="宋体"/>
          <w:color w:val="0000FA"/>
          <w:shd w:val="clear" w:color="auto" w:fill="D9D9D9"/>
        </w:rPr>
        <w:t>e</w:t>
      </w:r>
      <w:r w:rsidRPr="0058715C">
        <w:rPr>
          <w:rFonts w:eastAsia="宋体"/>
          <w:color w:val="0000FA"/>
          <w:shd w:val="clear" w:color="auto" w:fill="FFFFFF"/>
        </w:rPr>
        <w:t>volution of the Jiao-Liao-Ji Belt[J]. Precambrian Research, 2004, 134(3</w:t>
      </w:r>
      <w:r w:rsidRPr="0058715C">
        <w:rPr>
          <w:rFonts w:eastAsia="宋体"/>
          <w:color w:val="0000FA"/>
          <w:shd w:val="clear" w:color="auto" w:fill="FFCCFF"/>
        </w:rPr>
        <w:t>/</w:t>
      </w:r>
      <w:r w:rsidRPr="0058715C">
        <w:rPr>
          <w:rFonts w:eastAsia="宋体"/>
          <w:color w:val="0000FA"/>
          <w:shd w:val="clear" w:color="auto" w:fill="FFFFFF"/>
        </w:rPr>
        <w:t>4): 349-371.</w:t>
      </w:r>
      <w:hyperlink r:id="rId127" w:tooltip="自助复核" w:history="1"/>
    </w:p>
    <w:p w14:paraId="79987887" w14:textId="484EC0A3" w:rsidR="00B804E8" w:rsidRPr="00B804E8" w:rsidRDefault="00654D5F" w:rsidP="008868EF">
      <w:pPr>
        <w:pStyle w:val="EndNoteBibliography"/>
        <w:spacing w:after="0"/>
        <w:rPr>
          <w:rFonts w:eastAsia="宋体"/>
          <w:color w:val="000000"/>
        </w:rPr>
      </w:pPr>
      <w:bookmarkStart w:id="3606" w:name="参考文献内容_272"/>
      <w:r w:rsidRPr="0058715C">
        <w:rPr>
          <w:rFonts w:eastAsia="宋体"/>
          <w:color w:val="000000"/>
          <w:highlight w:val="white"/>
        </w:rPr>
        <w:t>[136] TU G Z. Geochemistry of Strata-Bound Ore Deposits in China[</w:t>
      </w:r>
      <w:commentRangeStart w:id="3607"/>
      <w:commentRangeStart w:id="3608"/>
      <w:del w:id="3609" w:author="1001210222 Choi" w:date="2025-12-09T14:12:00Z" w16du:dateUtc="2025-12-09T06:12:00Z">
        <w:r w:rsidRPr="0058715C" w:rsidDel="00435E72">
          <w:rPr>
            <w:rFonts w:eastAsia="宋体"/>
            <w:color w:val="000000"/>
            <w:highlight w:val="white"/>
          </w:rPr>
          <w:delText>B</w:delText>
        </w:r>
        <w:commentRangeEnd w:id="3607"/>
        <w:r w:rsidR="00A630D8" w:rsidDel="00435E72">
          <w:rPr>
            <w:rStyle w:val="afa"/>
            <w:rFonts w:asciiTheme="minorHAnsi" w:eastAsiaTheme="minorEastAsia" w:hAnsiTheme="minorHAnsi" w:cstheme="minorBidi"/>
            <w:noProof w:val="0"/>
            <w:kern w:val="2"/>
            <w14:ligatures w14:val="standardContextual"/>
          </w:rPr>
          <w:commentReference w:id="3607"/>
        </w:r>
      </w:del>
      <w:commentRangeEnd w:id="3608"/>
      <w:r w:rsidR="001A06E8">
        <w:rPr>
          <w:rStyle w:val="afa"/>
          <w:rFonts w:asciiTheme="minorHAnsi" w:eastAsiaTheme="minorEastAsia" w:hAnsiTheme="minorHAnsi" w:cstheme="minorBidi"/>
          <w:noProof w:val="0"/>
          <w:kern w:val="2"/>
          <w14:ligatures w14:val="standardContextual"/>
        </w:rPr>
        <w:commentReference w:id="3608"/>
      </w:r>
      <w:ins w:id="3610" w:author="1001210222 Choi" w:date="2025-12-09T14:12:00Z" w16du:dateUtc="2025-12-09T06:12:00Z">
        <w:r w:rsidR="00435E72">
          <w:rPr>
            <w:rFonts w:eastAsia="宋体" w:hint="eastAsia"/>
            <w:color w:val="000000"/>
            <w:highlight w:val="white"/>
          </w:rPr>
          <w:t>M</w:t>
        </w:r>
      </w:ins>
      <w:r w:rsidRPr="0058715C">
        <w:rPr>
          <w:rFonts w:eastAsia="宋体"/>
          <w:color w:val="000000"/>
          <w:highlight w:val="white"/>
        </w:rPr>
        <w:t>]. Beijing: Science Press, 1984.</w:t>
      </w:r>
      <w:bookmarkEnd w:id="3606"/>
    </w:p>
    <w:p w14:paraId="755E7376" w14:textId="1D0B7A58" w:rsidR="00B804E8" w:rsidRPr="00B804E8" w:rsidRDefault="00654D5F" w:rsidP="008868EF">
      <w:pPr>
        <w:pStyle w:val="EndNoteBibliography"/>
        <w:spacing w:after="0"/>
        <w:rPr>
          <w:rFonts w:eastAsia="宋体"/>
          <w:color w:val="000000"/>
        </w:rPr>
      </w:pPr>
      <w:bookmarkStart w:id="3611" w:name="参考文献内容_274"/>
      <w:r w:rsidRPr="0058715C">
        <w:rPr>
          <w:rFonts w:eastAsia="宋体"/>
          <w:color w:val="000000"/>
          <w:highlight w:val="white"/>
        </w:rPr>
        <w:t>[137] LIU G P. Studies on Geological and Geochemical Characteristics of Major Gold Deposits in Qingchengzi, Eastern Liaoning Province[</w:t>
      </w:r>
      <w:del w:id="3612" w:author="1001210222 Choi" w:date="2025-12-09T14:40:00Z" w16du:dateUtc="2025-12-09T06:40:00Z">
        <w:r w:rsidRPr="0058715C" w:rsidDel="00B659D4">
          <w:rPr>
            <w:rFonts w:eastAsia="宋体"/>
            <w:color w:val="000000"/>
            <w:highlight w:val="white"/>
          </w:rPr>
          <w:delText>J</w:delText>
        </w:r>
      </w:del>
      <w:ins w:id="3613" w:author="1001210222 Choi" w:date="2025-12-09T14:40:00Z" w16du:dateUtc="2025-12-09T06:40:00Z">
        <w:r w:rsidR="00B659D4">
          <w:rPr>
            <w:rFonts w:eastAsia="宋体" w:hint="eastAsia"/>
            <w:color w:val="000000"/>
            <w:highlight w:val="white"/>
          </w:rPr>
          <w:t>D</w:t>
        </w:r>
      </w:ins>
      <w:r w:rsidRPr="0058715C">
        <w:rPr>
          <w:rFonts w:eastAsia="宋体"/>
          <w:color w:val="000000"/>
          <w:highlight w:val="white"/>
        </w:rPr>
        <w:t xml:space="preserve">]. </w:t>
      </w:r>
      <w:ins w:id="3614" w:author="1001210222 Choi" w:date="2025-12-09T14:41:00Z" w16du:dateUtc="2025-12-09T06:41:00Z">
        <w:r w:rsidR="00B659D4">
          <w:rPr>
            <w:rFonts w:eastAsia="宋体" w:hint="eastAsia"/>
            <w:color w:val="000000"/>
            <w:highlight w:val="white"/>
          </w:rPr>
          <w:t xml:space="preserve">Beijing: Peking University, </w:t>
        </w:r>
      </w:ins>
      <w:commentRangeStart w:id="3615"/>
      <w:commentRangeStart w:id="3616"/>
      <w:r w:rsidRPr="0058715C">
        <w:rPr>
          <w:rFonts w:eastAsia="宋体"/>
          <w:color w:val="000000"/>
          <w:highlight w:val="white"/>
        </w:rPr>
        <w:t>1998</w:t>
      </w:r>
      <w:del w:id="3617" w:author="1001210222 Choi" w:date="2025-12-09T14:41:00Z" w16du:dateUtc="2025-12-09T06:41:00Z">
        <w:r w:rsidRPr="0058715C" w:rsidDel="00B659D4">
          <w:rPr>
            <w:rFonts w:eastAsia="宋体"/>
            <w:color w:val="000000"/>
            <w:highlight w:val="white"/>
          </w:rPr>
          <w:delText>, 63</w:delText>
        </w:r>
      </w:del>
      <w:r w:rsidRPr="0058715C">
        <w:rPr>
          <w:rFonts w:eastAsia="宋体"/>
          <w:color w:val="000000"/>
          <w:highlight w:val="white"/>
        </w:rPr>
        <w:t xml:space="preserve">. </w:t>
      </w:r>
      <w:bookmarkEnd w:id="3611"/>
      <w:commentRangeEnd w:id="3615"/>
      <w:r w:rsidR="00A630D8">
        <w:rPr>
          <w:rStyle w:val="afa"/>
          <w:rFonts w:asciiTheme="minorHAnsi" w:eastAsiaTheme="minorEastAsia" w:hAnsiTheme="minorHAnsi" w:cstheme="minorBidi"/>
          <w:noProof w:val="0"/>
          <w:kern w:val="2"/>
          <w14:ligatures w14:val="standardContextual"/>
        </w:rPr>
        <w:commentReference w:id="3615"/>
      </w:r>
      <w:commentRangeEnd w:id="3616"/>
      <w:r w:rsidR="001A06E8">
        <w:rPr>
          <w:rStyle w:val="afa"/>
          <w:rFonts w:asciiTheme="minorHAnsi" w:eastAsiaTheme="minorEastAsia" w:hAnsiTheme="minorHAnsi" w:cstheme="minorBidi"/>
          <w:noProof w:val="0"/>
          <w:kern w:val="2"/>
          <w14:ligatures w14:val="standardContextual"/>
        </w:rPr>
        <w:commentReference w:id="3616"/>
      </w:r>
    </w:p>
    <w:p w14:paraId="2E6A2E50" w14:textId="015903B1" w:rsidR="00B804E8" w:rsidRPr="00B804E8" w:rsidRDefault="00654D5F" w:rsidP="008868EF">
      <w:pPr>
        <w:pStyle w:val="EndNoteBibliography"/>
        <w:spacing w:after="0"/>
        <w:rPr>
          <w:rFonts w:eastAsia="宋体"/>
          <w:color w:val="000000"/>
        </w:rPr>
      </w:pPr>
      <w:bookmarkStart w:id="3618" w:name="参考文献内容_276"/>
      <w:r w:rsidRPr="0058715C">
        <w:rPr>
          <w:rFonts w:eastAsia="宋体"/>
          <w:color w:val="000000"/>
          <w:highlight w:val="white"/>
        </w:rPr>
        <w:t xml:space="preserve">[138] XUE Y, YANG Q, QIAN J. Combined </w:t>
      </w:r>
      <w:r w:rsidR="00537B37" w:rsidRPr="0058715C">
        <w:rPr>
          <w:rFonts w:eastAsia="宋体"/>
          <w:color w:val="000000"/>
          <w:highlight w:val="white"/>
        </w:rPr>
        <w:t xml:space="preserve">algorithm for systems with abrupt but infrequent parameter changes based on robust minmax </w:t>
      </w:r>
      <w:r w:rsidRPr="0058715C">
        <w:rPr>
          <w:rFonts w:eastAsia="宋体"/>
          <w:color w:val="000000"/>
          <w:highlight w:val="white"/>
        </w:rPr>
        <w:t xml:space="preserve">and EW-RLS </w:t>
      </w:r>
      <w:r w:rsidR="00537B37" w:rsidRPr="0058715C">
        <w:rPr>
          <w:rFonts w:eastAsia="宋体"/>
          <w:color w:val="000000"/>
          <w:highlight w:val="white"/>
        </w:rPr>
        <w:t>e</w:t>
      </w:r>
      <w:r w:rsidRPr="0058715C">
        <w:rPr>
          <w:rFonts w:eastAsia="宋体"/>
          <w:color w:val="000000"/>
          <w:highlight w:val="white"/>
        </w:rPr>
        <w:t>stimation[C]. Proceedings of the IEEE International Conference on Sys</w:t>
      </w:r>
      <w:r w:rsidR="0065369E">
        <w:rPr>
          <w:rFonts w:eastAsia="宋体"/>
          <w:color w:val="000000"/>
          <w:highlight w:val="white"/>
        </w:rPr>
        <w:t xml:space="preserve">tems, Man and Cybernetics2003, </w:t>
      </w:r>
      <w:r w:rsidRPr="0058715C">
        <w:rPr>
          <w:rFonts w:eastAsia="宋体"/>
          <w:color w:val="000000"/>
          <w:highlight w:val="white"/>
        </w:rPr>
        <w:t>1</w:t>
      </w:r>
      <w:r w:rsidR="0065369E">
        <w:rPr>
          <w:rFonts w:eastAsia="宋体"/>
          <w:color w:val="000000"/>
          <w:highlight w:val="white"/>
        </w:rPr>
        <w:t>:</w:t>
      </w:r>
      <w:r w:rsidRPr="0058715C">
        <w:rPr>
          <w:rFonts w:eastAsia="宋体"/>
          <w:color w:val="000000"/>
          <w:highlight w:val="white"/>
        </w:rPr>
        <w:t xml:space="preserve"> 177-180.</w:t>
      </w:r>
      <w:bookmarkEnd w:id="3618"/>
    </w:p>
    <w:p w14:paraId="481CC4CF" w14:textId="3C6271AC" w:rsidR="00B804E8" w:rsidRPr="00B804E8" w:rsidRDefault="00654D5F" w:rsidP="008868EF">
      <w:pPr>
        <w:pStyle w:val="EndNoteBibliography"/>
        <w:spacing w:after="0"/>
        <w:rPr>
          <w:rFonts w:eastAsia="宋体"/>
          <w:color w:val="000000"/>
        </w:rPr>
      </w:pPr>
      <w:bookmarkStart w:id="3619" w:name="参考文献内容_278"/>
      <w:r w:rsidRPr="0058715C">
        <w:rPr>
          <w:rFonts w:eastAsia="宋体" w:hint="eastAsia"/>
          <w:color w:val="000000"/>
          <w:highlight w:val="white"/>
        </w:rPr>
        <w:t xml:space="preserve">[139] </w:t>
      </w:r>
      <w:r w:rsidRPr="0058715C">
        <w:rPr>
          <w:rFonts w:eastAsia="宋体" w:hint="eastAsia"/>
          <w:color w:val="000000"/>
          <w:highlight w:val="white"/>
        </w:rPr>
        <w:t>贾宏翔</w:t>
      </w:r>
      <w:r w:rsidRPr="0058715C">
        <w:rPr>
          <w:rFonts w:eastAsia="宋体" w:hint="eastAsia"/>
          <w:color w:val="000000"/>
          <w:highlight w:val="white"/>
        </w:rPr>
        <w:t xml:space="preserve">, </w:t>
      </w:r>
      <w:r w:rsidRPr="0058715C">
        <w:rPr>
          <w:rFonts w:eastAsia="宋体" w:hint="eastAsia"/>
          <w:color w:val="000000"/>
          <w:highlight w:val="white"/>
        </w:rPr>
        <w:t>陈仁义</w:t>
      </w:r>
      <w:r w:rsidRPr="0058715C">
        <w:rPr>
          <w:rFonts w:eastAsia="宋体" w:hint="eastAsia"/>
          <w:color w:val="000000"/>
          <w:highlight w:val="white"/>
        </w:rPr>
        <w:t xml:space="preserve">, </w:t>
      </w:r>
      <w:r w:rsidRPr="0058715C">
        <w:rPr>
          <w:rFonts w:eastAsia="宋体" w:hint="eastAsia"/>
          <w:color w:val="000000"/>
          <w:highlight w:val="white"/>
        </w:rPr>
        <w:t>庞振山</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辽东青城子矿集区白云金矿床煌斑岩的岩石成因：年代学、地球化学与</w:t>
      </w:r>
      <w:r w:rsidRPr="0058715C">
        <w:rPr>
          <w:rFonts w:eastAsia="宋体" w:hint="eastAsia"/>
          <w:color w:val="000000"/>
          <w:highlight w:val="white"/>
        </w:rPr>
        <w:t>Pb</w:t>
      </w:r>
      <w:r w:rsidRPr="0058715C">
        <w:rPr>
          <w:rFonts w:eastAsia="宋体" w:hint="eastAsia"/>
          <w:color w:val="000000"/>
          <w:highlight w:val="white"/>
        </w:rPr>
        <w:t>、</w:t>
      </w:r>
      <w:r w:rsidRPr="0058715C">
        <w:rPr>
          <w:rFonts w:eastAsia="宋体" w:hint="eastAsia"/>
          <w:color w:val="000000"/>
          <w:highlight w:val="white"/>
        </w:rPr>
        <w:t>Hf</w:t>
      </w:r>
      <w:r w:rsidRPr="0058715C">
        <w:rPr>
          <w:rFonts w:eastAsia="宋体" w:hint="eastAsia"/>
          <w:color w:val="000000"/>
          <w:highlight w:val="white"/>
        </w:rPr>
        <w:t>同位素约束</w:t>
      </w:r>
      <w:r w:rsidRPr="0058715C">
        <w:rPr>
          <w:rFonts w:eastAsia="宋体" w:hint="eastAsia"/>
          <w:color w:val="000000"/>
          <w:highlight w:val="white"/>
        </w:rPr>
        <w:t xml:space="preserve">[J]. </w:t>
      </w:r>
      <w:r w:rsidRPr="0058715C">
        <w:rPr>
          <w:rFonts w:eastAsia="宋体" w:hint="eastAsia"/>
          <w:color w:val="000000"/>
          <w:highlight w:val="white"/>
        </w:rPr>
        <w:t>中国地质</w:t>
      </w:r>
      <w:r w:rsidR="0030088B">
        <w:rPr>
          <w:rFonts w:eastAsia="宋体" w:hint="eastAsia"/>
          <w:color w:val="000000"/>
          <w:highlight w:val="white"/>
        </w:rPr>
        <w:t>, 2022, 49(</w:t>
      </w:r>
      <w:r w:rsidRPr="0058715C">
        <w:rPr>
          <w:rFonts w:eastAsia="宋体" w:hint="eastAsia"/>
          <w:color w:val="000000"/>
          <w:highlight w:val="white"/>
        </w:rPr>
        <w:t>5): 1605-1623.</w:t>
      </w:r>
      <w:bookmarkEnd w:id="3619"/>
    </w:p>
    <w:p w14:paraId="14035C93" w14:textId="1C0DE130" w:rsidR="00B804E8" w:rsidRPr="00B804E8" w:rsidRDefault="00654D5F" w:rsidP="008868EF">
      <w:pPr>
        <w:pStyle w:val="EndNoteBibliography"/>
        <w:spacing w:after="0"/>
        <w:rPr>
          <w:rFonts w:eastAsia="宋体"/>
          <w:color w:val="000000"/>
        </w:rPr>
      </w:pPr>
      <w:bookmarkStart w:id="3620" w:name="参考文献内容_280"/>
      <w:r w:rsidRPr="0058715C">
        <w:rPr>
          <w:rFonts w:eastAsia="宋体" w:hint="eastAsia"/>
          <w:color w:val="000000"/>
          <w:highlight w:val="white"/>
        </w:rPr>
        <w:t xml:space="preserve">[140] </w:t>
      </w:r>
      <w:r w:rsidRPr="0058715C">
        <w:rPr>
          <w:rFonts w:eastAsia="宋体" w:hint="eastAsia"/>
          <w:color w:val="000000"/>
          <w:highlight w:val="white"/>
        </w:rPr>
        <w:t>杨进辉</w:t>
      </w:r>
      <w:r w:rsidRPr="0058715C">
        <w:rPr>
          <w:rFonts w:eastAsia="宋体" w:hint="eastAsia"/>
          <w:color w:val="000000"/>
          <w:highlight w:val="white"/>
        </w:rPr>
        <w:t xml:space="preserve">, </w:t>
      </w:r>
      <w:r w:rsidRPr="0058715C">
        <w:rPr>
          <w:rFonts w:eastAsia="宋体" w:hint="eastAsia"/>
          <w:color w:val="000000"/>
          <w:highlight w:val="white"/>
        </w:rPr>
        <w:t>吴福元</w:t>
      </w:r>
      <w:r w:rsidRPr="0058715C">
        <w:rPr>
          <w:rFonts w:eastAsia="宋体" w:hint="eastAsia"/>
          <w:color w:val="000000"/>
          <w:highlight w:val="white"/>
        </w:rPr>
        <w:t xml:space="preserve">, </w:t>
      </w:r>
      <w:r w:rsidRPr="0058715C">
        <w:rPr>
          <w:rFonts w:eastAsia="宋体" w:hint="eastAsia"/>
          <w:color w:val="000000"/>
          <w:highlight w:val="white"/>
        </w:rPr>
        <w:t>柳小明</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辽东半岛小黑山岩体成因及其地质意义</w:t>
      </w:r>
      <w:r w:rsidRPr="0058715C">
        <w:rPr>
          <w:rFonts w:eastAsia="宋体" w:hint="eastAsia"/>
          <w:color w:val="000000"/>
          <w:highlight w:val="white"/>
        </w:rPr>
        <w:t>:</w:t>
      </w:r>
      <w:r w:rsidRPr="0058715C">
        <w:rPr>
          <w:rFonts w:eastAsia="宋体" w:hint="eastAsia"/>
          <w:color w:val="000000"/>
          <w:highlight w:val="white"/>
        </w:rPr>
        <w:t>锆石</w:t>
      </w:r>
      <w:r w:rsidRPr="0058715C">
        <w:rPr>
          <w:rFonts w:eastAsia="宋体" w:hint="eastAsia"/>
          <w:color w:val="000000"/>
          <w:highlight w:val="white"/>
        </w:rPr>
        <w:t>U-Pb</w:t>
      </w:r>
      <w:r w:rsidRPr="0058715C">
        <w:rPr>
          <w:rFonts w:eastAsia="宋体" w:hint="eastAsia"/>
          <w:color w:val="000000"/>
          <w:highlight w:val="white"/>
        </w:rPr>
        <w:t>年龄和铪同位素证据</w:t>
      </w:r>
      <w:r w:rsidRPr="0058715C">
        <w:rPr>
          <w:rFonts w:eastAsia="宋体" w:hint="eastAsia"/>
          <w:color w:val="000000"/>
          <w:highlight w:val="white"/>
        </w:rPr>
        <w:t xml:space="preserve">[J]. </w:t>
      </w:r>
      <w:r w:rsidRPr="0058715C">
        <w:rPr>
          <w:rFonts w:eastAsia="宋体" w:hint="eastAsia"/>
          <w:color w:val="000000"/>
          <w:highlight w:val="white"/>
        </w:rPr>
        <w:t>矿物岩石地球化学通报</w:t>
      </w:r>
      <w:r w:rsidRPr="0058715C">
        <w:rPr>
          <w:rFonts w:eastAsia="宋体" w:hint="eastAsia"/>
          <w:color w:val="000000"/>
          <w:highlight w:val="white"/>
        </w:rPr>
        <w:t>, 2007(1): 29-43.</w:t>
      </w:r>
      <w:bookmarkEnd w:id="3620"/>
    </w:p>
    <w:p w14:paraId="7708141A" w14:textId="2F1E2321" w:rsidR="00B804E8" w:rsidRPr="00B804E8" w:rsidRDefault="00654D5F" w:rsidP="008868EF">
      <w:pPr>
        <w:pStyle w:val="EndNoteBibliography"/>
        <w:spacing w:after="0"/>
        <w:rPr>
          <w:rFonts w:eastAsia="宋体"/>
          <w:color w:val="000000"/>
        </w:rPr>
      </w:pPr>
      <w:bookmarkStart w:id="3621" w:name="参考文献内容_282"/>
      <w:r w:rsidRPr="0058715C">
        <w:rPr>
          <w:rFonts w:eastAsia="宋体" w:hint="eastAsia"/>
          <w:color w:val="000000"/>
          <w:highlight w:val="white"/>
        </w:rPr>
        <w:t xml:space="preserve">[141] </w:t>
      </w:r>
      <w:r w:rsidRPr="0058715C">
        <w:rPr>
          <w:rFonts w:eastAsia="宋体" w:hint="eastAsia"/>
          <w:color w:val="000000"/>
          <w:highlight w:val="white"/>
        </w:rPr>
        <w:t>杨进辉</w:t>
      </w:r>
      <w:r w:rsidRPr="0058715C">
        <w:rPr>
          <w:rFonts w:eastAsia="宋体" w:hint="eastAsia"/>
          <w:color w:val="000000"/>
          <w:highlight w:val="white"/>
        </w:rPr>
        <w:t xml:space="preserve">, </w:t>
      </w:r>
      <w:r w:rsidRPr="0058715C">
        <w:rPr>
          <w:rFonts w:eastAsia="宋体" w:hint="eastAsia"/>
          <w:color w:val="000000"/>
          <w:highlight w:val="white"/>
        </w:rPr>
        <w:t>吴福元</w:t>
      </w:r>
      <w:r w:rsidRPr="0058715C">
        <w:rPr>
          <w:rFonts w:eastAsia="宋体" w:hint="eastAsia"/>
          <w:color w:val="000000"/>
          <w:highlight w:val="white"/>
        </w:rPr>
        <w:t xml:space="preserve">, </w:t>
      </w:r>
      <w:r w:rsidRPr="0058715C">
        <w:rPr>
          <w:rFonts w:eastAsia="宋体" w:hint="eastAsia"/>
          <w:color w:val="000000"/>
          <w:highlight w:val="white"/>
        </w:rPr>
        <w:t>谢烈文</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辽东矿洞沟正长岩成因及其构造意义</w:t>
      </w:r>
      <w:r w:rsidRPr="0058715C">
        <w:rPr>
          <w:rFonts w:eastAsia="宋体" w:hint="eastAsia"/>
          <w:color w:val="000000"/>
          <w:highlight w:val="white"/>
        </w:rPr>
        <w:t>:</w:t>
      </w:r>
      <w:r w:rsidRPr="0058715C">
        <w:rPr>
          <w:rFonts w:eastAsia="宋体" w:hint="eastAsia"/>
          <w:color w:val="000000"/>
          <w:highlight w:val="white"/>
        </w:rPr>
        <w:t>锆石原位微区</w:t>
      </w:r>
      <w:r w:rsidRPr="0058715C">
        <w:rPr>
          <w:rFonts w:eastAsia="宋体" w:hint="eastAsia"/>
          <w:color w:val="000000"/>
          <w:highlight w:val="white"/>
        </w:rPr>
        <w:t>U-Pb</w:t>
      </w:r>
      <w:r w:rsidRPr="0058715C">
        <w:rPr>
          <w:rFonts w:eastAsia="宋体" w:hint="eastAsia"/>
          <w:color w:val="000000"/>
          <w:highlight w:val="white"/>
        </w:rPr>
        <w:t>年龄和</w:t>
      </w:r>
      <w:r w:rsidRPr="0058715C">
        <w:rPr>
          <w:rFonts w:eastAsia="宋体" w:hint="eastAsia"/>
          <w:color w:val="000000"/>
          <w:highlight w:val="white"/>
        </w:rPr>
        <w:t>Hf</w:t>
      </w:r>
      <w:r w:rsidRPr="0058715C">
        <w:rPr>
          <w:rFonts w:eastAsia="宋体" w:hint="eastAsia"/>
          <w:color w:val="000000"/>
          <w:highlight w:val="white"/>
        </w:rPr>
        <w:t>同位素制约</w:t>
      </w:r>
      <w:r w:rsidRPr="0058715C">
        <w:rPr>
          <w:rFonts w:eastAsia="宋体" w:hint="eastAsia"/>
          <w:color w:val="000000"/>
          <w:highlight w:val="white"/>
        </w:rPr>
        <w:t xml:space="preserve">[J]. </w:t>
      </w:r>
      <w:r w:rsidRPr="0058715C">
        <w:rPr>
          <w:rFonts w:eastAsia="宋体" w:hint="eastAsia"/>
          <w:color w:val="000000"/>
          <w:highlight w:val="white"/>
        </w:rPr>
        <w:t>岩石学报</w:t>
      </w:r>
      <w:r w:rsidRPr="0058715C">
        <w:rPr>
          <w:rFonts w:eastAsia="宋体" w:hint="eastAsia"/>
          <w:color w:val="000000"/>
          <w:highlight w:val="white"/>
        </w:rPr>
        <w:t>, 2007(2): 263-276.</w:t>
      </w:r>
      <w:bookmarkEnd w:id="3621"/>
    </w:p>
    <w:p w14:paraId="48714D5A" w14:textId="0C39674C" w:rsidR="00B804E8" w:rsidRPr="00B804E8" w:rsidRDefault="00654D5F" w:rsidP="008868EF">
      <w:pPr>
        <w:pStyle w:val="EndNoteBibliography"/>
        <w:spacing w:after="0"/>
        <w:rPr>
          <w:rFonts w:eastAsia="宋体"/>
          <w:color w:val="000000"/>
        </w:rPr>
      </w:pPr>
      <w:bookmarkStart w:id="3622" w:name="参考文献内容_284"/>
      <w:r w:rsidRPr="0058715C">
        <w:rPr>
          <w:rFonts w:eastAsia="宋体"/>
          <w:color w:val="000000"/>
          <w:highlight w:val="white"/>
        </w:rPr>
        <w:t xml:space="preserve">[142] LI S Z, LIU J Z, ZHAO G C, et al. Key </w:t>
      </w:r>
      <w:r w:rsidR="00F21110" w:rsidRPr="0058715C">
        <w:rPr>
          <w:rFonts w:eastAsia="宋体"/>
          <w:color w:val="000000"/>
          <w:highlight w:val="white"/>
        </w:rPr>
        <w:t>geochronology of mesozoic deformation in the eastern blo</w:t>
      </w:r>
      <w:r w:rsidRPr="0058715C">
        <w:rPr>
          <w:rFonts w:eastAsia="宋体"/>
          <w:color w:val="000000"/>
          <w:highlight w:val="white"/>
        </w:rPr>
        <w:t xml:space="preserve">ck of the North China </w:t>
      </w:r>
      <w:r w:rsidR="00F21110" w:rsidRPr="0058715C">
        <w:rPr>
          <w:rFonts w:eastAsia="宋体"/>
          <w:color w:val="000000"/>
          <w:highlight w:val="white"/>
        </w:rPr>
        <w:t>craton and its constraints on regional tectonics: a case of</w:t>
      </w:r>
      <w:r w:rsidRPr="0058715C">
        <w:rPr>
          <w:rFonts w:eastAsia="宋体"/>
          <w:color w:val="000000"/>
          <w:highlight w:val="white"/>
        </w:rPr>
        <w:t xml:space="preserve"> Jiaodong and Liaodong </w:t>
      </w:r>
      <w:r w:rsidR="00067ABA">
        <w:rPr>
          <w:rFonts w:eastAsia="宋体"/>
          <w:color w:val="000000"/>
          <w:highlight w:val="white"/>
        </w:rPr>
        <w:t>P</w:t>
      </w:r>
      <w:r w:rsidRPr="0058715C">
        <w:rPr>
          <w:rFonts w:eastAsia="宋体"/>
          <w:color w:val="000000"/>
          <w:highlight w:val="white"/>
        </w:rPr>
        <w:t>eninsula[J]. Acta Petrologica Sinica,</w:t>
      </w:r>
      <w:commentRangeStart w:id="3623"/>
      <w:commentRangeStart w:id="3624"/>
      <w:r w:rsidRPr="0058715C">
        <w:rPr>
          <w:rFonts w:eastAsia="宋体"/>
          <w:color w:val="000000"/>
          <w:highlight w:val="white"/>
        </w:rPr>
        <w:t xml:space="preserve"> 2004</w:t>
      </w:r>
      <w:commentRangeEnd w:id="3623"/>
      <w:commentRangeEnd w:id="3624"/>
      <w:ins w:id="3625" w:author="1001210222 Choi" w:date="2025-12-09T14:39:00Z" w16du:dateUtc="2025-12-09T06:39:00Z">
        <w:r w:rsidR="00B659D4">
          <w:rPr>
            <w:rFonts w:eastAsia="宋体" w:hint="eastAsia"/>
            <w:color w:val="000000"/>
          </w:rPr>
          <w:t>, 20(3): 633-646</w:t>
        </w:r>
      </w:ins>
      <w:r w:rsidR="00DA223F">
        <w:rPr>
          <w:rStyle w:val="afa"/>
          <w:rFonts w:asciiTheme="minorHAnsi" w:eastAsiaTheme="minorEastAsia" w:hAnsiTheme="minorHAnsi" w:cstheme="minorBidi"/>
          <w:noProof w:val="0"/>
          <w:kern w:val="2"/>
          <w14:ligatures w14:val="standardContextual"/>
        </w:rPr>
        <w:commentReference w:id="3623"/>
      </w:r>
      <w:r w:rsidR="001A06E8">
        <w:rPr>
          <w:rStyle w:val="afa"/>
          <w:rFonts w:asciiTheme="minorHAnsi" w:eastAsiaTheme="minorEastAsia" w:hAnsiTheme="minorHAnsi" w:cstheme="minorBidi"/>
          <w:noProof w:val="0"/>
          <w:kern w:val="2"/>
          <w14:ligatures w14:val="standardContextual"/>
        </w:rPr>
        <w:commentReference w:id="3624"/>
      </w:r>
      <w:r w:rsidRPr="0058715C">
        <w:rPr>
          <w:rFonts w:eastAsia="宋体"/>
          <w:color w:val="000000"/>
          <w:highlight w:val="white"/>
        </w:rPr>
        <w:t>.</w:t>
      </w:r>
      <w:del w:id="3626" w:author="1001210222 Choi" w:date="2025-12-09T14:39:00Z" w16du:dateUtc="2025-12-09T06:39:00Z">
        <w:r w:rsidRPr="0058715C" w:rsidDel="00B659D4">
          <w:rPr>
            <w:rFonts w:eastAsia="宋体"/>
            <w:color w:val="000000"/>
            <w:highlight w:val="white"/>
          </w:rPr>
          <w:delText xml:space="preserve"> </w:delText>
        </w:r>
      </w:del>
      <w:bookmarkEnd w:id="3622"/>
    </w:p>
    <w:p w14:paraId="53CF88C3" w14:textId="6204C6F5" w:rsidR="00B804E8" w:rsidRPr="00B804E8" w:rsidRDefault="00654D5F" w:rsidP="008868EF">
      <w:pPr>
        <w:pStyle w:val="EndNoteBibliography"/>
        <w:spacing w:after="0"/>
        <w:rPr>
          <w:rFonts w:eastAsia="宋体"/>
          <w:color w:val="000000"/>
        </w:rPr>
      </w:pPr>
      <w:bookmarkStart w:id="3627" w:name="参考文献内容_286"/>
      <w:r w:rsidRPr="0058715C">
        <w:rPr>
          <w:rFonts w:eastAsia="宋体" w:hint="eastAsia"/>
          <w:color w:val="000000"/>
          <w:highlight w:val="white"/>
        </w:rPr>
        <w:t xml:space="preserve">[143] </w:t>
      </w:r>
      <w:r w:rsidRPr="0058715C">
        <w:rPr>
          <w:rFonts w:eastAsia="宋体" w:hint="eastAsia"/>
          <w:color w:val="000000"/>
          <w:highlight w:val="white"/>
        </w:rPr>
        <w:t>刘永俊</w:t>
      </w:r>
      <w:r w:rsidRPr="0058715C">
        <w:rPr>
          <w:rFonts w:eastAsia="宋体" w:hint="eastAsia"/>
          <w:color w:val="000000"/>
          <w:highlight w:val="white"/>
        </w:rPr>
        <w:t xml:space="preserve">, </w:t>
      </w:r>
      <w:r w:rsidRPr="0058715C">
        <w:rPr>
          <w:rFonts w:eastAsia="宋体" w:hint="eastAsia"/>
          <w:color w:val="000000"/>
          <w:highlight w:val="white"/>
        </w:rPr>
        <w:t>韩晓涛</w:t>
      </w:r>
      <w:r w:rsidRPr="0058715C">
        <w:rPr>
          <w:rFonts w:eastAsia="宋体" w:hint="eastAsia"/>
          <w:color w:val="000000"/>
          <w:highlight w:val="white"/>
        </w:rPr>
        <w:t xml:space="preserve">, </w:t>
      </w:r>
      <w:r w:rsidRPr="0058715C">
        <w:rPr>
          <w:rFonts w:eastAsia="宋体" w:hint="eastAsia"/>
          <w:color w:val="000000"/>
          <w:highlight w:val="white"/>
        </w:rPr>
        <w:t>刘正宏</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辽东凤城地区早白垩世花岗岩的锆石</w:t>
      </w:r>
      <w:r w:rsidRPr="0058715C">
        <w:rPr>
          <w:rFonts w:eastAsia="宋体" w:hint="eastAsia"/>
          <w:color w:val="000000"/>
          <w:highlight w:val="white"/>
        </w:rPr>
        <w:t>U-Pb</w:t>
      </w:r>
      <w:r w:rsidRPr="0058715C">
        <w:rPr>
          <w:rFonts w:eastAsia="宋体" w:hint="eastAsia"/>
          <w:color w:val="000000"/>
          <w:highlight w:val="white"/>
        </w:rPr>
        <w:t>年龄、地球化学特征及地质意义</w:t>
      </w:r>
      <w:r w:rsidRPr="0058715C">
        <w:rPr>
          <w:rFonts w:eastAsia="宋体" w:hint="eastAsia"/>
          <w:color w:val="000000"/>
          <w:highlight w:val="white"/>
        </w:rPr>
        <w:t xml:space="preserve">[J]. </w:t>
      </w:r>
      <w:r w:rsidRPr="0058715C">
        <w:rPr>
          <w:rFonts w:eastAsia="宋体" w:hint="eastAsia"/>
          <w:color w:val="000000"/>
          <w:highlight w:val="white"/>
        </w:rPr>
        <w:t>地球科学</w:t>
      </w:r>
      <w:r w:rsidR="00192B2D">
        <w:rPr>
          <w:rFonts w:eastAsia="宋体" w:hint="eastAsia"/>
          <w:color w:val="000000"/>
          <w:highlight w:val="white"/>
        </w:rPr>
        <w:t>, 2020, 45(</w:t>
      </w:r>
      <w:r w:rsidRPr="0058715C">
        <w:rPr>
          <w:rFonts w:eastAsia="宋体" w:hint="eastAsia"/>
          <w:color w:val="000000"/>
          <w:highlight w:val="white"/>
        </w:rPr>
        <w:t>1): 145-155.</w:t>
      </w:r>
      <w:bookmarkEnd w:id="3627"/>
    </w:p>
    <w:p w14:paraId="386934DF" w14:textId="517F1ADB" w:rsidR="00B804E8" w:rsidRPr="00B804E8" w:rsidRDefault="00654D5F" w:rsidP="008868EF">
      <w:pPr>
        <w:pStyle w:val="EndNoteBibliography"/>
        <w:spacing w:after="0"/>
        <w:rPr>
          <w:rFonts w:eastAsia="宋体"/>
          <w:color w:val="000000"/>
        </w:rPr>
      </w:pPr>
      <w:bookmarkStart w:id="3628" w:name="参考文献内容_288"/>
      <w:r w:rsidRPr="0058715C">
        <w:rPr>
          <w:rFonts w:eastAsia="宋体" w:hint="eastAsia"/>
          <w:color w:val="000000"/>
          <w:highlight w:val="white"/>
        </w:rPr>
        <w:t xml:space="preserve">[144] </w:t>
      </w:r>
      <w:r w:rsidRPr="0058715C">
        <w:rPr>
          <w:rFonts w:eastAsia="宋体" w:hint="eastAsia"/>
          <w:color w:val="000000"/>
          <w:highlight w:val="white"/>
        </w:rPr>
        <w:t>杨进辉</w:t>
      </w:r>
      <w:r w:rsidRPr="0058715C">
        <w:rPr>
          <w:rFonts w:eastAsia="宋体" w:hint="eastAsia"/>
          <w:color w:val="000000"/>
          <w:highlight w:val="white"/>
        </w:rPr>
        <w:t xml:space="preserve">, </w:t>
      </w:r>
      <w:r w:rsidRPr="0058715C">
        <w:rPr>
          <w:rFonts w:eastAsia="宋体" w:hint="eastAsia"/>
          <w:color w:val="000000"/>
          <w:highlight w:val="white"/>
        </w:rPr>
        <w:t>朱美妃</w:t>
      </w:r>
      <w:r w:rsidRPr="0058715C">
        <w:rPr>
          <w:rFonts w:eastAsia="宋体" w:hint="eastAsia"/>
          <w:color w:val="000000"/>
          <w:highlight w:val="white"/>
        </w:rPr>
        <w:t xml:space="preserve">, </w:t>
      </w:r>
      <w:r w:rsidRPr="0058715C">
        <w:rPr>
          <w:rFonts w:eastAsia="宋体" w:hint="eastAsia"/>
          <w:color w:val="000000"/>
          <w:highlight w:val="white"/>
        </w:rPr>
        <w:t>刘伟</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胶东地区郭家岭花岗闪长岩的地球化学特征及成因</w:t>
      </w:r>
      <w:r w:rsidRPr="0058715C">
        <w:rPr>
          <w:rFonts w:eastAsia="宋体" w:hint="eastAsia"/>
          <w:color w:val="000000"/>
          <w:highlight w:val="white"/>
        </w:rPr>
        <w:t xml:space="preserve">[J]. </w:t>
      </w:r>
      <w:r w:rsidRPr="0058715C">
        <w:rPr>
          <w:rFonts w:eastAsia="宋体" w:hint="eastAsia"/>
          <w:color w:val="000000"/>
          <w:highlight w:val="white"/>
        </w:rPr>
        <w:t>岩石学报</w:t>
      </w:r>
      <w:r w:rsidRPr="0058715C">
        <w:rPr>
          <w:rFonts w:eastAsia="宋体" w:hint="eastAsia"/>
          <w:color w:val="000000"/>
          <w:highlight w:val="white"/>
        </w:rPr>
        <w:t>, 2003</w:t>
      </w:r>
      <w:r w:rsidR="00192B2D">
        <w:rPr>
          <w:rFonts w:eastAsia="宋体" w:hint="eastAsia"/>
          <w:color w:val="000000"/>
          <w:highlight w:val="white"/>
        </w:rPr>
        <w:t>(</w:t>
      </w:r>
      <w:r w:rsidRPr="0058715C">
        <w:rPr>
          <w:rFonts w:eastAsia="宋体" w:hint="eastAsia"/>
          <w:color w:val="000000"/>
          <w:highlight w:val="white"/>
        </w:rPr>
        <w:t>4): 692-700.</w:t>
      </w:r>
      <w:bookmarkEnd w:id="3628"/>
    </w:p>
    <w:p w14:paraId="201E0C7D" w14:textId="26BB7C6C"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[145] MA L, JIANG S</w:t>
      </w:r>
      <w:del w:id="3629" w:author="1001210222 Choi" w:date="2025-12-09T14:57:00Z" w16du:dateUtc="2025-12-09T06:57:00Z">
        <w:r w:rsidRPr="0058715C" w:rsidDel="000503D5">
          <w:rPr>
            <w:rFonts w:eastAsia="宋体"/>
            <w:color w:val="0000FA"/>
            <w:shd w:val="clear" w:color="auto" w:fill="FFCCFF"/>
          </w:rPr>
          <w:delText>-</w:delText>
        </w:r>
      </w:del>
      <w:ins w:id="3630" w:author="1001210222 Choi" w:date="2025-12-09T14:57:00Z" w16du:dateUtc="2025-12-09T06:57:00Z">
        <w:r w:rsidR="000503D5">
          <w:rPr>
            <w:rFonts w:eastAsia="宋体" w:hint="eastAsia"/>
            <w:color w:val="0000FA"/>
            <w:shd w:val="clear" w:color="auto" w:fill="FFCCFF"/>
          </w:rPr>
          <w:t xml:space="preserve"> </w:t>
        </w:r>
      </w:ins>
      <w:r w:rsidRPr="0058715C">
        <w:rPr>
          <w:rFonts w:eastAsia="宋体"/>
          <w:color w:val="0000FA"/>
          <w:shd w:val="clear" w:color="auto" w:fill="FFFFFF"/>
        </w:rPr>
        <w:t xml:space="preserve">Y, HOFMANN A W, et al. Rapid </w:t>
      </w:r>
      <w:r w:rsidRPr="0058715C">
        <w:rPr>
          <w:rFonts w:eastAsia="宋体"/>
          <w:color w:val="0000FA"/>
          <w:shd w:val="clear" w:color="auto" w:fill="D9D9D9"/>
        </w:rPr>
        <w:t>l</w:t>
      </w:r>
      <w:r w:rsidRPr="0058715C">
        <w:rPr>
          <w:rFonts w:eastAsia="宋体"/>
          <w:color w:val="0000FA"/>
          <w:shd w:val="clear" w:color="auto" w:fill="FFFFFF"/>
        </w:rPr>
        <w:t xml:space="preserve">ithospheric </w:t>
      </w:r>
      <w:r w:rsidRPr="0058715C">
        <w:rPr>
          <w:rFonts w:eastAsia="宋体"/>
          <w:color w:val="0000FA"/>
          <w:shd w:val="clear" w:color="auto" w:fill="D9D9D9"/>
        </w:rPr>
        <w:t>t</w:t>
      </w:r>
      <w:r w:rsidRPr="0058715C">
        <w:rPr>
          <w:rFonts w:eastAsia="宋体"/>
          <w:color w:val="0000FA"/>
          <w:shd w:val="clear" w:color="auto" w:fill="FFFFFF"/>
        </w:rPr>
        <w:t xml:space="preserve">hinning of the North China Craton: New </w:t>
      </w:r>
      <w:r w:rsidRPr="0058715C">
        <w:rPr>
          <w:rFonts w:eastAsia="宋体"/>
          <w:color w:val="0000FA"/>
          <w:shd w:val="clear" w:color="auto" w:fill="D9D9D9"/>
        </w:rPr>
        <w:t>e</w:t>
      </w:r>
      <w:r w:rsidRPr="0058715C">
        <w:rPr>
          <w:rFonts w:eastAsia="宋体"/>
          <w:color w:val="0000FA"/>
          <w:shd w:val="clear" w:color="auto" w:fill="FFFFFF"/>
        </w:rPr>
        <w:t xml:space="preserve">vidence from Cretaceous </w:t>
      </w:r>
      <w:r w:rsidRPr="0058715C">
        <w:rPr>
          <w:rFonts w:eastAsia="宋体"/>
          <w:color w:val="0000FA"/>
          <w:shd w:val="clear" w:color="auto" w:fill="D9D9D9"/>
        </w:rPr>
        <w:t>m</w:t>
      </w:r>
      <w:r w:rsidRPr="0058715C">
        <w:rPr>
          <w:rFonts w:eastAsia="宋体"/>
          <w:color w:val="0000FA"/>
          <w:shd w:val="clear" w:color="auto" w:fill="FFFFFF"/>
        </w:rPr>
        <w:t xml:space="preserve">afic </w:t>
      </w:r>
      <w:r w:rsidRPr="0058715C">
        <w:rPr>
          <w:rFonts w:eastAsia="宋体"/>
          <w:color w:val="0000FA"/>
          <w:shd w:val="clear" w:color="auto" w:fill="D9D9D9"/>
        </w:rPr>
        <w:t>d</w:t>
      </w:r>
      <w:r w:rsidRPr="0058715C">
        <w:rPr>
          <w:rFonts w:eastAsia="宋体"/>
          <w:color w:val="0000FA"/>
          <w:shd w:val="clear" w:color="auto" w:fill="FFFFFF"/>
        </w:rPr>
        <w:t xml:space="preserve">ikes in the Jiaodong Peninsula[J]. Chemical Geology, 2016, </w:t>
      </w:r>
      <w:r w:rsidRPr="0058715C">
        <w:rPr>
          <w:rFonts w:eastAsia="宋体"/>
          <w:color w:val="0000FA"/>
          <w:shd w:val="clear" w:color="auto" w:fill="FFCCFF"/>
        </w:rPr>
        <w:t>432: 1</w:t>
      </w:r>
      <w:r w:rsidRPr="0058715C">
        <w:rPr>
          <w:rFonts w:eastAsia="宋体"/>
          <w:color w:val="0000FA"/>
          <w:shd w:val="clear" w:color="auto" w:fill="FFFFFF"/>
        </w:rPr>
        <w:t>-15.</w:t>
      </w:r>
      <w:hyperlink r:id="rId128" w:tooltip="自助复核" w:history="1"/>
    </w:p>
    <w:p w14:paraId="7A897653" w14:textId="1B7A935C" w:rsidR="00B804E8" w:rsidRPr="00B804E8" w:rsidRDefault="00654D5F" w:rsidP="008868EF">
      <w:pPr>
        <w:pStyle w:val="EndNoteBibliography"/>
        <w:spacing w:after="0"/>
        <w:rPr>
          <w:rFonts w:eastAsia="宋体"/>
          <w:color w:val="000000"/>
        </w:rPr>
      </w:pPr>
      <w:bookmarkStart w:id="3631" w:name="参考文献内容_292"/>
      <w:r w:rsidRPr="0058715C">
        <w:rPr>
          <w:rFonts w:eastAsia="宋体" w:hint="eastAsia"/>
          <w:color w:val="000000"/>
          <w:highlight w:val="white"/>
        </w:rPr>
        <w:t xml:space="preserve">[146] </w:t>
      </w:r>
      <w:r w:rsidRPr="0058715C">
        <w:rPr>
          <w:rFonts w:eastAsia="宋体" w:hint="eastAsia"/>
          <w:color w:val="000000"/>
          <w:highlight w:val="white"/>
        </w:rPr>
        <w:t>刘志远</w:t>
      </w:r>
      <w:r w:rsidRPr="0058715C">
        <w:rPr>
          <w:rFonts w:eastAsia="宋体" w:hint="eastAsia"/>
          <w:color w:val="000000"/>
          <w:highlight w:val="white"/>
        </w:rPr>
        <w:t>,</w:t>
      </w:r>
      <w:r w:rsidRPr="0058715C">
        <w:rPr>
          <w:rFonts w:eastAsia="宋体" w:hint="eastAsia"/>
          <w:color w:val="000000"/>
          <w:highlight w:val="white"/>
        </w:rPr>
        <w:t>徐学纯</w:t>
      </w:r>
      <w:r w:rsidRPr="0058715C">
        <w:rPr>
          <w:rFonts w:eastAsia="宋体" w:hint="eastAsia"/>
          <w:color w:val="000000"/>
          <w:highlight w:val="white"/>
        </w:rPr>
        <w:t xml:space="preserve">. </w:t>
      </w:r>
      <w:r w:rsidRPr="0058715C">
        <w:rPr>
          <w:rFonts w:eastAsia="宋体" w:hint="eastAsia"/>
          <w:color w:val="000000"/>
          <w:highlight w:val="white"/>
        </w:rPr>
        <w:t>辽东青城子金银多金属成矿区综合信息找矿模型及找矿远景分析</w:t>
      </w:r>
      <w:r w:rsidRPr="0058715C">
        <w:rPr>
          <w:rFonts w:eastAsia="宋体" w:hint="eastAsia"/>
          <w:color w:val="000000"/>
          <w:highlight w:val="white"/>
        </w:rPr>
        <w:t xml:space="preserve">[J]. </w:t>
      </w:r>
      <w:r w:rsidRPr="0058715C">
        <w:rPr>
          <w:rFonts w:eastAsia="宋体" w:hint="eastAsia"/>
          <w:color w:val="000000"/>
          <w:highlight w:val="white"/>
        </w:rPr>
        <w:t>吉林大学学报</w:t>
      </w:r>
      <w:r w:rsidRPr="0058715C">
        <w:rPr>
          <w:rFonts w:eastAsia="宋体" w:hint="eastAsia"/>
          <w:color w:val="000000"/>
          <w:highlight w:val="white"/>
        </w:rPr>
        <w:t>(</w:t>
      </w:r>
      <w:r w:rsidRPr="0058715C">
        <w:rPr>
          <w:rFonts w:eastAsia="宋体" w:hint="eastAsia"/>
          <w:color w:val="000000"/>
          <w:highlight w:val="white"/>
        </w:rPr>
        <w:t>地球科学版</w:t>
      </w:r>
      <w:r w:rsidR="00192B2D">
        <w:rPr>
          <w:rFonts w:eastAsia="宋体" w:hint="eastAsia"/>
          <w:color w:val="000000"/>
          <w:highlight w:val="white"/>
        </w:rPr>
        <w:t>), 2007(</w:t>
      </w:r>
      <w:r w:rsidRPr="0058715C">
        <w:rPr>
          <w:rFonts w:eastAsia="宋体" w:hint="eastAsia"/>
          <w:color w:val="000000"/>
          <w:highlight w:val="white"/>
        </w:rPr>
        <w:t>3): 437-443.</w:t>
      </w:r>
      <w:bookmarkEnd w:id="3631"/>
    </w:p>
    <w:p w14:paraId="730CECF2" w14:textId="7D7B2CD4" w:rsidR="00B804E8" w:rsidRPr="00B804E8" w:rsidRDefault="00654D5F" w:rsidP="008868EF">
      <w:pPr>
        <w:pStyle w:val="EndNoteBibliography"/>
        <w:spacing w:after="0"/>
        <w:rPr>
          <w:rFonts w:eastAsia="宋体"/>
          <w:color w:val="000000"/>
        </w:rPr>
      </w:pPr>
      <w:bookmarkStart w:id="3632" w:name="参考文献内容_294"/>
      <w:r w:rsidRPr="0058715C">
        <w:rPr>
          <w:rFonts w:eastAsia="宋体" w:hint="eastAsia"/>
          <w:color w:val="000000"/>
          <w:highlight w:val="white"/>
        </w:rPr>
        <w:t xml:space="preserve">[147] </w:t>
      </w:r>
      <w:r w:rsidRPr="0058715C">
        <w:rPr>
          <w:rFonts w:eastAsia="宋体" w:hint="eastAsia"/>
          <w:color w:val="000000"/>
          <w:highlight w:val="white"/>
        </w:rPr>
        <w:t>辽宁省地质矿产局</w:t>
      </w:r>
      <w:r w:rsidRPr="0058715C">
        <w:rPr>
          <w:rFonts w:eastAsia="宋体" w:hint="eastAsia"/>
          <w:color w:val="000000"/>
          <w:highlight w:val="white"/>
        </w:rPr>
        <w:t xml:space="preserve">. </w:t>
      </w:r>
      <w:r w:rsidRPr="0058715C">
        <w:rPr>
          <w:rFonts w:eastAsia="宋体" w:hint="eastAsia"/>
          <w:color w:val="000000"/>
          <w:highlight w:val="white"/>
        </w:rPr>
        <w:t>辽宁省区域地质志</w:t>
      </w:r>
      <w:r w:rsidRPr="0058715C">
        <w:rPr>
          <w:rFonts w:eastAsia="宋体" w:hint="eastAsia"/>
          <w:color w:val="000000"/>
          <w:highlight w:val="white"/>
        </w:rPr>
        <w:t xml:space="preserve">[B]. </w:t>
      </w:r>
      <w:r w:rsidRPr="0058715C">
        <w:rPr>
          <w:rFonts w:eastAsia="宋体" w:hint="eastAsia"/>
          <w:color w:val="000000"/>
          <w:highlight w:val="white"/>
        </w:rPr>
        <w:t>北京</w:t>
      </w:r>
      <w:r w:rsidRPr="0058715C">
        <w:rPr>
          <w:rFonts w:eastAsia="宋体" w:hint="eastAsia"/>
          <w:color w:val="000000"/>
          <w:highlight w:val="white"/>
        </w:rPr>
        <w:t xml:space="preserve">: </w:t>
      </w:r>
      <w:r w:rsidRPr="0058715C">
        <w:rPr>
          <w:rFonts w:eastAsia="宋体" w:hint="eastAsia"/>
          <w:color w:val="000000"/>
          <w:highlight w:val="white"/>
        </w:rPr>
        <w:t>地质出版社</w:t>
      </w:r>
      <w:r w:rsidRPr="0058715C">
        <w:rPr>
          <w:rFonts w:eastAsia="宋体" w:hint="eastAsia"/>
          <w:color w:val="000000"/>
          <w:highlight w:val="white"/>
        </w:rPr>
        <w:t>, 1989.</w:t>
      </w:r>
      <w:bookmarkEnd w:id="3632"/>
    </w:p>
    <w:p w14:paraId="3CBB8FBD" w14:textId="4B360AEB" w:rsidR="00B804E8" w:rsidRPr="00B804E8" w:rsidRDefault="00654D5F" w:rsidP="008868EF">
      <w:pPr>
        <w:pStyle w:val="EndNoteBibliography"/>
        <w:spacing w:after="0"/>
        <w:rPr>
          <w:rFonts w:eastAsia="宋体"/>
          <w:color w:val="000000"/>
        </w:rPr>
      </w:pPr>
      <w:bookmarkStart w:id="3633" w:name="参考文献内容_296"/>
      <w:r w:rsidRPr="0058715C">
        <w:rPr>
          <w:rFonts w:eastAsia="宋体" w:hint="eastAsia"/>
          <w:color w:val="000000"/>
          <w:highlight w:val="white"/>
        </w:rPr>
        <w:t xml:space="preserve">[148] </w:t>
      </w:r>
      <w:r w:rsidRPr="0058715C">
        <w:rPr>
          <w:rFonts w:eastAsia="宋体" w:hint="eastAsia"/>
          <w:color w:val="000000"/>
          <w:highlight w:val="white"/>
        </w:rPr>
        <w:t>胡国辉</w:t>
      </w:r>
      <w:r w:rsidRPr="0058715C">
        <w:rPr>
          <w:rFonts w:eastAsia="宋体" w:hint="eastAsia"/>
          <w:color w:val="000000"/>
          <w:highlight w:val="white"/>
        </w:rPr>
        <w:t xml:space="preserve">, </w:t>
      </w:r>
      <w:r w:rsidRPr="0058715C">
        <w:rPr>
          <w:rFonts w:eastAsia="宋体" w:hint="eastAsia"/>
          <w:color w:val="000000"/>
          <w:highlight w:val="white"/>
        </w:rPr>
        <w:t>张琪琪</w:t>
      </w:r>
      <w:r w:rsidRPr="0058715C">
        <w:rPr>
          <w:rFonts w:eastAsia="宋体" w:hint="eastAsia"/>
          <w:color w:val="000000"/>
          <w:highlight w:val="white"/>
        </w:rPr>
        <w:t xml:space="preserve">, </w:t>
      </w:r>
      <w:r w:rsidRPr="0058715C">
        <w:rPr>
          <w:rFonts w:eastAsia="宋体" w:hint="eastAsia"/>
          <w:color w:val="000000"/>
          <w:highlight w:val="white"/>
        </w:rPr>
        <w:t>王伟</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辽东地区古元古代变基性岩床的成因和构造意义</w:t>
      </w:r>
      <w:r w:rsidRPr="0058715C">
        <w:rPr>
          <w:rFonts w:eastAsia="宋体" w:hint="eastAsia"/>
          <w:color w:val="000000"/>
          <w:highlight w:val="white"/>
        </w:rPr>
        <w:t xml:space="preserve">[J]. </w:t>
      </w:r>
      <w:r w:rsidRPr="0058715C">
        <w:rPr>
          <w:rFonts w:eastAsia="宋体" w:hint="eastAsia"/>
          <w:color w:val="000000"/>
          <w:highlight w:val="white"/>
        </w:rPr>
        <w:t>大地构造与成矿学</w:t>
      </w:r>
      <w:r w:rsidR="00192B2D">
        <w:rPr>
          <w:rFonts w:eastAsia="宋体" w:hint="eastAsia"/>
          <w:color w:val="000000"/>
          <w:highlight w:val="white"/>
        </w:rPr>
        <w:t>, 2021, 45(</w:t>
      </w:r>
      <w:r w:rsidRPr="0058715C">
        <w:rPr>
          <w:rFonts w:eastAsia="宋体" w:hint="eastAsia"/>
          <w:color w:val="000000"/>
          <w:highlight w:val="white"/>
        </w:rPr>
        <w:t>5): 1023-1043.</w:t>
      </w:r>
      <w:bookmarkEnd w:id="3633"/>
    </w:p>
    <w:p w14:paraId="6DBE2B51" w14:textId="281C1F4D" w:rsidR="00B804E8" w:rsidRPr="00B804E8" w:rsidRDefault="00654D5F" w:rsidP="008868EF">
      <w:pPr>
        <w:pStyle w:val="EndNoteBibliography"/>
        <w:spacing w:after="0"/>
        <w:rPr>
          <w:rFonts w:eastAsia="宋体"/>
          <w:color w:val="000000"/>
        </w:rPr>
      </w:pPr>
      <w:bookmarkStart w:id="3634" w:name="参考文献内容_298"/>
      <w:r w:rsidRPr="0058715C">
        <w:rPr>
          <w:rFonts w:eastAsia="宋体" w:hint="eastAsia"/>
          <w:color w:val="000000"/>
          <w:highlight w:val="white"/>
        </w:rPr>
        <w:t xml:space="preserve">[149] </w:t>
      </w:r>
      <w:r w:rsidRPr="0058715C">
        <w:rPr>
          <w:rFonts w:eastAsia="宋体" w:hint="eastAsia"/>
          <w:color w:val="000000"/>
          <w:highlight w:val="white"/>
        </w:rPr>
        <w:t>赵鸿志</w:t>
      </w:r>
      <w:r w:rsidRPr="0058715C">
        <w:rPr>
          <w:rFonts w:eastAsia="宋体" w:hint="eastAsia"/>
          <w:color w:val="000000"/>
          <w:highlight w:val="white"/>
        </w:rPr>
        <w:t xml:space="preserve">, </w:t>
      </w:r>
      <w:r w:rsidRPr="0058715C">
        <w:rPr>
          <w:rFonts w:eastAsia="宋体" w:hint="eastAsia"/>
          <w:color w:val="000000"/>
          <w:highlight w:val="white"/>
        </w:rPr>
        <w:t>杨沈生</w:t>
      </w:r>
      <w:r w:rsidRPr="0058715C">
        <w:rPr>
          <w:rFonts w:eastAsia="宋体" w:hint="eastAsia"/>
          <w:color w:val="000000"/>
          <w:highlight w:val="white"/>
        </w:rPr>
        <w:t>,</w:t>
      </w:r>
      <w:r w:rsidRPr="0058715C">
        <w:rPr>
          <w:rFonts w:eastAsia="宋体" w:hint="eastAsia"/>
          <w:color w:val="000000"/>
          <w:highlight w:val="white"/>
        </w:rPr>
        <w:t>李辉</w:t>
      </w:r>
      <w:r w:rsidRPr="0058715C">
        <w:rPr>
          <w:rFonts w:eastAsia="宋体" w:hint="eastAsia"/>
          <w:color w:val="000000"/>
          <w:highlight w:val="white"/>
        </w:rPr>
        <w:t xml:space="preserve">. </w:t>
      </w:r>
      <w:r w:rsidRPr="0058715C">
        <w:rPr>
          <w:rFonts w:eastAsia="宋体" w:hint="eastAsia"/>
          <w:color w:val="000000"/>
          <w:highlight w:val="white"/>
        </w:rPr>
        <w:t>白云金矿床地质特征及成因探讨</w:t>
      </w:r>
      <w:r w:rsidRPr="0058715C">
        <w:rPr>
          <w:rFonts w:eastAsia="宋体" w:hint="eastAsia"/>
          <w:color w:val="000000"/>
          <w:highlight w:val="white"/>
        </w:rPr>
        <w:t xml:space="preserve">[J]. </w:t>
      </w:r>
      <w:r w:rsidRPr="0058715C">
        <w:rPr>
          <w:rFonts w:eastAsia="宋体" w:hint="eastAsia"/>
          <w:color w:val="000000"/>
          <w:highlight w:val="white"/>
        </w:rPr>
        <w:t>有色矿冶</w:t>
      </w:r>
      <w:r w:rsidR="00192B2D">
        <w:rPr>
          <w:rFonts w:eastAsia="宋体" w:hint="eastAsia"/>
          <w:color w:val="000000"/>
          <w:highlight w:val="white"/>
        </w:rPr>
        <w:t>, 2009, 25(</w:t>
      </w:r>
      <w:r w:rsidRPr="0058715C">
        <w:rPr>
          <w:rFonts w:eastAsia="宋体" w:hint="eastAsia"/>
          <w:color w:val="000000"/>
          <w:highlight w:val="white"/>
        </w:rPr>
        <w:t>3): 4-7.</w:t>
      </w:r>
      <w:bookmarkEnd w:id="3634"/>
    </w:p>
    <w:p w14:paraId="52203341" w14:textId="77777777" w:rsidR="00B804E8" w:rsidRPr="00B804E8" w:rsidRDefault="00654D5F" w:rsidP="008868EF">
      <w:pPr>
        <w:pStyle w:val="EndNoteBibliography"/>
        <w:spacing w:after="0"/>
        <w:rPr>
          <w:rFonts w:eastAsia="宋体"/>
          <w:color w:val="000000"/>
        </w:rPr>
      </w:pPr>
      <w:bookmarkStart w:id="3635" w:name="参考文献内容_300"/>
      <w:r w:rsidRPr="0058715C">
        <w:rPr>
          <w:rFonts w:eastAsia="宋体" w:hint="eastAsia"/>
          <w:color w:val="000000"/>
          <w:highlight w:val="white"/>
        </w:rPr>
        <w:t xml:space="preserve">[150] </w:t>
      </w:r>
      <w:r w:rsidRPr="0058715C">
        <w:rPr>
          <w:rFonts w:eastAsia="宋体" w:hint="eastAsia"/>
          <w:color w:val="000000"/>
          <w:highlight w:val="white"/>
        </w:rPr>
        <w:t>宋运红</w:t>
      </w:r>
      <w:r w:rsidRPr="0058715C">
        <w:rPr>
          <w:rFonts w:eastAsia="宋体" w:hint="eastAsia"/>
          <w:color w:val="000000"/>
          <w:highlight w:val="white"/>
        </w:rPr>
        <w:t xml:space="preserve">, </w:t>
      </w:r>
      <w:r w:rsidRPr="0058715C">
        <w:rPr>
          <w:rFonts w:eastAsia="宋体" w:hint="eastAsia"/>
          <w:color w:val="000000"/>
          <w:highlight w:val="white"/>
        </w:rPr>
        <w:t>杨凤超</w:t>
      </w:r>
      <w:r w:rsidRPr="0058715C">
        <w:rPr>
          <w:rFonts w:eastAsia="宋体" w:hint="eastAsia"/>
          <w:color w:val="000000"/>
          <w:highlight w:val="white"/>
        </w:rPr>
        <w:t xml:space="preserve">, </w:t>
      </w:r>
      <w:r w:rsidRPr="0058715C">
        <w:rPr>
          <w:rFonts w:eastAsia="宋体" w:hint="eastAsia"/>
          <w:color w:val="000000"/>
          <w:highlight w:val="white"/>
        </w:rPr>
        <w:t>闫国磊</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辽东地区古元古代花岗岩</w:t>
      </w:r>
      <w:r w:rsidRPr="0058715C">
        <w:rPr>
          <w:rFonts w:eastAsia="宋体" w:hint="eastAsia"/>
          <w:color w:val="000000"/>
          <w:highlight w:val="white"/>
        </w:rPr>
        <w:t>SHRIMP U-Pb</w:t>
      </w:r>
      <w:r w:rsidRPr="0058715C">
        <w:rPr>
          <w:rFonts w:eastAsia="宋体" w:hint="eastAsia"/>
          <w:color w:val="000000"/>
          <w:highlight w:val="white"/>
        </w:rPr>
        <w:t>年龄、</w:t>
      </w:r>
      <w:r w:rsidRPr="0058715C">
        <w:rPr>
          <w:rFonts w:eastAsia="宋体" w:hint="eastAsia"/>
          <w:color w:val="000000"/>
          <w:highlight w:val="white"/>
        </w:rPr>
        <w:t>Hf</w:t>
      </w:r>
      <w:r w:rsidRPr="0058715C">
        <w:rPr>
          <w:rFonts w:eastAsia="宋体" w:hint="eastAsia"/>
          <w:color w:val="000000"/>
          <w:highlight w:val="white"/>
        </w:rPr>
        <w:t>同位素组成及构造意义</w:t>
      </w:r>
      <w:r w:rsidRPr="0058715C">
        <w:rPr>
          <w:rFonts w:eastAsia="宋体" w:hint="eastAsia"/>
          <w:color w:val="000000"/>
          <w:highlight w:val="white"/>
        </w:rPr>
        <w:t xml:space="preserve">[J]. </w:t>
      </w:r>
      <w:r w:rsidRPr="0058715C">
        <w:rPr>
          <w:rFonts w:eastAsia="宋体" w:hint="eastAsia"/>
          <w:color w:val="000000"/>
          <w:highlight w:val="white"/>
        </w:rPr>
        <w:t>地质学报</w:t>
      </w:r>
      <w:r w:rsidRPr="0058715C">
        <w:rPr>
          <w:rFonts w:eastAsia="宋体" w:hint="eastAsia"/>
          <w:color w:val="000000"/>
          <w:highlight w:val="white"/>
        </w:rPr>
        <w:t>, 2016, 90(10): 2620-2636.</w:t>
      </w:r>
      <w:bookmarkEnd w:id="3635"/>
    </w:p>
    <w:p w14:paraId="260F23AA" w14:textId="03D023E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[151] CUI Q Y, LI J, CAI W Y, et al. Episodic </w:t>
      </w:r>
      <w:r w:rsidRPr="0058715C">
        <w:rPr>
          <w:rFonts w:eastAsia="宋体"/>
          <w:color w:val="0000FA"/>
          <w:shd w:val="clear" w:color="auto" w:fill="D9D9D9"/>
        </w:rPr>
        <w:t>f</w:t>
      </w:r>
      <w:r w:rsidRPr="0058715C">
        <w:rPr>
          <w:rFonts w:eastAsia="宋体"/>
          <w:color w:val="0000FA"/>
          <w:shd w:val="clear" w:color="auto" w:fill="FFFFFF"/>
        </w:rPr>
        <w:t xml:space="preserve">luid </w:t>
      </w:r>
      <w:r w:rsidRPr="0058715C">
        <w:rPr>
          <w:rFonts w:eastAsia="宋体"/>
          <w:color w:val="0000FA"/>
          <w:shd w:val="clear" w:color="auto" w:fill="D9D9D9"/>
        </w:rPr>
        <w:t>p</w:t>
      </w:r>
      <w:r w:rsidRPr="0058715C">
        <w:rPr>
          <w:rFonts w:eastAsia="宋体"/>
          <w:color w:val="0000FA"/>
          <w:shd w:val="clear" w:color="auto" w:fill="FFFFFF"/>
        </w:rPr>
        <w:t xml:space="preserve">ulses in the Baiyun </w:t>
      </w:r>
      <w:r w:rsidRPr="0058715C">
        <w:rPr>
          <w:rFonts w:eastAsia="宋体"/>
          <w:color w:val="0000FA"/>
          <w:shd w:val="clear" w:color="auto" w:fill="D9D9D9"/>
        </w:rPr>
        <w:t>g</w:t>
      </w:r>
      <w:r w:rsidRPr="0058715C">
        <w:rPr>
          <w:rFonts w:eastAsia="宋体"/>
          <w:color w:val="0000FA"/>
          <w:shd w:val="clear" w:color="auto" w:fill="FFFFFF"/>
        </w:rPr>
        <w:t xml:space="preserve">old </w:t>
      </w:r>
      <w:r w:rsidRPr="0058715C">
        <w:rPr>
          <w:rFonts w:eastAsia="宋体"/>
          <w:color w:val="0000FA"/>
          <w:shd w:val="clear" w:color="auto" w:fill="D9D9D9"/>
        </w:rPr>
        <w:t>d</w:t>
      </w:r>
      <w:r w:rsidRPr="0058715C">
        <w:rPr>
          <w:rFonts w:eastAsia="宋体"/>
          <w:color w:val="0000FA"/>
          <w:shd w:val="clear" w:color="auto" w:fill="FFFFFF"/>
        </w:rPr>
        <w:t xml:space="preserve">eposit, Liaodong Peninsula, Eastern China: Insights </w:t>
      </w:r>
      <w:r w:rsidRPr="0058715C">
        <w:rPr>
          <w:rFonts w:eastAsia="宋体"/>
          <w:color w:val="0000FA"/>
          <w:shd w:val="clear" w:color="auto" w:fill="D9D9D9"/>
        </w:rPr>
        <w:t>f</w:t>
      </w:r>
      <w:r w:rsidRPr="0058715C">
        <w:rPr>
          <w:rFonts w:eastAsia="宋体"/>
          <w:color w:val="0000FA"/>
          <w:shd w:val="clear" w:color="auto" w:fill="FFFFFF"/>
        </w:rPr>
        <w:t>rom</w:t>
      </w:r>
      <w:r w:rsidRPr="00192B2D">
        <w:rPr>
          <w:rFonts w:eastAsia="宋体"/>
          <w:color w:val="0000FA"/>
          <w:shd w:val="clear" w:color="auto" w:fill="FFFFFF"/>
        </w:rPr>
        <w:t xml:space="preserve"> </w:t>
      </w:r>
      <w:r w:rsidRPr="00192B2D">
        <w:rPr>
          <w:rFonts w:eastAsia="宋体"/>
          <w:color w:val="0000FA"/>
          <w:shd w:val="clear" w:color="auto" w:fill="D9D9D9"/>
        </w:rPr>
        <w:t>i</w:t>
      </w:r>
      <w:r w:rsidRPr="00192B2D">
        <w:rPr>
          <w:rFonts w:eastAsia="宋体"/>
          <w:color w:val="0000FA"/>
          <w:shd w:val="clear" w:color="auto" w:fill="FFFFFF"/>
        </w:rPr>
        <w:t xml:space="preserve">n </w:t>
      </w:r>
      <w:r w:rsidRPr="00192B2D">
        <w:rPr>
          <w:rFonts w:eastAsia="宋体"/>
          <w:color w:val="0000FA"/>
          <w:shd w:val="clear" w:color="auto" w:fill="D9D9D9"/>
        </w:rPr>
        <w:t>s</w:t>
      </w:r>
      <w:r w:rsidRPr="00192B2D">
        <w:rPr>
          <w:rFonts w:eastAsia="宋体"/>
          <w:color w:val="0000FA"/>
          <w:shd w:val="clear" w:color="auto" w:fill="FFFFFF"/>
        </w:rPr>
        <w:t xml:space="preserve">itu </w:t>
      </w:r>
      <w:r w:rsidRPr="0058715C">
        <w:rPr>
          <w:rFonts w:eastAsia="宋体"/>
          <w:color w:val="0000FA"/>
          <w:shd w:val="clear" w:color="auto" w:fill="D9D9D9"/>
        </w:rPr>
        <w:t>t</w:t>
      </w:r>
      <w:r w:rsidRPr="0058715C">
        <w:rPr>
          <w:rFonts w:eastAsia="宋体"/>
          <w:color w:val="0000FA"/>
          <w:shd w:val="clear" w:color="auto" w:fill="FFFFFF"/>
        </w:rPr>
        <w:t xml:space="preserve">race </w:t>
      </w:r>
      <w:r w:rsidRPr="0058715C">
        <w:rPr>
          <w:rFonts w:eastAsia="宋体"/>
          <w:color w:val="0000FA"/>
          <w:shd w:val="clear" w:color="auto" w:fill="D9D9D9"/>
        </w:rPr>
        <w:t>e</w:t>
      </w:r>
      <w:r w:rsidRPr="0058715C">
        <w:rPr>
          <w:rFonts w:eastAsia="宋体"/>
          <w:color w:val="0000FA"/>
          <w:shd w:val="clear" w:color="auto" w:fill="FFFFFF"/>
        </w:rPr>
        <w:t xml:space="preserve">lements, </w:t>
      </w:r>
      <w:r w:rsidRPr="0058715C">
        <w:rPr>
          <w:rFonts w:eastAsia="宋体"/>
          <w:color w:val="0000FA"/>
          <w:shd w:val="clear" w:color="auto" w:fill="D9D9D9"/>
        </w:rPr>
        <w:t>s</w:t>
      </w:r>
      <w:r w:rsidRPr="0058715C">
        <w:rPr>
          <w:rFonts w:eastAsia="宋体"/>
          <w:color w:val="0000FA"/>
          <w:shd w:val="clear" w:color="auto" w:fill="FFFFFF"/>
        </w:rPr>
        <w:t xml:space="preserve">ulfur </w:t>
      </w:r>
      <w:r w:rsidRPr="0058715C">
        <w:rPr>
          <w:rFonts w:eastAsia="宋体"/>
          <w:color w:val="0000FA"/>
          <w:shd w:val="clear" w:color="auto" w:fill="D9D9D9"/>
        </w:rPr>
        <w:t>i</w:t>
      </w:r>
      <w:r w:rsidRPr="0058715C">
        <w:rPr>
          <w:rFonts w:eastAsia="宋体"/>
          <w:color w:val="0000FA"/>
          <w:shd w:val="clear" w:color="auto" w:fill="FFFFFF"/>
        </w:rPr>
        <w:t xml:space="preserve">sotopes, and </w:t>
      </w:r>
      <w:r w:rsidRPr="0058715C">
        <w:rPr>
          <w:rFonts w:eastAsia="宋体"/>
          <w:color w:val="0000FA"/>
          <w:shd w:val="clear" w:color="auto" w:fill="D9D9D9"/>
        </w:rPr>
        <w:t>t</w:t>
      </w:r>
      <w:r w:rsidRPr="0058715C">
        <w:rPr>
          <w:rFonts w:eastAsia="宋体"/>
          <w:color w:val="0000FA"/>
          <w:shd w:val="clear" w:color="auto" w:fill="FFFFFF"/>
        </w:rPr>
        <w:t xml:space="preserve">exture </w:t>
      </w:r>
      <w:r w:rsidRPr="0058715C">
        <w:rPr>
          <w:rFonts w:eastAsia="宋体"/>
          <w:color w:val="0000FA"/>
          <w:shd w:val="clear" w:color="auto" w:fill="D9D9D9"/>
        </w:rPr>
        <w:t>c</w:t>
      </w:r>
      <w:r w:rsidRPr="0058715C">
        <w:rPr>
          <w:rFonts w:eastAsia="宋体"/>
          <w:color w:val="0000FA"/>
          <w:shd w:val="clear" w:color="auto" w:fill="FFFFFF"/>
        </w:rPr>
        <w:t xml:space="preserve">haracteristics of </w:t>
      </w:r>
      <w:r w:rsidRPr="0058715C">
        <w:rPr>
          <w:rFonts w:eastAsia="宋体"/>
          <w:color w:val="0000FA"/>
          <w:shd w:val="clear" w:color="auto" w:fill="D9D9D9"/>
        </w:rPr>
        <w:t>p</w:t>
      </w:r>
      <w:r w:rsidRPr="0058715C">
        <w:rPr>
          <w:rFonts w:eastAsia="宋体"/>
          <w:color w:val="0000FA"/>
          <w:shd w:val="clear" w:color="auto" w:fill="FFFFFF"/>
        </w:rPr>
        <w:t xml:space="preserve">yrite[J]. Ore Geology Reviews, 2024, </w:t>
      </w:r>
      <w:r w:rsidRPr="0058715C">
        <w:rPr>
          <w:rFonts w:eastAsia="宋体"/>
          <w:color w:val="0000FA"/>
          <w:shd w:val="clear" w:color="auto" w:fill="FFCCFF"/>
        </w:rPr>
        <w:t>174</w:t>
      </w:r>
      <w:r w:rsidRPr="0058715C">
        <w:rPr>
          <w:rFonts w:eastAsia="宋体"/>
          <w:color w:val="0000FA"/>
          <w:shd w:val="clear" w:color="auto" w:fill="FFFFFF"/>
        </w:rPr>
        <w:t>: 106313</w:t>
      </w:r>
      <w:r w:rsidRPr="0058715C">
        <w:rPr>
          <w:rFonts w:eastAsia="宋体"/>
          <w:color w:val="0000FA"/>
          <w:shd w:val="clear" w:color="auto" w:fill="FFCCFF"/>
        </w:rPr>
        <w:t>.</w:t>
      </w:r>
      <w:hyperlink r:id="rId129" w:tooltip="自助复核" w:history="1"/>
    </w:p>
    <w:p w14:paraId="5286137D" w14:textId="77777777" w:rsidR="00B804E8" w:rsidRPr="00B804E8" w:rsidRDefault="00654D5F" w:rsidP="008868EF">
      <w:pPr>
        <w:pStyle w:val="EndNoteBibliography"/>
        <w:spacing w:after="0"/>
        <w:rPr>
          <w:rFonts w:eastAsia="宋体"/>
          <w:color w:val="000000"/>
        </w:rPr>
      </w:pPr>
      <w:bookmarkStart w:id="3636" w:name="参考文献内容_304"/>
      <w:r w:rsidRPr="0058715C">
        <w:rPr>
          <w:rFonts w:eastAsia="宋体" w:hint="eastAsia"/>
          <w:color w:val="000000"/>
          <w:highlight w:val="white"/>
        </w:rPr>
        <w:t xml:space="preserve">[152] </w:t>
      </w:r>
      <w:r w:rsidRPr="0058715C">
        <w:rPr>
          <w:rFonts w:eastAsia="宋体" w:hint="eastAsia"/>
          <w:color w:val="000000"/>
          <w:highlight w:val="white"/>
        </w:rPr>
        <w:t>张拴宏</w:t>
      </w:r>
      <w:r w:rsidRPr="0058715C">
        <w:rPr>
          <w:rFonts w:eastAsia="宋体" w:hint="eastAsia"/>
          <w:color w:val="000000"/>
          <w:highlight w:val="white"/>
        </w:rPr>
        <w:t xml:space="preserve">, </w:t>
      </w:r>
      <w:r w:rsidRPr="0058715C">
        <w:rPr>
          <w:rFonts w:eastAsia="宋体" w:hint="eastAsia"/>
          <w:color w:val="000000"/>
          <w:highlight w:val="white"/>
        </w:rPr>
        <w:t>胡国辉</w:t>
      </w:r>
      <w:r w:rsidRPr="0058715C">
        <w:rPr>
          <w:rFonts w:eastAsia="宋体" w:hint="eastAsia"/>
          <w:color w:val="000000"/>
          <w:highlight w:val="white"/>
        </w:rPr>
        <w:t xml:space="preserve">, </w:t>
      </w:r>
      <w:r w:rsidRPr="0058715C">
        <w:rPr>
          <w:rFonts w:eastAsia="宋体" w:hint="eastAsia"/>
          <w:color w:val="000000"/>
          <w:highlight w:val="white"/>
        </w:rPr>
        <w:t>李建锋</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辽东白云</w:t>
      </w:r>
      <w:r w:rsidRPr="0058715C">
        <w:rPr>
          <w:rFonts w:eastAsia="宋体" w:hint="eastAsia"/>
          <w:color w:val="000000"/>
          <w:highlight w:val="white"/>
        </w:rPr>
        <w:t>-</w:t>
      </w:r>
      <w:r w:rsidRPr="0058715C">
        <w:rPr>
          <w:rFonts w:eastAsia="宋体" w:hint="eastAsia"/>
          <w:color w:val="000000"/>
          <w:highlight w:val="white"/>
        </w:rPr>
        <w:t>小佟家堡子矿集区控矿构造及成矿有利区预测</w:t>
      </w:r>
      <w:r w:rsidRPr="0058715C">
        <w:rPr>
          <w:rFonts w:eastAsia="宋体" w:hint="eastAsia"/>
          <w:color w:val="000000"/>
          <w:highlight w:val="white"/>
        </w:rPr>
        <w:t xml:space="preserve">[J]. </w:t>
      </w:r>
      <w:r w:rsidRPr="0058715C">
        <w:rPr>
          <w:rFonts w:eastAsia="宋体" w:hint="eastAsia"/>
          <w:color w:val="000000"/>
          <w:highlight w:val="white"/>
        </w:rPr>
        <w:t>地球科学</w:t>
      </w:r>
      <w:r w:rsidRPr="0058715C">
        <w:rPr>
          <w:rFonts w:eastAsia="宋体" w:hint="eastAsia"/>
          <w:color w:val="000000"/>
          <w:highlight w:val="white"/>
        </w:rPr>
        <w:t>, 2020, 45(11): 3885-3899.</w:t>
      </w:r>
      <w:bookmarkEnd w:id="3636"/>
    </w:p>
    <w:p w14:paraId="1ABFCC00" w14:textId="77777777" w:rsidR="00B804E8" w:rsidRPr="00B804E8" w:rsidRDefault="00654D5F" w:rsidP="008868EF">
      <w:pPr>
        <w:pStyle w:val="EndNoteBibliography"/>
        <w:spacing w:after="0"/>
        <w:rPr>
          <w:rFonts w:eastAsia="宋体"/>
          <w:color w:val="000000"/>
        </w:rPr>
      </w:pPr>
      <w:bookmarkStart w:id="3637" w:name="参考文献内容_306"/>
      <w:r w:rsidRPr="0058715C">
        <w:rPr>
          <w:rFonts w:eastAsia="宋体" w:hint="eastAsia"/>
          <w:color w:val="000000"/>
          <w:highlight w:val="white"/>
        </w:rPr>
        <w:t xml:space="preserve">[153] </w:t>
      </w:r>
      <w:r w:rsidRPr="0058715C">
        <w:rPr>
          <w:rFonts w:eastAsia="宋体" w:hint="eastAsia"/>
          <w:color w:val="000000"/>
          <w:highlight w:val="white"/>
        </w:rPr>
        <w:t>王洋</w:t>
      </w:r>
      <w:r w:rsidRPr="0058715C">
        <w:rPr>
          <w:rFonts w:eastAsia="宋体" w:hint="eastAsia"/>
          <w:color w:val="000000"/>
          <w:highlight w:val="white"/>
        </w:rPr>
        <w:t xml:space="preserve">. </w:t>
      </w:r>
      <w:r w:rsidRPr="0058715C">
        <w:rPr>
          <w:rFonts w:eastAsia="宋体" w:hint="eastAsia"/>
          <w:color w:val="000000"/>
          <w:highlight w:val="white"/>
        </w:rPr>
        <w:t>辽东白云金矿床成矿物质来源及成因研究</w:t>
      </w:r>
      <w:r w:rsidRPr="0058715C">
        <w:rPr>
          <w:rFonts w:eastAsia="宋体" w:hint="eastAsia"/>
          <w:color w:val="000000"/>
          <w:highlight w:val="white"/>
        </w:rPr>
        <w:t xml:space="preserve">[D]. </w:t>
      </w:r>
      <w:r w:rsidRPr="0058715C">
        <w:rPr>
          <w:rFonts w:eastAsia="宋体" w:hint="eastAsia"/>
          <w:color w:val="000000"/>
          <w:highlight w:val="white"/>
        </w:rPr>
        <w:t>北京</w:t>
      </w:r>
      <w:r w:rsidRPr="0058715C">
        <w:rPr>
          <w:rFonts w:eastAsia="宋体" w:hint="eastAsia"/>
          <w:color w:val="000000"/>
          <w:highlight w:val="white"/>
        </w:rPr>
        <w:t xml:space="preserve">: </w:t>
      </w:r>
      <w:r w:rsidRPr="0058715C">
        <w:rPr>
          <w:rFonts w:eastAsia="宋体" w:hint="eastAsia"/>
          <w:color w:val="000000"/>
          <w:highlight w:val="white"/>
        </w:rPr>
        <w:t>中国地质大学</w:t>
      </w:r>
      <w:r w:rsidRPr="0058715C">
        <w:rPr>
          <w:rFonts w:eastAsia="宋体" w:hint="eastAsia"/>
          <w:color w:val="000000"/>
          <w:highlight w:val="white"/>
        </w:rPr>
        <w:t>(</w:t>
      </w:r>
      <w:r w:rsidRPr="0058715C">
        <w:rPr>
          <w:rFonts w:eastAsia="宋体" w:hint="eastAsia"/>
          <w:color w:val="000000"/>
          <w:highlight w:val="white"/>
        </w:rPr>
        <w:t>北京</w:t>
      </w:r>
      <w:r w:rsidRPr="0058715C">
        <w:rPr>
          <w:rFonts w:eastAsia="宋体" w:hint="eastAsia"/>
          <w:color w:val="000000"/>
          <w:highlight w:val="white"/>
        </w:rPr>
        <w:t>), 2020.</w:t>
      </w:r>
      <w:bookmarkEnd w:id="3637"/>
    </w:p>
    <w:p w14:paraId="41185501" w14:textId="06D6DC8B"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[154] WANG Y Z, WANG F, SHI W B, et al. Timing and </w:t>
      </w:r>
      <w:r w:rsidRPr="0058715C">
        <w:rPr>
          <w:rFonts w:eastAsia="宋体"/>
          <w:color w:val="0000FA"/>
          <w:shd w:val="clear" w:color="auto" w:fill="D9D9D9"/>
        </w:rPr>
        <w:t>p</w:t>
      </w:r>
      <w:r w:rsidRPr="0058715C">
        <w:rPr>
          <w:rFonts w:eastAsia="宋体"/>
          <w:color w:val="0000FA"/>
          <w:shd w:val="clear" w:color="auto" w:fill="FFFFFF"/>
        </w:rPr>
        <w:t xml:space="preserve">rocesses of </w:t>
      </w:r>
      <w:r w:rsidRPr="0058715C">
        <w:rPr>
          <w:rFonts w:eastAsia="宋体"/>
          <w:color w:val="0000FA"/>
          <w:shd w:val="clear" w:color="auto" w:fill="D9D9D9"/>
        </w:rPr>
        <w:t>o</w:t>
      </w:r>
      <w:r w:rsidRPr="0058715C">
        <w:rPr>
          <w:rFonts w:eastAsia="宋体"/>
          <w:color w:val="0000FA"/>
          <w:shd w:val="clear" w:color="auto" w:fill="FFFFFF"/>
        </w:rPr>
        <w:t xml:space="preserve">re </w:t>
      </w:r>
      <w:r w:rsidRPr="0058715C">
        <w:rPr>
          <w:rFonts w:eastAsia="宋体"/>
          <w:color w:val="0000FA"/>
          <w:shd w:val="clear" w:color="auto" w:fill="D9D9D9"/>
        </w:rPr>
        <w:t>f</w:t>
      </w:r>
      <w:r w:rsidRPr="0058715C">
        <w:rPr>
          <w:rFonts w:eastAsia="宋体"/>
          <w:color w:val="0000FA"/>
          <w:shd w:val="clear" w:color="auto" w:fill="FFFFFF"/>
        </w:rPr>
        <w:t xml:space="preserve">ormation in the </w:t>
      </w:r>
      <w:r w:rsidRPr="0058715C">
        <w:rPr>
          <w:rFonts w:eastAsia="宋体"/>
          <w:color w:val="0000FA"/>
          <w:shd w:val="clear" w:color="auto" w:fill="D9D9D9"/>
        </w:rPr>
        <w:t>q</w:t>
      </w:r>
      <w:r w:rsidRPr="0058715C">
        <w:rPr>
          <w:rFonts w:eastAsia="宋体"/>
          <w:color w:val="0000FA"/>
          <w:shd w:val="clear" w:color="auto" w:fill="FFFFFF"/>
        </w:rPr>
        <w:t xml:space="preserve">ingchengzi </w:t>
      </w:r>
      <w:r w:rsidRPr="0058715C">
        <w:rPr>
          <w:rFonts w:eastAsia="宋体"/>
          <w:color w:val="0000FA"/>
          <w:shd w:val="clear" w:color="auto" w:fill="D9D9D9"/>
        </w:rPr>
        <w:t>p</w:t>
      </w:r>
      <w:r w:rsidRPr="0058715C">
        <w:rPr>
          <w:rFonts w:eastAsia="宋体"/>
          <w:color w:val="0000FA"/>
          <w:shd w:val="clear" w:color="auto" w:fill="FFFFFF"/>
        </w:rPr>
        <w:t xml:space="preserve">olymetallic </w:t>
      </w:r>
      <w:r w:rsidRPr="0058715C">
        <w:rPr>
          <w:rFonts w:eastAsia="宋体"/>
          <w:color w:val="0000FA"/>
          <w:shd w:val="clear" w:color="auto" w:fill="D9D9D9"/>
        </w:rPr>
        <w:t>o</w:t>
      </w:r>
      <w:r w:rsidRPr="0058715C">
        <w:rPr>
          <w:rFonts w:eastAsia="宋体"/>
          <w:color w:val="0000FA"/>
          <w:shd w:val="clear" w:color="auto" w:fill="FFFFFF"/>
        </w:rPr>
        <w:t xml:space="preserve">refield, Northeast China: </w:t>
      </w:r>
      <w:r w:rsidRPr="0058715C">
        <w:rPr>
          <w:rFonts w:eastAsia="宋体"/>
          <w:color w:val="0000FA"/>
          <w:shd w:val="clear" w:color="auto" w:fill="D9D9D9"/>
        </w:rPr>
        <w:t>e</w:t>
      </w:r>
      <w:r w:rsidRPr="0058715C">
        <w:rPr>
          <w:rFonts w:eastAsia="宋体"/>
          <w:color w:val="0000FA"/>
          <w:shd w:val="clear" w:color="auto" w:fill="FFFFFF"/>
        </w:rPr>
        <w:t xml:space="preserve">vidence from </w:t>
      </w:r>
      <w:r w:rsidRPr="0058715C">
        <w:rPr>
          <w:rFonts w:eastAsia="宋体"/>
          <w:color w:val="0000FA"/>
          <w:shd w:val="clear" w:color="auto" w:fill="FFCCFF"/>
        </w:rPr>
        <w:t>40</w:t>
      </w:r>
      <w:r w:rsidRPr="0058715C">
        <w:rPr>
          <w:rFonts w:eastAsia="宋体"/>
          <w:color w:val="0000FA"/>
          <w:shd w:val="clear" w:color="auto" w:fill="FFFFFF"/>
        </w:rPr>
        <w:t xml:space="preserve"> </w:t>
      </w:r>
      <w:r w:rsidRPr="0058715C">
        <w:rPr>
          <w:rFonts w:eastAsia="宋体"/>
          <w:color w:val="0000FA"/>
          <w:shd w:val="clear" w:color="auto" w:fill="D9D9D9"/>
        </w:rPr>
        <w:t>g</w:t>
      </w:r>
      <w:r w:rsidRPr="0058715C">
        <w:rPr>
          <w:rFonts w:eastAsia="宋体"/>
          <w:color w:val="0000FA"/>
          <w:shd w:val="clear" w:color="auto" w:fill="FFFFFF"/>
        </w:rPr>
        <w:t xml:space="preserve">eochronology[J]. Acta </w:t>
      </w:r>
      <w:r w:rsidRPr="0058715C">
        <w:rPr>
          <w:rFonts w:eastAsia="宋体"/>
          <w:color w:val="0000FA"/>
          <w:shd w:val="clear" w:color="auto" w:fill="FFCCFF"/>
        </w:rPr>
        <w:t>Geologica</w:t>
      </w:r>
      <w:r w:rsidRPr="0058715C">
        <w:rPr>
          <w:rFonts w:eastAsia="宋体"/>
          <w:color w:val="0000FA"/>
          <w:shd w:val="clear" w:color="auto" w:fill="FFFFFF"/>
        </w:rPr>
        <w:t xml:space="preserve"> Sinica</w:t>
      </w:r>
      <w:r w:rsidRPr="0058715C">
        <w:rPr>
          <w:rFonts w:eastAsia="宋体"/>
          <w:color w:val="0000FA"/>
          <w:shd w:val="clear" w:color="auto" w:fill="FFCCFF"/>
        </w:rPr>
        <w:t xml:space="preserve"> - English Edition</w:t>
      </w:r>
      <w:r w:rsidRPr="0058715C">
        <w:rPr>
          <w:rFonts w:eastAsia="宋体"/>
          <w:color w:val="0000FA"/>
          <w:shd w:val="clear" w:color="auto" w:fill="FFFFFF"/>
        </w:rPr>
        <w:t>, 2020, 94(3): 789-800.</w:t>
      </w:r>
      <w:hyperlink r:id="rId130" w:tooltip="自助复核" w:history="1"/>
    </w:p>
    <w:p w14:paraId="578FFD41" w14:textId="41B5F418" w:rsidR="00B804E8" w:rsidRPr="00B804E8" w:rsidRDefault="00654D5F" w:rsidP="008868EF">
      <w:pPr>
        <w:pStyle w:val="EndNoteBibliography"/>
        <w:spacing w:after="0"/>
        <w:rPr>
          <w:rFonts w:eastAsia="宋体"/>
          <w:color w:val="000000"/>
        </w:rPr>
      </w:pPr>
      <w:bookmarkStart w:id="3638" w:name="参考文献内容_310"/>
      <w:r w:rsidRPr="0058715C">
        <w:rPr>
          <w:rFonts w:eastAsia="宋体" w:hint="eastAsia"/>
          <w:color w:val="000000"/>
          <w:highlight w:val="white"/>
        </w:rPr>
        <w:t xml:space="preserve">[155] </w:t>
      </w:r>
      <w:r w:rsidRPr="0058715C">
        <w:rPr>
          <w:rFonts w:eastAsia="宋体" w:hint="eastAsia"/>
          <w:color w:val="000000"/>
          <w:highlight w:val="white"/>
        </w:rPr>
        <w:t>耿树峰</w:t>
      </w:r>
      <w:r w:rsidRPr="0058715C">
        <w:rPr>
          <w:rFonts w:eastAsia="宋体" w:hint="eastAsia"/>
          <w:color w:val="000000"/>
          <w:highlight w:val="white"/>
        </w:rPr>
        <w:t xml:space="preserve">. </w:t>
      </w:r>
      <w:r w:rsidRPr="0058715C">
        <w:rPr>
          <w:rFonts w:eastAsia="宋体" w:hint="eastAsia"/>
          <w:color w:val="000000"/>
          <w:highlight w:val="white"/>
        </w:rPr>
        <w:t>辽东青城子矿集区成矿规律及找矿预测地质模型</w:t>
      </w:r>
      <w:r w:rsidRPr="0058715C">
        <w:rPr>
          <w:rFonts w:eastAsia="宋体" w:hint="eastAsia"/>
          <w:color w:val="000000"/>
          <w:highlight w:val="white"/>
        </w:rPr>
        <w:t xml:space="preserve">[J]. </w:t>
      </w:r>
      <w:r w:rsidRPr="0058715C">
        <w:rPr>
          <w:rFonts w:eastAsia="宋体" w:hint="eastAsia"/>
          <w:color w:val="000000"/>
          <w:highlight w:val="white"/>
        </w:rPr>
        <w:t>中国地质调查</w:t>
      </w:r>
      <w:r w:rsidR="00192B2D">
        <w:rPr>
          <w:rFonts w:eastAsia="宋体" w:hint="eastAsia"/>
          <w:color w:val="000000"/>
          <w:highlight w:val="white"/>
        </w:rPr>
        <w:t>, 2023, 10(</w:t>
      </w:r>
      <w:r w:rsidRPr="0058715C">
        <w:rPr>
          <w:rFonts w:eastAsia="宋体" w:hint="eastAsia"/>
          <w:color w:val="000000"/>
          <w:highlight w:val="white"/>
        </w:rPr>
        <w:t>5): 43-49.</w:t>
      </w:r>
      <w:bookmarkEnd w:id="3638"/>
    </w:p>
    <w:p w14:paraId="07137FF9" w14:textId="77F523E8"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[156] ZHANG P, KOU L L, ZHAO Y, et al. Fluid </w:t>
      </w:r>
      <w:r w:rsidRPr="0058715C">
        <w:rPr>
          <w:rFonts w:eastAsia="宋体"/>
          <w:color w:val="0000FA"/>
          <w:shd w:val="clear" w:color="auto" w:fill="D9D9D9"/>
        </w:rPr>
        <w:t>i</w:t>
      </w:r>
      <w:r w:rsidRPr="0058715C">
        <w:rPr>
          <w:rFonts w:eastAsia="宋体"/>
          <w:color w:val="0000FA"/>
          <w:shd w:val="clear" w:color="auto" w:fill="FFFFFF"/>
        </w:rPr>
        <w:t xml:space="preserve">nclusions, H-O, S, Pb, and </w:t>
      </w:r>
      <w:r w:rsidRPr="0058715C">
        <w:rPr>
          <w:rFonts w:eastAsia="宋体"/>
          <w:color w:val="0000FA"/>
          <w:shd w:val="clear" w:color="auto" w:fill="D9D9D9"/>
        </w:rPr>
        <w:t>n</w:t>
      </w:r>
      <w:r w:rsidRPr="0058715C">
        <w:rPr>
          <w:rFonts w:eastAsia="宋体"/>
          <w:color w:val="0000FA"/>
          <w:shd w:val="clear" w:color="auto" w:fill="FFFFFF"/>
        </w:rPr>
        <w:t xml:space="preserve">oble </w:t>
      </w:r>
      <w:r w:rsidRPr="0058715C">
        <w:rPr>
          <w:rFonts w:eastAsia="宋体"/>
          <w:color w:val="0000FA"/>
          <w:shd w:val="clear" w:color="auto" w:fill="D9D9D9"/>
        </w:rPr>
        <w:t>g</w:t>
      </w:r>
      <w:r w:rsidRPr="0058715C">
        <w:rPr>
          <w:rFonts w:eastAsia="宋体"/>
          <w:color w:val="0000FA"/>
          <w:shd w:val="clear" w:color="auto" w:fill="FFFFFF"/>
        </w:rPr>
        <w:t xml:space="preserve">as </w:t>
      </w:r>
      <w:r w:rsidRPr="0058715C">
        <w:rPr>
          <w:rFonts w:eastAsia="宋体"/>
          <w:color w:val="0000FA"/>
          <w:shd w:val="clear" w:color="auto" w:fill="D9D9D9"/>
        </w:rPr>
        <w:t>i</w:t>
      </w:r>
      <w:r w:rsidRPr="0058715C">
        <w:rPr>
          <w:rFonts w:eastAsia="宋体"/>
          <w:color w:val="0000FA"/>
          <w:shd w:val="clear" w:color="auto" w:fill="FFFFFF"/>
        </w:rPr>
        <w:t xml:space="preserve">sotope </w:t>
      </w:r>
      <w:r w:rsidRPr="0058715C">
        <w:rPr>
          <w:rFonts w:eastAsia="宋体"/>
          <w:color w:val="0000FA"/>
          <w:shd w:val="clear" w:color="auto" w:fill="D9D9D9"/>
        </w:rPr>
        <w:t>s</w:t>
      </w:r>
      <w:r w:rsidRPr="0058715C">
        <w:rPr>
          <w:rFonts w:eastAsia="宋体"/>
          <w:color w:val="0000FA"/>
          <w:shd w:val="clear" w:color="auto" w:fill="FFFFFF"/>
        </w:rPr>
        <w:t xml:space="preserve">tudies of the Baiyun </w:t>
      </w:r>
      <w:r w:rsidRPr="0058715C">
        <w:rPr>
          <w:rFonts w:eastAsia="宋体"/>
          <w:color w:val="0000FA"/>
          <w:shd w:val="clear" w:color="auto" w:fill="D9D9D9"/>
        </w:rPr>
        <w:t>g</w:t>
      </w:r>
      <w:r w:rsidRPr="0058715C">
        <w:rPr>
          <w:rFonts w:eastAsia="宋体"/>
          <w:color w:val="0000FA"/>
          <w:shd w:val="clear" w:color="auto" w:fill="FFFFFF"/>
        </w:rPr>
        <w:t xml:space="preserve">old </w:t>
      </w:r>
      <w:r w:rsidRPr="0058715C">
        <w:rPr>
          <w:rFonts w:eastAsia="宋体"/>
          <w:color w:val="0000FA"/>
          <w:shd w:val="clear" w:color="auto" w:fill="D9D9D9"/>
        </w:rPr>
        <w:t>d</w:t>
      </w:r>
      <w:r w:rsidRPr="0058715C">
        <w:rPr>
          <w:rFonts w:eastAsia="宋体"/>
          <w:color w:val="0000FA"/>
          <w:shd w:val="clear" w:color="auto" w:fill="FFFFFF"/>
        </w:rPr>
        <w:t xml:space="preserve">eposit in the Qingchengzi </w:t>
      </w:r>
      <w:r w:rsidRPr="0058715C">
        <w:rPr>
          <w:rFonts w:eastAsia="宋体"/>
          <w:color w:val="0000FA"/>
          <w:shd w:val="clear" w:color="auto" w:fill="D9D9D9"/>
        </w:rPr>
        <w:t>o</w:t>
      </w:r>
      <w:r w:rsidRPr="0058715C">
        <w:rPr>
          <w:rFonts w:eastAsia="宋体"/>
          <w:color w:val="0000FA"/>
          <w:shd w:val="clear" w:color="auto" w:fill="FFFFFF"/>
        </w:rPr>
        <w:t xml:space="preserve">refield, NE China[J]. Journal of Geochemical Exploration, 2019, </w:t>
      </w:r>
      <w:r w:rsidRPr="0058715C">
        <w:rPr>
          <w:rFonts w:eastAsia="宋体"/>
          <w:color w:val="0000FA"/>
          <w:shd w:val="clear" w:color="auto" w:fill="FFCCFF"/>
        </w:rPr>
        <w:t>200: 37</w:t>
      </w:r>
      <w:r w:rsidRPr="0058715C">
        <w:rPr>
          <w:rFonts w:eastAsia="宋体"/>
          <w:color w:val="0000FA"/>
          <w:shd w:val="clear" w:color="auto" w:fill="FFFFFF"/>
        </w:rPr>
        <w:t>-53.</w:t>
      </w:r>
      <w:hyperlink r:id="rId131" w:tooltip="自助复核" w:history="1"/>
    </w:p>
    <w:p w14:paraId="1B3043E6" w14:textId="77777777" w:rsidR="00B804E8" w:rsidRPr="00B804E8" w:rsidRDefault="00654D5F" w:rsidP="008868EF">
      <w:pPr>
        <w:pStyle w:val="EndNoteBibliography"/>
        <w:spacing w:after="0"/>
        <w:rPr>
          <w:rFonts w:eastAsia="宋体"/>
          <w:color w:val="000000"/>
        </w:rPr>
      </w:pPr>
      <w:bookmarkStart w:id="3639" w:name="参考文献内容_314"/>
      <w:r w:rsidRPr="0058715C">
        <w:rPr>
          <w:rFonts w:eastAsia="宋体" w:hint="eastAsia"/>
          <w:color w:val="000000"/>
          <w:highlight w:val="white"/>
        </w:rPr>
        <w:t xml:space="preserve">[157] </w:t>
      </w:r>
      <w:r w:rsidRPr="0058715C">
        <w:rPr>
          <w:rFonts w:eastAsia="宋体" w:hint="eastAsia"/>
          <w:color w:val="000000"/>
          <w:highlight w:val="white"/>
        </w:rPr>
        <w:t>李生辉</w:t>
      </w:r>
      <w:r w:rsidRPr="0058715C">
        <w:rPr>
          <w:rFonts w:eastAsia="宋体" w:hint="eastAsia"/>
          <w:color w:val="000000"/>
          <w:highlight w:val="white"/>
        </w:rPr>
        <w:t xml:space="preserve">. </w:t>
      </w:r>
      <w:r w:rsidRPr="0058715C">
        <w:rPr>
          <w:rFonts w:eastAsia="宋体" w:hint="eastAsia"/>
          <w:color w:val="000000"/>
          <w:highlight w:val="white"/>
        </w:rPr>
        <w:t>辽宁省凤城市青城子镇白云金矿资源储量核实报告</w:t>
      </w:r>
      <w:r w:rsidRPr="0058715C">
        <w:rPr>
          <w:rFonts w:eastAsia="宋体" w:hint="eastAsia"/>
          <w:color w:val="000000"/>
          <w:highlight w:val="white"/>
        </w:rPr>
        <w:t xml:space="preserve">[R]. </w:t>
      </w:r>
      <w:r w:rsidRPr="0058715C">
        <w:rPr>
          <w:rFonts w:eastAsia="宋体" w:hint="eastAsia"/>
          <w:color w:val="000000"/>
          <w:highlight w:val="white"/>
        </w:rPr>
        <w:t>凤城</w:t>
      </w:r>
      <w:r w:rsidRPr="0058715C">
        <w:rPr>
          <w:rFonts w:eastAsia="宋体" w:hint="eastAsia"/>
          <w:color w:val="000000"/>
          <w:highlight w:val="white"/>
        </w:rPr>
        <w:t xml:space="preserve">: </w:t>
      </w:r>
      <w:r w:rsidRPr="0058715C">
        <w:rPr>
          <w:rFonts w:eastAsia="宋体" w:hint="eastAsia"/>
          <w:color w:val="000000"/>
          <w:highlight w:val="white"/>
        </w:rPr>
        <w:t>辽宁招金白云黄金矿业有限公司</w:t>
      </w:r>
      <w:r w:rsidRPr="0058715C">
        <w:rPr>
          <w:rFonts w:eastAsia="宋体" w:hint="eastAsia"/>
          <w:color w:val="000000"/>
          <w:highlight w:val="white"/>
        </w:rPr>
        <w:t>, 2019.</w:t>
      </w:r>
      <w:bookmarkEnd w:id="3639"/>
    </w:p>
    <w:p w14:paraId="7383B7DA" w14:textId="77777777" w:rsidR="00B804E8" w:rsidRPr="00B804E8" w:rsidRDefault="00654D5F" w:rsidP="008868EF">
      <w:pPr>
        <w:pStyle w:val="EndNoteBibliography"/>
        <w:spacing w:after="0"/>
        <w:rPr>
          <w:rFonts w:eastAsia="宋体"/>
          <w:color w:val="000000"/>
        </w:rPr>
      </w:pPr>
      <w:bookmarkStart w:id="3640" w:name="参考文献内容_316"/>
      <w:r w:rsidRPr="0058715C">
        <w:rPr>
          <w:rFonts w:eastAsia="宋体" w:hint="eastAsia"/>
          <w:color w:val="000000"/>
          <w:highlight w:val="white"/>
        </w:rPr>
        <w:t xml:space="preserve">[158] </w:t>
      </w:r>
      <w:r w:rsidRPr="0058715C">
        <w:rPr>
          <w:rFonts w:eastAsia="宋体" w:hint="eastAsia"/>
          <w:color w:val="000000"/>
          <w:highlight w:val="white"/>
        </w:rPr>
        <w:t>张志超</w:t>
      </w:r>
      <w:r w:rsidRPr="0058715C">
        <w:rPr>
          <w:rFonts w:eastAsia="宋体" w:hint="eastAsia"/>
          <w:color w:val="000000"/>
          <w:highlight w:val="white"/>
        </w:rPr>
        <w:t xml:space="preserve">, </w:t>
      </w:r>
      <w:r w:rsidRPr="0058715C">
        <w:rPr>
          <w:rFonts w:eastAsia="宋体" w:hint="eastAsia"/>
          <w:color w:val="000000"/>
          <w:highlight w:val="white"/>
        </w:rPr>
        <w:t>王玉往</w:t>
      </w:r>
      <w:r w:rsidRPr="0058715C">
        <w:rPr>
          <w:rFonts w:eastAsia="宋体" w:hint="eastAsia"/>
          <w:color w:val="000000"/>
          <w:highlight w:val="white"/>
        </w:rPr>
        <w:t xml:space="preserve">, </w:t>
      </w:r>
      <w:r w:rsidRPr="0058715C">
        <w:rPr>
          <w:rFonts w:eastAsia="宋体" w:hint="eastAsia"/>
          <w:color w:val="000000"/>
          <w:highlight w:val="white"/>
        </w:rPr>
        <w:t>李德东</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辽宁白云金矿床围岩蚀变作用及其与金的成矿关系</w:t>
      </w:r>
      <w:r w:rsidRPr="0058715C">
        <w:rPr>
          <w:rFonts w:eastAsia="宋体" w:hint="eastAsia"/>
          <w:color w:val="000000"/>
          <w:highlight w:val="white"/>
        </w:rPr>
        <w:t xml:space="preserve">[J]. </w:t>
      </w:r>
      <w:r w:rsidRPr="0058715C">
        <w:rPr>
          <w:rFonts w:eastAsia="宋体" w:hint="eastAsia"/>
          <w:color w:val="000000"/>
          <w:highlight w:val="white"/>
        </w:rPr>
        <w:t>地球科学</w:t>
      </w:r>
      <w:r w:rsidRPr="0058715C">
        <w:rPr>
          <w:rFonts w:eastAsia="宋体" w:hint="eastAsia"/>
          <w:color w:val="000000"/>
          <w:highlight w:val="white"/>
        </w:rPr>
        <w:t>, 2020, 45(11): 3900-3912.</w:t>
      </w:r>
      <w:bookmarkEnd w:id="3640"/>
    </w:p>
    <w:p w14:paraId="382B5060" w14:textId="4358F8C2" w:rsidR="00B804E8" w:rsidRPr="00B804E8" w:rsidRDefault="00654D5F" w:rsidP="008868EF">
      <w:pPr>
        <w:pStyle w:val="EndNoteBibliography"/>
        <w:spacing w:after="0"/>
        <w:rPr>
          <w:rFonts w:eastAsia="宋体"/>
          <w:color w:val="000000"/>
        </w:rPr>
      </w:pPr>
      <w:bookmarkStart w:id="3641" w:name="参考文献内容_318"/>
      <w:r w:rsidRPr="0058715C">
        <w:rPr>
          <w:rFonts w:eastAsia="宋体" w:hint="eastAsia"/>
          <w:color w:val="000000"/>
          <w:highlight w:val="white"/>
        </w:rPr>
        <w:t xml:space="preserve">[159] </w:t>
      </w:r>
      <w:r w:rsidRPr="0058715C">
        <w:rPr>
          <w:rFonts w:eastAsia="宋体" w:hint="eastAsia"/>
          <w:color w:val="000000"/>
          <w:highlight w:val="white"/>
        </w:rPr>
        <w:t>王伟</w:t>
      </w:r>
      <w:r w:rsidRPr="0058715C">
        <w:rPr>
          <w:rFonts w:eastAsia="宋体" w:hint="eastAsia"/>
          <w:color w:val="000000"/>
          <w:highlight w:val="white"/>
        </w:rPr>
        <w:t xml:space="preserve">, </w:t>
      </w:r>
      <w:r w:rsidRPr="0058715C">
        <w:rPr>
          <w:rFonts w:eastAsia="宋体" w:hint="eastAsia"/>
          <w:color w:val="000000"/>
          <w:highlight w:val="white"/>
        </w:rPr>
        <w:t>刘福兴</w:t>
      </w:r>
      <w:r w:rsidRPr="0058715C">
        <w:rPr>
          <w:rFonts w:eastAsia="宋体" w:hint="eastAsia"/>
          <w:color w:val="000000"/>
          <w:highlight w:val="white"/>
        </w:rPr>
        <w:t xml:space="preserve">, </w:t>
      </w:r>
      <w:r w:rsidRPr="0058715C">
        <w:rPr>
          <w:rFonts w:eastAsia="宋体" w:hint="eastAsia"/>
          <w:color w:val="000000"/>
          <w:highlight w:val="white"/>
        </w:rPr>
        <w:t>郭强</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白云金矿床</w:t>
      </w:r>
      <w:r w:rsidRPr="0058715C">
        <w:rPr>
          <w:rFonts w:eastAsia="宋体" w:hint="eastAsia"/>
          <w:color w:val="000000"/>
          <w:highlight w:val="white"/>
        </w:rPr>
        <w:t>60</w:t>
      </w:r>
      <w:r w:rsidRPr="0058715C">
        <w:rPr>
          <w:rFonts w:eastAsia="宋体" w:hint="eastAsia"/>
          <w:color w:val="000000"/>
          <w:highlight w:val="white"/>
        </w:rPr>
        <w:t>号脉带原生晕分带特征及深部含矿性评价</w:t>
      </w:r>
      <w:r w:rsidRPr="0058715C">
        <w:rPr>
          <w:rFonts w:eastAsia="宋体" w:hint="eastAsia"/>
          <w:color w:val="000000"/>
          <w:highlight w:val="white"/>
        </w:rPr>
        <w:t xml:space="preserve">[J]. </w:t>
      </w:r>
      <w:r w:rsidRPr="0058715C">
        <w:rPr>
          <w:rFonts w:eastAsia="宋体" w:hint="eastAsia"/>
          <w:color w:val="000000"/>
          <w:highlight w:val="white"/>
        </w:rPr>
        <w:t>矿床地质</w:t>
      </w:r>
      <w:r w:rsidR="001414E3">
        <w:rPr>
          <w:rFonts w:eastAsia="宋体" w:hint="eastAsia"/>
          <w:color w:val="000000"/>
          <w:highlight w:val="white"/>
        </w:rPr>
        <w:t>, 2021, 40(</w:t>
      </w:r>
      <w:r w:rsidRPr="0058715C">
        <w:rPr>
          <w:rFonts w:eastAsia="宋体" w:hint="eastAsia"/>
          <w:color w:val="000000"/>
          <w:highlight w:val="white"/>
        </w:rPr>
        <w:t>3): 523-538.</w:t>
      </w:r>
      <w:bookmarkEnd w:id="3641"/>
    </w:p>
    <w:p w14:paraId="43433770" w14:textId="7B302A42" w:rsidR="00B804E8" w:rsidRPr="00B804E8" w:rsidRDefault="00654D5F" w:rsidP="008868EF">
      <w:pPr>
        <w:pStyle w:val="EndNoteBibliography"/>
        <w:spacing w:after="0"/>
        <w:rPr>
          <w:rFonts w:eastAsia="宋体"/>
          <w:color w:val="000000"/>
        </w:rPr>
      </w:pPr>
      <w:bookmarkStart w:id="3642" w:name="参考文献内容_320"/>
      <w:r w:rsidRPr="0058715C">
        <w:rPr>
          <w:rFonts w:eastAsia="宋体" w:hint="eastAsia"/>
          <w:color w:val="000000"/>
          <w:highlight w:val="white"/>
        </w:rPr>
        <w:t xml:space="preserve">[160] </w:t>
      </w:r>
      <w:r w:rsidRPr="0058715C">
        <w:rPr>
          <w:rFonts w:eastAsia="宋体" w:hint="eastAsia"/>
          <w:color w:val="000000"/>
          <w:highlight w:val="white"/>
        </w:rPr>
        <w:t>李德东</w:t>
      </w:r>
      <w:r w:rsidRPr="0058715C">
        <w:rPr>
          <w:rFonts w:eastAsia="宋体" w:hint="eastAsia"/>
          <w:color w:val="000000"/>
          <w:highlight w:val="white"/>
        </w:rPr>
        <w:t xml:space="preserve">, </w:t>
      </w:r>
      <w:r w:rsidRPr="0058715C">
        <w:rPr>
          <w:rFonts w:eastAsia="宋体" w:hint="eastAsia"/>
          <w:color w:val="000000"/>
          <w:highlight w:val="white"/>
        </w:rPr>
        <w:t>罗照华</w:t>
      </w:r>
      <w:r w:rsidRPr="0058715C">
        <w:rPr>
          <w:rFonts w:eastAsia="宋体" w:hint="eastAsia"/>
          <w:color w:val="000000"/>
          <w:highlight w:val="white"/>
        </w:rPr>
        <w:t xml:space="preserve">, </w:t>
      </w:r>
      <w:r w:rsidRPr="0058715C">
        <w:rPr>
          <w:rFonts w:eastAsia="宋体" w:hint="eastAsia"/>
          <w:color w:val="000000"/>
          <w:highlight w:val="white"/>
        </w:rPr>
        <w:t>周久龙</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岩墙厚度对成矿作用的约束</w:t>
      </w:r>
      <w:r w:rsidRPr="0058715C">
        <w:rPr>
          <w:rFonts w:eastAsia="宋体" w:hint="eastAsia"/>
          <w:color w:val="000000"/>
          <w:highlight w:val="white"/>
        </w:rPr>
        <w:t>:</w:t>
      </w:r>
      <w:r w:rsidRPr="0058715C">
        <w:rPr>
          <w:rFonts w:eastAsia="宋体" w:hint="eastAsia"/>
          <w:color w:val="000000"/>
          <w:highlight w:val="white"/>
        </w:rPr>
        <w:t>以石湖金矿为例</w:t>
      </w:r>
      <w:r w:rsidRPr="0058715C">
        <w:rPr>
          <w:rFonts w:eastAsia="宋体" w:hint="eastAsia"/>
          <w:color w:val="000000"/>
          <w:highlight w:val="white"/>
        </w:rPr>
        <w:t xml:space="preserve">[J]. </w:t>
      </w:r>
      <w:r w:rsidRPr="0058715C">
        <w:rPr>
          <w:rFonts w:eastAsia="宋体" w:hint="eastAsia"/>
          <w:color w:val="000000"/>
          <w:highlight w:val="white"/>
        </w:rPr>
        <w:t>地学前缘</w:t>
      </w:r>
      <w:r w:rsidR="004E4DF1">
        <w:rPr>
          <w:rFonts w:eastAsia="宋体" w:hint="eastAsia"/>
          <w:color w:val="000000"/>
          <w:highlight w:val="white"/>
        </w:rPr>
        <w:t>, 2011, 18(</w:t>
      </w:r>
      <w:r w:rsidRPr="0058715C">
        <w:rPr>
          <w:rFonts w:eastAsia="宋体" w:hint="eastAsia"/>
          <w:color w:val="000000"/>
          <w:highlight w:val="white"/>
        </w:rPr>
        <w:t>1): 166-178.</w:t>
      </w:r>
      <w:bookmarkEnd w:id="3642"/>
    </w:p>
    <w:p w14:paraId="51CB274D" w14:textId="1D37F659" w:rsidR="00B804E8" w:rsidRPr="00B804E8" w:rsidRDefault="00654D5F" w:rsidP="008868EF">
      <w:pPr>
        <w:pStyle w:val="EndNoteBibliography"/>
        <w:spacing w:after="0"/>
        <w:rPr>
          <w:rFonts w:eastAsia="宋体"/>
          <w:color w:val="000000"/>
        </w:rPr>
      </w:pPr>
      <w:bookmarkStart w:id="3643" w:name="参考文献内容_322"/>
      <w:r w:rsidRPr="0058715C">
        <w:rPr>
          <w:rFonts w:eastAsia="宋体" w:hint="eastAsia"/>
          <w:color w:val="000000"/>
          <w:highlight w:val="white"/>
        </w:rPr>
        <w:t xml:space="preserve">[161] </w:t>
      </w:r>
      <w:r w:rsidRPr="0058715C">
        <w:rPr>
          <w:rFonts w:eastAsia="宋体" w:hint="eastAsia"/>
          <w:color w:val="000000"/>
          <w:highlight w:val="white"/>
        </w:rPr>
        <w:t>杨振升</w:t>
      </w:r>
      <w:r w:rsidRPr="0058715C">
        <w:rPr>
          <w:rFonts w:eastAsia="宋体" w:hint="eastAsia"/>
          <w:color w:val="000000"/>
          <w:highlight w:val="white"/>
        </w:rPr>
        <w:t>,</w:t>
      </w:r>
      <w:r w:rsidRPr="0058715C">
        <w:rPr>
          <w:rFonts w:eastAsia="宋体" w:hint="eastAsia"/>
          <w:color w:val="000000"/>
          <w:highlight w:val="white"/>
        </w:rPr>
        <w:t>刘俊来</w:t>
      </w:r>
      <w:r w:rsidRPr="0058715C">
        <w:rPr>
          <w:rFonts w:eastAsia="宋体" w:hint="eastAsia"/>
          <w:color w:val="000000"/>
          <w:highlight w:val="white"/>
        </w:rPr>
        <w:t xml:space="preserve">. </w:t>
      </w:r>
      <w:r w:rsidRPr="0058715C">
        <w:rPr>
          <w:rFonts w:eastAsia="宋体" w:hint="eastAsia"/>
          <w:color w:val="000000"/>
          <w:highlight w:val="white"/>
        </w:rPr>
        <w:t>辽东早元古宙变质岩系中的一个推覆构造</w:t>
      </w:r>
      <w:r w:rsidRPr="00B804E8">
        <w:rPr>
          <w:rFonts w:eastAsia="宋体" w:hint="eastAsia"/>
          <w:color w:val="000000"/>
          <w:highlight w:val="white"/>
        </w:rPr>
        <w:t>—</w:t>
      </w:r>
      <w:r w:rsidRPr="0058715C">
        <w:rPr>
          <w:rFonts w:eastAsia="宋体" w:hint="eastAsia"/>
          <w:color w:val="000000"/>
          <w:highlight w:val="white"/>
        </w:rPr>
        <w:t>青城子褶皱推覆构造</w:t>
      </w:r>
      <w:r w:rsidRPr="0058715C">
        <w:rPr>
          <w:rFonts w:eastAsia="宋体" w:hint="eastAsia"/>
          <w:color w:val="000000"/>
          <w:highlight w:val="white"/>
        </w:rPr>
        <w:t xml:space="preserve">[J]. </w:t>
      </w:r>
      <w:r w:rsidRPr="0058715C">
        <w:rPr>
          <w:rFonts w:eastAsia="宋体" w:hint="eastAsia"/>
          <w:color w:val="000000"/>
          <w:highlight w:val="white"/>
        </w:rPr>
        <w:t>长春地质学院学报</w:t>
      </w:r>
      <w:r w:rsidRPr="0058715C">
        <w:rPr>
          <w:rFonts w:eastAsia="宋体" w:hint="eastAsia"/>
          <w:color w:val="000000"/>
          <w:highlight w:val="white"/>
        </w:rPr>
        <w:t>, 1989</w:t>
      </w:r>
      <w:r w:rsidR="004E4DF1">
        <w:rPr>
          <w:rFonts w:eastAsia="宋体" w:hint="eastAsia"/>
          <w:color w:val="000000"/>
          <w:highlight w:val="white"/>
        </w:rPr>
        <w:t>(</w:t>
      </w:r>
      <w:r w:rsidRPr="0058715C">
        <w:rPr>
          <w:rFonts w:eastAsia="宋体" w:hint="eastAsia"/>
          <w:color w:val="000000"/>
          <w:highlight w:val="white"/>
        </w:rPr>
        <w:t>2): 121-129.</w:t>
      </w:r>
      <w:bookmarkEnd w:id="3643"/>
    </w:p>
    <w:p w14:paraId="44D563B6" w14:textId="6D9EBD5E"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[162] HAWKINS A B, MCCONNELL B J. Sensitivity of </w:t>
      </w:r>
      <w:r w:rsidRPr="0058715C">
        <w:rPr>
          <w:rFonts w:eastAsia="宋体"/>
          <w:color w:val="0000FA"/>
          <w:shd w:val="clear" w:color="auto" w:fill="D9D9D9"/>
        </w:rPr>
        <w:t>s</w:t>
      </w:r>
      <w:r w:rsidRPr="0058715C">
        <w:rPr>
          <w:rFonts w:eastAsia="宋体"/>
          <w:color w:val="0000FA"/>
          <w:shd w:val="clear" w:color="auto" w:fill="FFFFFF"/>
        </w:rPr>
        <w:t xml:space="preserve">andstone </w:t>
      </w:r>
      <w:r w:rsidRPr="0058715C">
        <w:rPr>
          <w:rFonts w:eastAsia="宋体"/>
          <w:color w:val="0000FA"/>
          <w:shd w:val="clear" w:color="auto" w:fill="D9D9D9"/>
        </w:rPr>
        <w:t>s</w:t>
      </w:r>
      <w:r w:rsidRPr="0058715C">
        <w:rPr>
          <w:rFonts w:eastAsia="宋体"/>
          <w:color w:val="0000FA"/>
          <w:shd w:val="clear" w:color="auto" w:fill="FFFFFF"/>
        </w:rPr>
        <w:t xml:space="preserve">trength and </w:t>
      </w:r>
      <w:r w:rsidRPr="0058715C">
        <w:rPr>
          <w:rFonts w:eastAsia="宋体"/>
          <w:color w:val="0000FA"/>
          <w:shd w:val="clear" w:color="auto" w:fill="D9D9D9"/>
        </w:rPr>
        <w:t>d</w:t>
      </w:r>
      <w:r w:rsidRPr="0058715C">
        <w:rPr>
          <w:rFonts w:eastAsia="宋体"/>
          <w:color w:val="0000FA"/>
          <w:shd w:val="clear" w:color="auto" w:fill="FFFFFF"/>
        </w:rPr>
        <w:t xml:space="preserve">eformability to </w:t>
      </w:r>
      <w:r w:rsidRPr="0058715C">
        <w:rPr>
          <w:rFonts w:eastAsia="宋体"/>
          <w:color w:val="0000FA"/>
          <w:shd w:val="clear" w:color="auto" w:fill="D9D9D9"/>
        </w:rPr>
        <w:t>c</w:t>
      </w:r>
      <w:r w:rsidRPr="0058715C">
        <w:rPr>
          <w:rFonts w:eastAsia="宋体"/>
          <w:color w:val="0000FA"/>
          <w:shd w:val="clear" w:color="auto" w:fill="FFFFFF"/>
        </w:rPr>
        <w:t xml:space="preserve">hanges in </w:t>
      </w:r>
      <w:r w:rsidRPr="0058715C">
        <w:rPr>
          <w:rFonts w:eastAsia="宋体"/>
          <w:color w:val="0000FA"/>
          <w:shd w:val="clear" w:color="auto" w:fill="D9D9D9"/>
        </w:rPr>
        <w:t>m</w:t>
      </w:r>
      <w:r w:rsidRPr="0058715C">
        <w:rPr>
          <w:rFonts w:eastAsia="宋体"/>
          <w:color w:val="0000FA"/>
          <w:shd w:val="clear" w:color="auto" w:fill="FFFFFF"/>
        </w:rPr>
        <w:t xml:space="preserve">oisture </w:t>
      </w:r>
      <w:r w:rsidRPr="0058715C">
        <w:rPr>
          <w:rFonts w:eastAsia="宋体"/>
          <w:color w:val="0000FA"/>
          <w:shd w:val="clear" w:color="auto" w:fill="D9D9D9"/>
        </w:rPr>
        <w:t>c</w:t>
      </w:r>
      <w:r w:rsidRPr="0058715C">
        <w:rPr>
          <w:rFonts w:eastAsia="宋体"/>
          <w:color w:val="0000FA"/>
          <w:shd w:val="clear" w:color="auto" w:fill="FFFFFF"/>
        </w:rPr>
        <w:t>ontent[J]. Quarterly Journal of Engineering Geology, 1992, 25(2): 115-130.</w:t>
      </w:r>
      <w:hyperlink r:id="rId132" w:tooltip="自助复核" w:history="1"/>
    </w:p>
    <w:p w14:paraId="7325C6EF" w14:textId="1FF99EE8"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[163] COX S F. Coupling </w:t>
      </w:r>
      <w:r w:rsidRPr="0058715C">
        <w:rPr>
          <w:rFonts w:eastAsia="宋体"/>
          <w:color w:val="0000FA"/>
          <w:shd w:val="clear" w:color="auto" w:fill="D9D9D9"/>
        </w:rPr>
        <w:t>b</w:t>
      </w:r>
      <w:r w:rsidRPr="0058715C">
        <w:rPr>
          <w:rFonts w:eastAsia="宋体"/>
          <w:color w:val="0000FA"/>
          <w:shd w:val="clear" w:color="auto" w:fill="FFFFFF"/>
        </w:rPr>
        <w:t xml:space="preserve">etween </w:t>
      </w:r>
      <w:r w:rsidRPr="0058715C">
        <w:rPr>
          <w:rFonts w:eastAsia="宋体"/>
          <w:color w:val="0000FA"/>
          <w:shd w:val="clear" w:color="auto" w:fill="D9D9D9"/>
        </w:rPr>
        <w:t>d</w:t>
      </w:r>
      <w:r w:rsidRPr="0058715C">
        <w:rPr>
          <w:rFonts w:eastAsia="宋体"/>
          <w:color w:val="0000FA"/>
          <w:shd w:val="clear" w:color="auto" w:fill="FFFFFF"/>
        </w:rPr>
        <w:t xml:space="preserve">eformation, </w:t>
      </w:r>
      <w:r w:rsidRPr="0058715C">
        <w:rPr>
          <w:rFonts w:eastAsia="宋体"/>
          <w:color w:val="0000FA"/>
          <w:shd w:val="clear" w:color="auto" w:fill="D9D9D9"/>
        </w:rPr>
        <w:t>f</w:t>
      </w:r>
      <w:r w:rsidRPr="0058715C">
        <w:rPr>
          <w:rFonts w:eastAsia="宋体"/>
          <w:color w:val="0000FA"/>
          <w:shd w:val="clear" w:color="auto" w:fill="FFFFFF"/>
        </w:rPr>
        <w:t xml:space="preserve">luid </w:t>
      </w:r>
      <w:r w:rsidRPr="0058715C">
        <w:rPr>
          <w:rFonts w:eastAsia="宋体"/>
          <w:color w:val="0000FA"/>
          <w:shd w:val="clear" w:color="auto" w:fill="D9D9D9"/>
        </w:rPr>
        <w:t>p</w:t>
      </w:r>
      <w:r w:rsidRPr="0058715C">
        <w:rPr>
          <w:rFonts w:eastAsia="宋体"/>
          <w:color w:val="0000FA"/>
          <w:shd w:val="clear" w:color="auto" w:fill="FFFFFF"/>
        </w:rPr>
        <w:t xml:space="preserve">ressures, and </w:t>
      </w:r>
      <w:r w:rsidRPr="0058715C">
        <w:rPr>
          <w:rFonts w:eastAsia="宋体"/>
          <w:color w:val="0000FA"/>
          <w:shd w:val="clear" w:color="auto" w:fill="D9D9D9"/>
        </w:rPr>
        <w:t>f</w:t>
      </w:r>
      <w:r w:rsidRPr="0058715C">
        <w:rPr>
          <w:rFonts w:eastAsia="宋体"/>
          <w:color w:val="0000FA"/>
          <w:shd w:val="clear" w:color="auto" w:fill="FFFFFF"/>
        </w:rPr>
        <w:t xml:space="preserve">luid </w:t>
      </w:r>
      <w:r w:rsidRPr="0058715C">
        <w:rPr>
          <w:rFonts w:eastAsia="宋体"/>
          <w:color w:val="0000FA"/>
          <w:shd w:val="clear" w:color="auto" w:fill="D9D9D9"/>
        </w:rPr>
        <w:t>f</w:t>
      </w:r>
      <w:r w:rsidRPr="0058715C">
        <w:rPr>
          <w:rFonts w:eastAsia="宋体"/>
          <w:color w:val="0000FA"/>
          <w:shd w:val="clear" w:color="auto" w:fill="FFFFFF"/>
        </w:rPr>
        <w:t xml:space="preserve">low in </w:t>
      </w:r>
      <w:r w:rsidRPr="0058715C">
        <w:rPr>
          <w:rFonts w:eastAsia="宋体"/>
          <w:color w:val="0000FA"/>
          <w:shd w:val="clear" w:color="auto" w:fill="D9D9D9"/>
        </w:rPr>
        <w:t>o</w:t>
      </w:r>
      <w:r w:rsidRPr="0058715C">
        <w:rPr>
          <w:rFonts w:eastAsia="宋体"/>
          <w:color w:val="0000FA"/>
          <w:shd w:val="clear" w:color="auto" w:fill="FFFFFF"/>
        </w:rPr>
        <w:t>re-</w:t>
      </w:r>
      <w:r w:rsidRPr="0058715C">
        <w:rPr>
          <w:rFonts w:eastAsia="宋体"/>
          <w:color w:val="0000FA"/>
          <w:shd w:val="clear" w:color="auto" w:fill="D9D9D9"/>
        </w:rPr>
        <w:t>p</w:t>
      </w:r>
      <w:r w:rsidRPr="0058715C">
        <w:rPr>
          <w:rFonts w:eastAsia="宋体"/>
          <w:color w:val="0000FA"/>
          <w:shd w:val="clear" w:color="auto" w:fill="FFFFFF"/>
        </w:rPr>
        <w:t xml:space="preserve">roducing </w:t>
      </w:r>
      <w:r w:rsidRPr="0058715C">
        <w:rPr>
          <w:rFonts w:eastAsia="宋体"/>
          <w:color w:val="0000FA"/>
          <w:shd w:val="clear" w:color="auto" w:fill="D9D9D9"/>
        </w:rPr>
        <w:t>h</w:t>
      </w:r>
      <w:r w:rsidRPr="0058715C">
        <w:rPr>
          <w:rFonts w:eastAsia="宋体"/>
          <w:color w:val="0000FA"/>
          <w:shd w:val="clear" w:color="auto" w:fill="FFFFFF"/>
        </w:rPr>
        <w:t xml:space="preserve">ydrothermal </w:t>
      </w:r>
      <w:r w:rsidRPr="0058715C">
        <w:rPr>
          <w:rFonts w:eastAsia="宋体"/>
          <w:color w:val="0000FA"/>
          <w:shd w:val="clear" w:color="auto" w:fill="D9D9D9"/>
        </w:rPr>
        <w:t>s</w:t>
      </w:r>
      <w:r w:rsidRPr="0058715C">
        <w:rPr>
          <w:rFonts w:eastAsia="宋体"/>
          <w:color w:val="0000FA"/>
          <w:shd w:val="clear" w:color="auto" w:fill="FFFFFF"/>
        </w:rPr>
        <w:t xml:space="preserve">ystems at </w:t>
      </w:r>
      <w:r w:rsidRPr="0058715C">
        <w:rPr>
          <w:rFonts w:eastAsia="宋体"/>
          <w:color w:val="0000FA"/>
          <w:shd w:val="clear" w:color="auto" w:fill="D9D9D9"/>
        </w:rPr>
        <w:t>d</w:t>
      </w:r>
      <w:r w:rsidRPr="0058715C">
        <w:rPr>
          <w:rFonts w:eastAsia="宋体"/>
          <w:color w:val="0000FA"/>
          <w:shd w:val="clear" w:color="auto" w:fill="FFFFFF"/>
        </w:rPr>
        <w:t xml:space="preserve">epth in the </w:t>
      </w:r>
      <w:r w:rsidRPr="0058715C">
        <w:rPr>
          <w:rFonts w:eastAsia="宋体"/>
          <w:color w:val="0000FA"/>
          <w:shd w:val="clear" w:color="auto" w:fill="D9D9D9"/>
        </w:rPr>
        <w:t>c</w:t>
      </w:r>
      <w:r w:rsidRPr="0058715C">
        <w:rPr>
          <w:rFonts w:eastAsia="宋体"/>
          <w:color w:val="0000FA"/>
          <w:shd w:val="clear" w:color="auto" w:fill="FFFFFF"/>
        </w:rPr>
        <w:t>rust[</w:t>
      </w:r>
      <w:r w:rsidRPr="0058715C">
        <w:rPr>
          <w:rFonts w:eastAsia="宋体"/>
          <w:color w:val="0000FA"/>
          <w:shd w:val="clear" w:color="auto" w:fill="FFCCFF"/>
        </w:rPr>
        <w:t>M</w:t>
      </w:r>
      <w:r w:rsidRPr="0058715C">
        <w:rPr>
          <w:rFonts w:eastAsia="宋体"/>
          <w:color w:val="0000FA"/>
          <w:shd w:val="clear" w:color="auto" w:fill="FFFFFF"/>
        </w:rPr>
        <w:t>]</w:t>
      </w:r>
      <w:r w:rsidRPr="0058715C">
        <w:rPr>
          <w:rFonts w:eastAsia="宋体"/>
          <w:color w:val="0000FA"/>
          <w:shd w:val="clear" w:color="auto" w:fill="FFCCFF"/>
        </w:rPr>
        <w:t>//One Hundredth Anniversary Volume</w:t>
      </w:r>
      <w:r w:rsidRPr="0058715C">
        <w:rPr>
          <w:rFonts w:eastAsia="宋体"/>
          <w:color w:val="0000FA"/>
          <w:shd w:val="clear" w:color="auto" w:fill="FFFFFF"/>
        </w:rPr>
        <w:t>.</w:t>
      </w:r>
      <w:r w:rsidRPr="0058715C">
        <w:rPr>
          <w:rFonts w:eastAsia="宋体" w:hint="eastAsia"/>
          <w:color w:val="0000FA"/>
          <w:shd w:val="clear" w:color="auto" w:fill="FFCCFF"/>
        </w:rPr>
        <w:t xml:space="preserve"> </w:t>
      </w:r>
      <w:ins w:id="3644" w:author="1001210222 Choi" w:date="2025-12-09T14:15:00Z" w16du:dateUtc="2025-12-09T06:15:00Z">
        <w:r w:rsidR="00CA302A">
          <w:rPr>
            <w:rFonts w:eastAsia="宋体" w:hint="eastAsia"/>
            <w:color w:val="0000FA"/>
            <w:shd w:val="clear" w:color="auto" w:fill="FFCCFF"/>
          </w:rPr>
          <w:t>Mc</w:t>
        </w:r>
      </w:ins>
      <w:ins w:id="3645" w:author="1001210222 Choi" w:date="2025-12-09T14:16:00Z" w16du:dateUtc="2025-12-09T06:16:00Z">
        <w:r w:rsidR="00CA302A">
          <w:rPr>
            <w:rFonts w:eastAsia="宋体" w:hint="eastAsia"/>
            <w:color w:val="0000FA"/>
            <w:shd w:val="clear" w:color="auto" w:fill="FFCCFF"/>
          </w:rPr>
          <w:t xml:space="preserve">Lean: </w:t>
        </w:r>
      </w:ins>
      <w:commentRangeStart w:id="3646"/>
      <w:commentRangeStart w:id="3647"/>
      <w:del w:id="3648" w:author="1001210222 Choi" w:date="2025-12-09T14:15:00Z" w16du:dateUtc="2025-12-09T06:15:00Z">
        <w:r w:rsidRPr="0058715C" w:rsidDel="00CA302A">
          <w:rPr>
            <w:rFonts w:eastAsia="宋体" w:hint="eastAsia"/>
            <w:color w:val="0000FA"/>
            <w:shd w:val="clear" w:color="auto" w:fill="FFCCFF"/>
          </w:rPr>
          <w:delText>■■</w:delText>
        </w:r>
        <w:commentRangeEnd w:id="3646"/>
        <w:r w:rsidR="004E4DF1" w:rsidDel="00CA302A">
          <w:rPr>
            <w:rStyle w:val="afa"/>
            <w:rFonts w:asciiTheme="minorHAnsi" w:eastAsiaTheme="minorEastAsia" w:hAnsiTheme="minorHAnsi" w:cstheme="minorBidi"/>
            <w:noProof w:val="0"/>
            <w:kern w:val="2"/>
            <w14:ligatures w14:val="standardContextual"/>
          </w:rPr>
          <w:commentReference w:id="3646"/>
        </w:r>
      </w:del>
      <w:commentRangeEnd w:id="3647"/>
      <w:r w:rsidR="001A06E8">
        <w:rPr>
          <w:rStyle w:val="afa"/>
          <w:rFonts w:asciiTheme="minorHAnsi" w:eastAsiaTheme="minorEastAsia" w:hAnsiTheme="minorHAnsi" w:cstheme="minorBidi"/>
          <w:noProof w:val="0"/>
          <w:kern w:val="2"/>
          <w14:ligatures w14:val="standardContextual"/>
        </w:rPr>
        <w:commentReference w:id="3647"/>
      </w:r>
      <w:del w:id="3649" w:author="1001210222 Choi" w:date="2025-12-09T14:15:00Z" w16du:dateUtc="2025-12-09T06:15:00Z">
        <w:r w:rsidRPr="0058715C" w:rsidDel="00CA302A">
          <w:rPr>
            <w:rFonts w:eastAsia="宋体" w:hint="eastAsia"/>
            <w:color w:val="0000FA"/>
            <w:shd w:val="clear" w:color="auto" w:fill="FFCCFF"/>
          </w:rPr>
          <w:delText>:</w:delText>
        </w:r>
        <w:r w:rsidRPr="0058715C" w:rsidDel="00CA302A">
          <w:rPr>
            <w:rFonts w:eastAsia="宋体"/>
            <w:color w:val="0000FA"/>
            <w:shd w:val="clear" w:color="auto" w:fill="FFFFFF"/>
          </w:rPr>
          <w:delText xml:space="preserve"> </w:delText>
        </w:r>
      </w:del>
      <w:r w:rsidRPr="0058715C">
        <w:rPr>
          <w:rFonts w:eastAsia="宋体"/>
          <w:color w:val="0000FA"/>
          <w:shd w:val="clear" w:color="auto" w:fill="FFFFFF"/>
        </w:rPr>
        <w:t>Society of Economic Geologists, 2005.</w:t>
      </w:r>
      <w:hyperlink r:id="rId133" w:tooltip="自助复核" w:history="1"/>
    </w:p>
    <w:p w14:paraId="6A0E27C5" w14:textId="7EB80487" w:rsidR="00B659D4" w:rsidRDefault="00654D5F" w:rsidP="008868EF">
      <w:pPr>
        <w:pStyle w:val="EndNoteBibliography"/>
        <w:spacing w:after="0"/>
        <w:rPr>
          <w:ins w:id="3650" w:author="1001210222 Choi" w:date="2025-12-09T14:36:00Z" w16du:dateUtc="2025-12-09T06:36:00Z"/>
          <w:rFonts w:eastAsia="宋体"/>
          <w:color w:val="000000"/>
        </w:rPr>
      </w:pPr>
      <w:bookmarkStart w:id="3651" w:name="参考文献内容_328"/>
      <w:r w:rsidRPr="0058715C">
        <w:rPr>
          <w:rFonts w:eastAsia="宋体"/>
          <w:color w:val="000000"/>
          <w:highlight w:val="white"/>
        </w:rPr>
        <w:t xml:space="preserve">[164] JIA H X, CHEN R Y, XUE J L, et al. </w:t>
      </w:r>
      <w:ins w:id="3652" w:author="1001210222 Choi" w:date="2025-12-09T14:37:00Z" w16du:dateUtc="2025-12-09T06:37:00Z">
        <w:r w:rsidR="00B659D4" w:rsidRPr="00B659D4">
          <w:rPr>
            <w:rFonts w:eastAsia="宋体" w:hint="eastAsia"/>
            <w:color w:val="000000"/>
          </w:rPr>
          <w:t>Research on fluid inclusions of the Baiyun gold deposit, Liaoning Province: implications for fluid evolution and metallogenic mechanism</w:t>
        </w:r>
        <w:r w:rsidR="00B659D4" w:rsidRPr="00B659D4" w:rsidDel="00B659D4">
          <w:rPr>
            <w:rFonts w:eastAsia="宋体"/>
            <w:color w:val="000000"/>
            <w:highlight w:val="white"/>
          </w:rPr>
          <w:t xml:space="preserve"> </w:t>
        </w:r>
      </w:ins>
      <w:del w:id="3653" w:author="1001210222 Choi" w:date="2025-12-09T14:37:00Z" w16du:dateUtc="2025-12-09T06:37:00Z">
        <w:r w:rsidRPr="0058715C" w:rsidDel="00B659D4">
          <w:rPr>
            <w:rFonts w:eastAsia="宋体"/>
            <w:color w:val="000000"/>
            <w:highlight w:val="white"/>
          </w:rPr>
          <w:delText>Research on</w:delText>
        </w:r>
        <w:r w:rsidR="00CD712C" w:rsidRPr="0058715C" w:rsidDel="00B659D4">
          <w:rPr>
            <w:rFonts w:eastAsia="宋体"/>
            <w:color w:val="000000"/>
            <w:highlight w:val="white"/>
          </w:rPr>
          <w:delText xml:space="preserve"> fluid inclusion of the baiyun gold cations for fluid evolution and metallogenic mechnis</w:delText>
        </w:r>
        <w:r w:rsidRPr="0058715C" w:rsidDel="00B659D4">
          <w:rPr>
            <w:rFonts w:eastAsia="宋体"/>
            <w:color w:val="000000"/>
            <w:highlight w:val="white"/>
          </w:rPr>
          <w:delText>m</w:delText>
        </w:r>
      </w:del>
      <w:r w:rsidRPr="0058715C">
        <w:rPr>
          <w:rFonts w:eastAsia="宋体"/>
          <w:color w:val="000000"/>
          <w:highlight w:val="white"/>
        </w:rPr>
        <w:t xml:space="preserve">[J]. Geological Bulletin of China, 2022, </w:t>
      </w:r>
      <w:commentRangeStart w:id="3654"/>
      <w:commentRangeStart w:id="3655"/>
      <w:r w:rsidRPr="0058715C">
        <w:rPr>
          <w:rFonts w:eastAsia="宋体"/>
          <w:color w:val="000000"/>
          <w:highlight w:val="white"/>
        </w:rPr>
        <w:t>41</w:t>
      </w:r>
      <w:ins w:id="3656" w:author="1001210222 Choi" w:date="2025-12-09T14:38:00Z" w16du:dateUtc="2025-12-09T06:38:00Z">
        <w:r w:rsidR="00B659D4">
          <w:rPr>
            <w:rFonts w:eastAsia="宋体" w:hint="eastAsia"/>
            <w:color w:val="000000"/>
            <w:highlight w:val="white"/>
          </w:rPr>
          <w:t xml:space="preserve">(11): </w:t>
        </w:r>
      </w:ins>
      <w:r w:rsidRPr="0058715C">
        <w:rPr>
          <w:rFonts w:eastAsia="宋体"/>
          <w:color w:val="000000"/>
          <w:highlight w:val="white"/>
        </w:rPr>
        <w:t>2065-2080</w:t>
      </w:r>
      <w:commentRangeEnd w:id="3654"/>
      <w:r w:rsidR="001A23F8">
        <w:rPr>
          <w:rStyle w:val="afa"/>
          <w:rFonts w:asciiTheme="minorHAnsi" w:eastAsiaTheme="minorEastAsia" w:hAnsiTheme="minorHAnsi" w:cstheme="minorBidi"/>
          <w:noProof w:val="0"/>
          <w:kern w:val="2"/>
          <w14:ligatures w14:val="standardContextual"/>
        </w:rPr>
        <w:commentReference w:id="3654"/>
      </w:r>
      <w:commentRangeEnd w:id="3655"/>
      <w:r w:rsidR="001A06E8">
        <w:rPr>
          <w:rStyle w:val="afa"/>
          <w:rFonts w:asciiTheme="minorHAnsi" w:eastAsiaTheme="minorEastAsia" w:hAnsiTheme="minorHAnsi" w:cstheme="minorBidi"/>
          <w:noProof w:val="0"/>
          <w:kern w:val="2"/>
          <w14:ligatures w14:val="standardContextual"/>
        </w:rPr>
        <w:commentReference w:id="3655"/>
      </w:r>
      <w:r w:rsidRPr="0058715C">
        <w:rPr>
          <w:rFonts w:eastAsia="宋体"/>
          <w:color w:val="000000"/>
          <w:highlight w:val="white"/>
        </w:rPr>
        <w:t>.</w:t>
      </w:r>
      <w:del w:id="3657" w:author="1001210222 Choi" w:date="2025-12-09T14:38:00Z" w16du:dateUtc="2025-12-09T06:38:00Z">
        <w:r w:rsidRPr="0058715C" w:rsidDel="00B659D4">
          <w:rPr>
            <w:rFonts w:eastAsia="宋体"/>
            <w:color w:val="000000"/>
            <w:highlight w:val="white"/>
          </w:rPr>
          <w:delText xml:space="preserve"> </w:delText>
        </w:r>
      </w:del>
      <w:bookmarkEnd w:id="3651"/>
    </w:p>
    <w:p w14:paraId="782CF26D" w14:textId="49660658"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[165] CERNY P, CHAPMAN R, SIMMONS W B, et al. Niobian rutile from the McGuire granitic pegmatite, Park County, Colorado; solid solution, exsolution, and oxidation[J]. American Mineralogist, 1999, 84(5</w:t>
      </w:r>
      <w:r w:rsidRPr="0058715C">
        <w:rPr>
          <w:rFonts w:eastAsia="宋体"/>
          <w:color w:val="0000FA"/>
          <w:shd w:val="clear" w:color="auto" w:fill="FFCCFF"/>
        </w:rPr>
        <w:t>/</w:t>
      </w:r>
      <w:r w:rsidRPr="0058715C">
        <w:rPr>
          <w:rFonts w:eastAsia="宋体"/>
          <w:color w:val="0000FA"/>
          <w:shd w:val="clear" w:color="auto" w:fill="FFFFFF"/>
        </w:rPr>
        <w:t>6): 754-763.</w:t>
      </w:r>
      <w:hyperlink r:id="rId134" w:tooltip="自助复核" w:history="1"/>
    </w:p>
    <w:p w14:paraId="1E39DC57" w14:textId="17EFF270"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[166] SKUBLOV S G, ZACK T, BEREZIN A V, et al. </w:t>
      </w:r>
      <w:r w:rsidRPr="00D34519">
        <w:rPr>
          <w:rFonts w:eastAsia="宋体"/>
          <w:color w:val="0000FA"/>
          <w:shd w:val="clear" w:color="auto" w:fill="FFFFFF"/>
        </w:rPr>
        <w:t xml:space="preserve">In situ </w:t>
      </w:r>
      <w:r>
        <w:rPr>
          <w:rFonts w:eastAsia="宋体"/>
          <w:color w:val="0000FA"/>
          <w:shd w:val="clear" w:color="auto" w:fill="FFFFFF"/>
        </w:rPr>
        <w:t>LA-ICP-MS investigation of the geochemistry and U-Pb age of rutile from the rocks of the Belomorian mobile belt[J]. Geochemistry International, 2013, 51(2): 164-171.</w:t>
      </w:r>
      <w:hyperlink r:id="rId135" w:tooltip="自助复核" w:history="1"/>
    </w:p>
    <w:p w14:paraId="7DD394A8" w14:textId="47428C92"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[167] PI Q H, HU R Z, XIONG B, et al.</w:t>
      </w:r>
      <w:r w:rsidRPr="006F64AC">
        <w:rPr>
          <w:rFonts w:eastAsia="宋体"/>
          <w:color w:val="0000FA"/>
          <w:shd w:val="clear" w:color="auto" w:fill="FFFFFF"/>
        </w:rPr>
        <w:t xml:space="preserve"> In situ</w:t>
      </w:r>
      <w:r>
        <w:rPr>
          <w:rFonts w:eastAsia="宋体"/>
          <w:color w:val="0000FA"/>
          <w:shd w:val="clear" w:color="auto" w:fill="FFFFFF"/>
        </w:rPr>
        <w:t xml:space="preserve"> SIMS U-Pb dating of hydrothermal rutile: reliable age for the Zhesang Carlin-type gold deposit in the golden triangle region, SW China[J]. Mineralium Deposita, 2017, 52(8): 1179-1190.</w:t>
      </w:r>
      <w:hyperlink r:id="rId136" w:tooltip="自助复核" w:history="1"/>
    </w:p>
    <w:p w14:paraId="714A19A2" w14:textId="51132863"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[168] FENG H X, SHEN P, ZHU R X, et al. SIMS U-Pb dating of vein-hosted hydrothermal rutile and carbon isotope of fluids in the Wulong lode gold deposit, NE China: Linking gold mineralization with craton destruction[J]. Ore Geology Reviews, 2020, </w:t>
      </w:r>
      <w:r w:rsidRPr="0058715C">
        <w:rPr>
          <w:rFonts w:eastAsia="宋体"/>
          <w:color w:val="0000FA"/>
          <w:shd w:val="clear" w:color="auto" w:fill="FFCCFF"/>
        </w:rPr>
        <w:t>127</w:t>
      </w:r>
      <w:r w:rsidRPr="0058715C">
        <w:rPr>
          <w:rFonts w:eastAsia="宋体"/>
          <w:color w:val="0000FA"/>
          <w:shd w:val="clear" w:color="auto" w:fill="FFFFFF"/>
        </w:rPr>
        <w:t>: 103838</w:t>
      </w:r>
      <w:r w:rsidRPr="0058715C">
        <w:rPr>
          <w:rFonts w:eastAsia="宋体"/>
          <w:color w:val="0000FA"/>
          <w:shd w:val="clear" w:color="auto" w:fill="FFCCFF"/>
        </w:rPr>
        <w:t>.</w:t>
      </w:r>
      <w:hyperlink r:id="rId137" w:tooltip="自助复核" w:history="1"/>
    </w:p>
    <w:p w14:paraId="3D6F7A40" w14:textId="1C25DED3"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[169] WENDT I, CARL C. The statistical distribution of the mean squared weighted deviation[J]. Chemical Geology: Isotope Geoscience section, 1991, 86(4): 275-285.</w:t>
      </w:r>
      <w:hyperlink r:id="rId138" w:tooltip="自助复核" w:history="1"/>
    </w:p>
    <w:p w14:paraId="56D9F0BA" w14:textId="5F31278E"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[170] WENDT I. Isochron or mixing line</w:t>
      </w:r>
      <w:r w:rsidRPr="0058715C">
        <w:rPr>
          <w:rFonts w:eastAsia="宋体"/>
          <w:color w:val="0000FA"/>
          <w:shd w:val="clear" w:color="auto" w:fill="FFCCFF"/>
        </w:rPr>
        <w:t>?</w:t>
      </w:r>
      <w:r w:rsidRPr="0058715C">
        <w:rPr>
          <w:rFonts w:eastAsia="宋体"/>
          <w:color w:val="0000FA"/>
          <w:shd w:val="clear" w:color="auto" w:fill="FFFFFF"/>
        </w:rPr>
        <w:t xml:space="preserve">[J]. Chemical Geology, 1993, </w:t>
      </w:r>
      <w:r w:rsidRPr="0058715C">
        <w:rPr>
          <w:rFonts w:eastAsia="宋体"/>
          <w:color w:val="0000FA"/>
          <w:shd w:val="clear" w:color="auto" w:fill="FFCCFF"/>
        </w:rPr>
        <w:t>104(1</w:t>
      </w:r>
      <w:r w:rsidRPr="0058715C">
        <w:rPr>
          <w:rFonts w:eastAsia="宋体"/>
          <w:color w:val="0000FA"/>
          <w:shd w:val="clear" w:color="auto" w:fill="FFFFFF"/>
        </w:rPr>
        <w:t>/</w:t>
      </w:r>
      <w:r w:rsidRPr="0058715C">
        <w:rPr>
          <w:rFonts w:eastAsia="宋体"/>
          <w:color w:val="0000FA"/>
          <w:shd w:val="clear" w:color="auto" w:fill="FFCCFF"/>
        </w:rPr>
        <w:t>2</w:t>
      </w:r>
      <w:r w:rsidRPr="0058715C">
        <w:rPr>
          <w:rFonts w:eastAsia="宋体"/>
          <w:color w:val="0000FA"/>
          <w:shd w:val="clear" w:color="auto" w:fill="FFFFFF"/>
        </w:rPr>
        <w:t>/</w:t>
      </w:r>
      <w:r w:rsidRPr="0058715C">
        <w:rPr>
          <w:rFonts w:eastAsia="宋体"/>
          <w:color w:val="0000FA"/>
          <w:shd w:val="clear" w:color="auto" w:fill="FFCCFF"/>
        </w:rPr>
        <w:t>3</w:t>
      </w:r>
      <w:r w:rsidRPr="0058715C">
        <w:rPr>
          <w:rFonts w:eastAsia="宋体"/>
          <w:color w:val="0000FA"/>
          <w:shd w:val="clear" w:color="auto" w:fill="FFFFFF"/>
        </w:rPr>
        <w:t>/</w:t>
      </w:r>
      <w:r w:rsidRPr="0058715C">
        <w:rPr>
          <w:rFonts w:eastAsia="宋体"/>
          <w:color w:val="0000FA"/>
          <w:shd w:val="clear" w:color="auto" w:fill="FFCCFF"/>
        </w:rPr>
        <w:t>4</w:t>
      </w:r>
      <w:r w:rsidRPr="0058715C">
        <w:rPr>
          <w:rFonts w:eastAsia="宋体"/>
          <w:color w:val="0000FA"/>
          <w:shd w:val="clear" w:color="auto" w:fill="FFFFFF"/>
        </w:rPr>
        <w:t>)</w:t>
      </w:r>
      <w:r w:rsidRPr="0058715C">
        <w:rPr>
          <w:rFonts w:eastAsia="宋体"/>
          <w:color w:val="0000FA"/>
          <w:shd w:val="clear" w:color="auto" w:fill="FFCCFF"/>
        </w:rPr>
        <w:t>: 301</w:t>
      </w:r>
      <w:r w:rsidRPr="0058715C">
        <w:rPr>
          <w:rFonts w:eastAsia="宋体"/>
          <w:color w:val="0000FA"/>
          <w:shd w:val="clear" w:color="auto" w:fill="FFFFFF"/>
        </w:rPr>
        <w:t>-</w:t>
      </w:r>
      <w:r w:rsidRPr="0058715C">
        <w:rPr>
          <w:rFonts w:eastAsia="宋体"/>
          <w:color w:val="0000FA"/>
          <w:shd w:val="clear" w:color="auto" w:fill="FFCCFF"/>
        </w:rPr>
        <w:t>305.</w:t>
      </w:r>
      <w:hyperlink r:id="rId139" w:tooltip="自助复核" w:history="1"/>
    </w:p>
    <w:p w14:paraId="389FECE6" w14:textId="69AF2893"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[171] KELLEY K D, SELBY D, FALCK H, et al. Re-Os </w:t>
      </w:r>
      <w:r w:rsidRPr="0058715C">
        <w:rPr>
          <w:rFonts w:eastAsia="宋体"/>
          <w:color w:val="0000FA"/>
          <w:shd w:val="clear" w:color="auto" w:fill="D9D9D9"/>
        </w:rPr>
        <w:t>s</w:t>
      </w:r>
      <w:r w:rsidRPr="0058715C">
        <w:rPr>
          <w:rFonts w:eastAsia="宋体"/>
          <w:color w:val="0000FA"/>
          <w:shd w:val="clear" w:color="auto" w:fill="FFFFFF"/>
        </w:rPr>
        <w:t xml:space="preserve">ystematics and </w:t>
      </w:r>
      <w:r w:rsidRPr="0058715C">
        <w:rPr>
          <w:rFonts w:eastAsia="宋体"/>
          <w:color w:val="0000FA"/>
          <w:shd w:val="clear" w:color="auto" w:fill="D9D9D9"/>
        </w:rPr>
        <w:t>a</w:t>
      </w:r>
      <w:r w:rsidRPr="0058715C">
        <w:rPr>
          <w:rFonts w:eastAsia="宋体"/>
          <w:color w:val="0000FA"/>
          <w:shd w:val="clear" w:color="auto" w:fill="FFFFFF"/>
        </w:rPr>
        <w:t xml:space="preserve">ge of </w:t>
      </w:r>
      <w:r w:rsidRPr="0058715C">
        <w:rPr>
          <w:rFonts w:eastAsia="宋体"/>
          <w:color w:val="0000FA"/>
          <w:shd w:val="clear" w:color="auto" w:fill="D9D9D9"/>
        </w:rPr>
        <w:t>p</w:t>
      </w:r>
      <w:r w:rsidRPr="0058715C">
        <w:rPr>
          <w:rFonts w:eastAsia="宋体"/>
          <w:color w:val="0000FA"/>
          <w:shd w:val="clear" w:color="auto" w:fill="FFFFFF"/>
        </w:rPr>
        <w:t xml:space="preserve">yrite </w:t>
      </w:r>
      <w:r w:rsidRPr="0058715C">
        <w:rPr>
          <w:rFonts w:eastAsia="宋体"/>
          <w:color w:val="0000FA"/>
          <w:shd w:val="clear" w:color="auto" w:fill="D9D9D9"/>
        </w:rPr>
        <w:t>a</w:t>
      </w:r>
      <w:r w:rsidRPr="0058715C">
        <w:rPr>
          <w:rFonts w:eastAsia="宋体"/>
          <w:color w:val="0000FA"/>
          <w:shd w:val="clear" w:color="auto" w:fill="FFFFFF"/>
        </w:rPr>
        <w:t xml:space="preserve">ssociated with </w:t>
      </w:r>
      <w:r w:rsidRPr="0058715C">
        <w:rPr>
          <w:rFonts w:eastAsia="宋体"/>
          <w:color w:val="0000FA"/>
          <w:shd w:val="clear" w:color="auto" w:fill="D9D9D9"/>
        </w:rPr>
        <w:t>s</w:t>
      </w:r>
      <w:r w:rsidRPr="0058715C">
        <w:rPr>
          <w:rFonts w:eastAsia="宋体"/>
          <w:color w:val="0000FA"/>
          <w:shd w:val="clear" w:color="auto" w:fill="FFFFFF"/>
        </w:rPr>
        <w:t xml:space="preserve">tratiform Zn-Pb </w:t>
      </w:r>
      <w:r w:rsidRPr="0058715C">
        <w:rPr>
          <w:rFonts w:eastAsia="宋体"/>
          <w:color w:val="0000FA"/>
          <w:shd w:val="clear" w:color="auto" w:fill="D9D9D9"/>
        </w:rPr>
        <w:t>m</w:t>
      </w:r>
      <w:r w:rsidRPr="0058715C">
        <w:rPr>
          <w:rFonts w:eastAsia="宋体"/>
          <w:color w:val="0000FA"/>
          <w:shd w:val="clear" w:color="auto" w:fill="FFFFFF"/>
        </w:rPr>
        <w:t xml:space="preserve">ineralization in the Howards Pass </w:t>
      </w:r>
      <w:r w:rsidRPr="0058715C">
        <w:rPr>
          <w:rFonts w:eastAsia="宋体"/>
          <w:color w:val="0000FA"/>
          <w:shd w:val="clear" w:color="auto" w:fill="D9D9D9"/>
        </w:rPr>
        <w:t>d</w:t>
      </w:r>
      <w:r w:rsidRPr="0058715C">
        <w:rPr>
          <w:rFonts w:eastAsia="宋体"/>
          <w:color w:val="0000FA"/>
          <w:shd w:val="clear" w:color="auto" w:fill="FFFFFF"/>
        </w:rPr>
        <w:t xml:space="preserve">istrict, Yukon and Northwest Territories, Canada[J]. Mineralium Deposita, 2017, </w:t>
      </w:r>
      <w:r w:rsidRPr="0058715C">
        <w:rPr>
          <w:rFonts w:eastAsia="宋体"/>
          <w:color w:val="0000FA"/>
          <w:shd w:val="clear" w:color="auto" w:fill="FFCCFF"/>
        </w:rPr>
        <w:t>52(3): 317</w:t>
      </w:r>
      <w:r w:rsidRPr="0058715C">
        <w:rPr>
          <w:rFonts w:eastAsia="宋体"/>
          <w:color w:val="0000FA"/>
          <w:shd w:val="clear" w:color="auto" w:fill="FFFFFF"/>
        </w:rPr>
        <w:t>-335.</w:t>
      </w:r>
      <w:hyperlink r:id="rId140" w:tooltip="自助复核" w:history="1"/>
    </w:p>
    <w:p w14:paraId="406BCF12" w14:textId="1DBA93BD"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[172] HNATYSHIN D, CREASER R A, MEFFRE S, et al. Understanding the </w:t>
      </w:r>
      <w:r w:rsidRPr="0058715C">
        <w:rPr>
          <w:rFonts w:eastAsia="宋体"/>
          <w:color w:val="0000FA"/>
          <w:shd w:val="clear" w:color="auto" w:fill="D9D9D9"/>
        </w:rPr>
        <w:t>m</w:t>
      </w:r>
      <w:r w:rsidRPr="0058715C">
        <w:rPr>
          <w:rFonts w:eastAsia="宋体"/>
          <w:color w:val="0000FA"/>
          <w:shd w:val="clear" w:color="auto" w:fill="FFFFFF"/>
        </w:rPr>
        <w:t xml:space="preserve">icroscale </w:t>
      </w:r>
      <w:r w:rsidRPr="0058715C">
        <w:rPr>
          <w:rFonts w:eastAsia="宋体"/>
          <w:color w:val="0000FA"/>
          <w:shd w:val="clear" w:color="auto" w:fill="D9D9D9"/>
        </w:rPr>
        <w:t>s</w:t>
      </w:r>
      <w:r w:rsidRPr="0058715C">
        <w:rPr>
          <w:rFonts w:eastAsia="宋体"/>
          <w:color w:val="0000FA"/>
          <w:shd w:val="clear" w:color="auto" w:fill="FFFFFF"/>
        </w:rPr>
        <w:t xml:space="preserve">patial </w:t>
      </w:r>
      <w:r w:rsidRPr="0058715C">
        <w:rPr>
          <w:rFonts w:eastAsia="宋体"/>
          <w:color w:val="0000FA"/>
          <w:shd w:val="clear" w:color="auto" w:fill="D9D9D9"/>
        </w:rPr>
        <w:t>d</w:t>
      </w:r>
      <w:r w:rsidRPr="0058715C">
        <w:rPr>
          <w:rFonts w:eastAsia="宋体"/>
          <w:color w:val="0000FA"/>
          <w:shd w:val="clear" w:color="auto" w:fill="FFFFFF"/>
        </w:rPr>
        <w:t xml:space="preserve">istribution and </w:t>
      </w:r>
      <w:r w:rsidRPr="0058715C">
        <w:rPr>
          <w:rFonts w:eastAsia="宋体"/>
          <w:color w:val="0000FA"/>
          <w:shd w:val="clear" w:color="auto" w:fill="D9D9D9"/>
        </w:rPr>
        <w:t>m</w:t>
      </w:r>
      <w:r w:rsidRPr="0058715C">
        <w:rPr>
          <w:rFonts w:eastAsia="宋体"/>
          <w:color w:val="0000FA"/>
          <w:shd w:val="clear" w:color="auto" w:fill="FFFFFF"/>
        </w:rPr>
        <w:t xml:space="preserve">ineralogical </w:t>
      </w:r>
      <w:r w:rsidRPr="0058715C">
        <w:rPr>
          <w:rFonts w:eastAsia="宋体"/>
          <w:color w:val="0000FA"/>
          <w:shd w:val="clear" w:color="auto" w:fill="D9D9D9"/>
        </w:rPr>
        <w:t>r</w:t>
      </w:r>
      <w:r w:rsidRPr="0058715C">
        <w:rPr>
          <w:rFonts w:eastAsia="宋体"/>
          <w:color w:val="0000FA"/>
          <w:shd w:val="clear" w:color="auto" w:fill="FFFFFF"/>
        </w:rPr>
        <w:t xml:space="preserve">esidency of Re in </w:t>
      </w:r>
      <w:r w:rsidRPr="0058715C">
        <w:rPr>
          <w:rFonts w:eastAsia="宋体"/>
          <w:color w:val="0000FA"/>
          <w:shd w:val="clear" w:color="auto" w:fill="D9D9D9"/>
        </w:rPr>
        <w:t>p</w:t>
      </w:r>
      <w:r w:rsidRPr="0058715C">
        <w:rPr>
          <w:rFonts w:eastAsia="宋体"/>
          <w:color w:val="0000FA"/>
          <w:shd w:val="clear" w:color="auto" w:fill="FFFFFF"/>
        </w:rPr>
        <w:t xml:space="preserve">yrite: Examples </w:t>
      </w:r>
      <w:r w:rsidRPr="0058715C">
        <w:rPr>
          <w:rFonts w:eastAsia="宋体"/>
          <w:color w:val="0000FA"/>
          <w:shd w:val="clear" w:color="auto" w:fill="D9D9D9"/>
        </w:rPr>
        <w:t>f</w:t>
      </w:r>
      <w:r w:rsidRPr="0058715C">
        <w:rPr>
          <w:rFonts w:eastAsia="宋体"/>
          <w:color w:val="0000FA"/>
          <w:shd w:val="clear" w:color="auto" w:fill="FFFFFF"/>
        </w:rPr>
        <w:t xml:space="preserve">rom </w:t>
      </w:r>
      <w:r w:rsidRPr="0058715C">
        <w:rPr>
          <w:rFonts w:eastAsia="宋体"/>
          <w:color w:val="0000FA"/>
          <w:shd w:val="clear" w:color="auto" w:fill="D9D9D9"/>
        </w:rPr>
        <w:t>c</w:t>
      </w:r>
      <w:r w:rsidRPr="0058715C">
        <w:rPr>
          <w:rFonts w:eastAsia="宋体"/>
          <w:color w:val="0000FA"/>
          <w:shd w:val="clear" w:color="auto" w:fill="FFFFFF"/>
        </w:rPr>
        <w:t>arbonate-</w:t>
      </w:r>
      <w:r w:rsidRPr="0058715C">
        <w:rPr>
          <w:rFonts w:eastAsia="宋体"/>
          <w:color w:val="0000FA"/>
          <w:shd w:val="clear" w:color="auto" w:fill="D9D9D9"/>
        </w:rPr>
        <w:t>h</w:t>
      </w:r>
      <w:r w:rsidRPr="0058715C">
        <w:rPr>
          <w:rFonts w:eastAsia="宋体"/>
          <w:color w:val="0000FA"/>
          <w:shd w:val="clear" w:color="auto" w:fill="FFFFFF"/>
        </w:rPr>
        <w:t xml:space="preserve">osted Zn-Pb </w:t>
      </w:r>
      <w:r w:rsidRPr="0058715C">
        <w:rPr>
          <w:rFonts w:eastAsia="宋体"/>
          <w:color w:val="0000FA"/>
          <w:shd w:val="clear" w:color="auto" w:fill="D9D9D9"/>
        </w:rPr>
        <w:t>o</w:t>
      </w:r>
      <w:r w:rsidRPr="0058715C">
        <w:rPr>
          <w:rFonts w:eastAsia="宋体"/>
          <w:color w:val="0000FA"/>
          <w:shd w:val="clear" w:color="auto" w:fill="FFFFFF"/>
        </w:rPr>
        <w:t xml:space="preserve">res and </w:t>
      </w:r>
      <w:r w:rsidRPr="0058715C">
        <w:rPr>
          <w:rFonts w:eastAsia="宋体"/>
          <w:color w:val="0000FA"/>
          <w:shd w:val="clear" w:color="auto" w:fill="D9D9D9"/>
        </w:rPr>
        <w:t>i</w:t>
      </w:r>
      <w:r w:rsidRPr="0058715C">
        <w:rPr>
          <w:rFonts w:eastAsia="宋体"/>
          <w:color w:val="0000FA"/>
          <w:shd w:val="clear" w:color="auto" w:fill="FFFFFF"/>
        </w:rPr>
        <w:t xml:space="preserve">mplications for </w:t>
      </w:r>
      <w:r w:rsidRPr="0058715C">
        <w:rPr>
          <w:rFonts w:eastAsia="宋体"/>
          <w:color w:val="0000FA"/>
          <w:shd w:val="clear" w:color="auto" w:fill="D9D9D9"/>
        </w:rPr>
        <w:t>p</w:t>
      </w:r>
      <w:r w:rsidRPr="0058715C">
        <w:rPr>
          <w:rFonts w:eastAsia="宋体"/>
          <w:color w:val="0000FA"/>
          <w:shd w:val="clear" w:color="auto" w:fill="FFFFFF"/>
        </w:rPr>
        <w:t xml:space="preserve">yrite </w:t>
      </w:r>
      <w:r w:rsidRPr="0058715C">
        <w:rPr>
          <w:rFonts w:eastAsia="宋体"/>
          <w:color w:val="0000FA"/>
          <w:shd w:val="clear" w:color="auto" w:fill="D9D9D9"/>
        </w:rPr>
        <w:t>r</w:t>
      </w:r>
      <w:r w:rsidRPr="0058715C">
        <w:rPr>
          <w:rFonts w:eastAsia="宋体"/>
          <w:color w:val="0000FA"/>
          <w:shd w:val="clear" w:color="auto" w:fill="FFFFFF"/>
        </w:rPr>
        <w:t xml:space="preserve">e-Os </w:t>
      </w:r>
      <w:r w:rsidRPr="0058715C">
        <w:rPr>
          <w:rFonts w:eastAsia="宋体"/>
          <w:color w:val="0000FA"/>
          <w:shd w:val="clear" w:color="auto" w:fill="D9D9D9"/>
        </w:rPr>
        <w:t>g</w:t>
      </w:r>
      <w:r w:rsidRPr="0058715C">
        <w:rPr>
          <w:rFonts w:eastAsia="宋体"/>
          <w:color w:val="0000FA"/>
          <w:shd w:val="clear" w:color="auto" w:fill="FFFFFF"/>
        </w:rPr>
        <w:t xml:space="preserve">eochronology[J]. Chemical Geology, 2020, </w:t>
      </w:r>
      <w:r w:rsidRPr="0058715C">
        <w:rPr>
          <w:rFonts w:eastAsia="宋体"/>
          <w:color w:val="0000FA"/>
          <w:shd w:val="clear" w:color="auto" w:fill="FFCCFF"/>
        </w:rPr>
        <w:t>533: 119427</w:t>
      </w:r>
      <w:r w:rsidRPr="0058715C">
        <w:rPr>
          <w:rFonts w:eastAsia="宋体"/>
          <w:color w:val="0000FA"/>
          <w:shd w:val="clear" w:color="auto" w:fill="FFFFFF"/>
        </w:rPr>
        <w:t>.</w:t>
      </w:r>
      <w:hyperlink r:id="rId141" w:tooltip="自助复核" w:history="1"/>
    </w:p>
    <w:p w14:paraId="502BDABE" w14:textId="07D0395F"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[173] CHERNIAK D J. Pb </w:t>
      </w:r>
      <w:r w:rsidRPr="0058715C">
        <w:rPr>
          <w:rFonts w:eastAsia="宋体"/>
          <w:color w:val="0000FA"/>
          <w:shd w:val="clear" w:color="auto" w:fill="D9D9D9"/>
        </w:rPr>
        <w:t>d</w:t>
      </w:r>
      <w:r w:rsidRPr="0058715C">
        <w:rPr>
          <w:rFonts w:eastAsia="宋体"/>
          <w:color w:val="0000FA"/>
          <w:shd w:val="clear" w:color="auto" w:fill="FFFFFF"/>
        </w:rPr>
        <w:t xml:space="preserve">iffusion in </w:t>
      </w:r>
      <w:r w:rsidRPr="0058715C">
        <w:rPr>
          <w:rFonts w:eastAsia="宋体"/>
          <w:color w:val="0000FA"/>
          <w:shd w:val="clear" w:color="auto" w:fill="D9D9D9"/>
        </w:rPr>
        <w:t>r</w:t>
      </w:r>
      <w:r w:rsidRPr="0058715C">
        <w:rPr>
          <w:rFonts w:eastAsia="宋体"/>
          <w:color w:val="0000FA"/>
          <w:shd w:val="clear" w:color="auto" w:fill="FFFFFF"/>
        </w:rPr>
        <w:t>utile[J]. Contributions to Mineralogy and Petrology, 2000, 139(2): 198-207.</w:t>
      </w:r>
      <w:hyperlink r:id="rId142" w:tooltip="自助复核" w:history="1"/>
    </w:p>
    <w:p w14:paraId="2D5AE46A" w14:textId="5B3756EC"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[174] DAHL P S. A </w:t>
      </w:r>
      <w:r w:rsidRPr="0058715C">
        <w:rPr>
          <w:rFonts w:eastAsia="宋体"/>
          <w:color w:val="0000FA"/>
          <w:shd w:val="clear" w:color="auto" w:fill="D9D9D9"/>
        </w:rPr>
        <w:t>c</w:t>
      </w:r>
      <w:r w:rsidRPr="0058715C">
        <w:rPr>
          <w:rFonts w:eastAsia="宋体"/>
          <w:color w:val="0000FA"/>
          <w:shd w:val="clear" w:color="auto" w:fill="FFFFFF"/>
        </w:rPr>
        <w:t>rystal-</w:t>
      </w:r>
      <w:r w:rsidRPr="0058715C">
        <w:rPr>
          <w:rFonts w:eastAsia="宋体"/>
          <w:color w:val="0000FA"/>
          <w:shd w:val="clear" w:color="auto" w:fill="D9D9D9"/>
        </w:rPr>
        <w:t>c</w:t>
      </w:r>
      <w:r w:rsidRPr="0058715C">
        <w:rPr>
          <w:rFonts w:eastAsia="宋体"/>
          <w:color w:val="0000FA"/>
          <w:shd w:val="clear" w:color="auto" w:fill="FFFFFF"/>
        </w:rPr>
        <w:t xml:space="preserve">hemical </w:t>
      </w:r>
      <w:r w:rsidRPr="0058715C">
        <w:rPr>
          <w:rFonts w:eastAsia="宋体"/>
          <w:color w:val="0000FA"/>
          <w:shd w:val="clear" w:color="auto" w:fill="D9D9D9"/>
        </w:rPr>
        <w:t>b</w:t>
      </w:r>
      <w:r w:rsidRPr="0058715C">
        <w:rPr>
          <w:rFonts w:eastAsia="宋体"/>
          <w:color w:val="0000FA"/>
          <w:shd w:val="clear" w:color="auto" w:fill="FFFFFF"/>
        </w:rPr>
        <w:t xml:space="preserve">asis for Pb </w:t>
      </w:r>
      <w:r w:rsidRPr="0058715C">
        <w:rPr>
          <w:rFonts w:eastAsia="宋体"/>
          <w:color w:val="0000FA"/>
          <w:shd w:val="clear" w:color="auto" w:fill="D9D9D9"/>
        </w:rPr>
        <w:t>r</w:t>
      </w:r>
      <w:r w:rsidRPr="0058715C">
        <w:rPr>
          <w:rFonts w:eastAsia="宋体"/>
          <w:color w:val="0000FA"/>
          <w:shd w:val="clear" w:color="auto" w:fill="FFFFFF"/>
        </w:rPr>
        <w:t xml:space="preserve">etention and </w:t>
      </w:r>
      <w:r w:rsidRPr="0058715C">
        <w:rPr>
          <w:rFonts w:eastAsia="宋体"/>
          <w:color w:val="0000FA"/>
          <w:shd w:val="clear" w:color="auto" w:fill="D9D9D9"/>
        </w:rPr>
        <w:t>f</w:t>
      </w:r>
      <w:r w:rsidRPr="0058715C">
        <w:rPr>
          <w:rFonts w:eastAsia="宋体"/>
          <w:color w:val="0000FA"/>
          <w:shd w:val="clear" w:color="auto" w:fill="FFFFFF"/>
        </w:rPr>
        <w:t>ission-</w:t>
      </w:r>
      <w:r w:rsidRPr="0058715C">
        <w:rPr>
          <w:rFonts w:eastAsia="宋体"/>
          <w:color w:val="0000FA"/>
          <w:shd w:val="clear" w:color="auto" w:fill="D9D9D9"/>
        </w:rPr>
        <w:t>t</w:t>
      </w:r>
      <w:r w:rsidRPr="0058715C">
        <w:rPr>
          <w:rFonts w:eastAsia="宋体"/>
          <w:color w:val="0000FA"/>
          <w:shd w:val="clear" w:color="auto" w:fill="FFFFFF"/>
        </w:rPr>
        <w:t xml:space="preserve">rack </w:t>
      </w:r>
      <w:r w:rsidRPr="0058715C">
        <w:rPr>
          <w:rFonts w:eastAsia="宋体"/>
          <w:color w:val="0000FA"/>
          <w:shd w:val="clear" w:color="auto" w:fill="D9D9D9"/>
        </w:rPr>
        <w:t>a</w:t>
      </w:r>
      <w:r w:rsidRPr="0058715C">
        <w:rPr>
          <w:rFonts w:eastAsia="宋体"/>
          <w:color w:val="0000FA"/>
          <w:shd w:val="clear" w:color="auto" w:fill="FFFFFF"/>
        </w:rPr>
        <w:t xml:space="preserve">nnealing </w:t>
      </w:r>
      <w:r w:rsidRPr="0058715C">
        <w:rPr>
          <w:rFonts w:eastAsia="宋体"/>
          <w:color w:val="0000FA"/>
          <w:shd w:val="clear" w:color="auto" w:fill="D9D9D9"/>
        </w:rPr>
        <w:t>s</w:t>
      </w:r>
      <w:r w:rsidRPr="0058715C">
        <w:rPr>
          <w:rFonts w:eastAsia="宋体"/>
          <w:color w:val="0000FA"/>
          <w:shd w:val="clear" w:color="auto" w:fill="FFFFFF"/>
        </w:rPr>
        <w:t>ystematics in U-</w:t>
      </w:r>
      <w:r w:rsidRPr="0058715C">
        <w:rPr>
          <w:rFonts w:eastAsia="宋体"/>
          <w:color w:val="0000FA"/>
          <w:shd w:val="clear" w:color="auto" w:fill="D9D9D9"/>
        </w:rPr>
        <w:t>b</w:t>
      </w:r>
      <w:r w:rsidRPr="0058715C">
        <w:rPr>
          <w:rFonts w:eastAsia="宋体"/>
          <w:color w:val="0000FA"/>
          <w:shd w:val="clear" w:color="auto" w:fill="FFFFFF"/>
        </w:rPr>
        <w:t xml:space="preserve">earing </w:t>
      </w:r>
      <w:r w:rsidRPr="0058715C">
        <w:rPr>
          <w:rFonts w:eastAsia="宋体"/>
          <w:color w:val="0000FA"/>
          <w:shd w:val="clear" w:color="auto" w:fill="D9D9D9"/>
        </w:rPr>
        <w:t>m</w:t>
      </w:r>
      <w:r w:rsidRPr="0058715C">
        <w:rPr>
          <w:rFonts w:eastAsia="宋体"/>
          <w:color w:val="0000FA"/>
          <w:shd w:val="clear" w:color="auto" w:fill="FFFFFF"/>
        </w:rPr>
        <w:t xml:space="preserve">inerals, with </w:t>
      </w:r>
      <w:r w:rsidRPr="0058715C">
        <w:rPr>
          <w:rFonts w:eastAsia="宋体"/>
          <w:color w:val="0000FA"/>
          <w:shd w:val="clear" w:color="auto" w:fill="D9D9D9"/>
        </w:rPr>
        <w:t>i</w:t>
      </w:r>
      <w:r w:rsidRPr="0058715C">
        <w:rPr>
          <w:rFonts w:eastAsia="宋体"/>
          <w:color w:val="0000FA"/>
          <w:shd w:val="clear" w:color="auto" w:fill="FFFFFF"/>
        </w:rPr>
        <w:t xml:space="preserve">mplications for </w:t>
      </w:r>
      <w:r w:rsidRPr="0058715C">
        <w:rPr>
          <w:rFonts w:eastAsia="宋体"/>
          <w:color w:val="0000FA"/>
          <w:shd w:val="clear" w:color="auto" w:fill="D9D9D9"/>
        </w:rPr>
        <w:t>g</w:t>
      </w:r>
      <w:r w:rsidRPr="0058715C">
        <w:rPr>
          <w:rFonts w:eastAsia="宋体"/>
          <w:color w:val="0000FA"/>
          <w:shd w:val="clear" w:color="auto" w:fill="FFFFFF"/>
        </w:rPr>
        <w:t>eochronology[J]. Earth and Planetary Science Letters, 1997, 150(3</w:t>
      </w:r>
      <w:r w:rsidRPr="0058715C">
        <w:rPr>
          <w:rFonts w:eastAsia="宋体"/>
          <w:color w:val="0000FA"/>
          <w:shd w:val="clear" w:color="auto" w:fill="FFCCFF"/>
        </w:rPr>
        <w:t>/</w:t>
      </w:r>
      <w:r w:rsidRPr="0058715C">
        <w:rPr>
          <w:rFonts w:eastAsia="宋体"/>
          <w:color w:val="0000FA"/>
          <w:shd w:val="clear" w:color="auto" w:fill="FFFFFF"/>
        </w:rPr>
        <w:t>4): 277-290.</w:t>
      </w:r>
      <w:hyperlink r:id="rId143" w:tooltip="自助复核" w:history="1"/>
    </w:p>
    <w:p w14:paraId="04A64862" w14:textId="0F570269"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[175] SHEN C</w:t>
      </w:r>
      <w:del w:id="3658" w:author="1001210222 Choi" w:date="2025-12-09T14:57:00Z" w16du:dateUtc="2025-12-09T06:57:00Z">
        <w:r w:rsidRPr="0058715C" w:rsidDel="000503D5">
          <w:rPr>
            <w:rFonts w:eastAsia="宋体"/>
            <w:color w:val="0000FA"/>
            <w:shd w:val="clear" w:color="auto" w:fill="FFCCFF"/>
          </w:rPr>
          <w:delText>-</w:delText>
        </w:r>
      </w:del>
      <w:ins w:id="3659" w:author="1001210222 Choi" w:date="2025-12-09T14:57:00Z" w16du:dateUtc="2025-12-09T06:57:00Z">
        <w:r w:rsidR="000503D5">
          <w:rPr>
            <w:rFonts w:eastAsia="宋体" w:hint="eastAsia"/>
            <w:color w:val="0000FA"/>
            <w:shd w:val="clear" w:color="auto" w:fill="FFCCFF"/>
          </w:rPr>
          <w:t xml:space="preserve"> </w:t>
        </w:r>
      </w:ins>
      <w:r w:rsidRPr="0058715C">
        <w:rPr>
          <w:rFonts w:eastAsia="宋体"/>
          <w:color w:val="0000FA"/>
          <w:shd w:val="clear" w:color="auto" w:fill="FFFFFF"/>
        </w:rPr>
        <w:t>B, DONELICK R A, O</w:t>
      </w:r>
      <w:r w:rsidRPr="0058715C">
        <w:rPr>
          <w:rFonts w:eastAsia="宋体"/>
          <w:color w:val="0000FA"/>
          <w:shd w:val="clear" w:color="auto" w:fill="FFCCFF"/>
        </w:rPr>
        <w:t>’</w:t>
      </w:r>
      <w:r w:rsidRPr="0058715C">
        <w:rPr>
          <w:rFonts w:eastAsia="宋体"/>
          <w:color w:val="0000FA"/>
          <w:shd w:val="clear" w:color="auto" w:fill="FFFFFF"/>
        </w:rPr>
        <w:t xml:space="preserve">SULLIVAN P B, et al. Provenance and </w:t>
      </w:r>
      <w:r w:rsidRPr="0058715C">
        <w:rPr>
          <w:rFonts w:eastAsia="宋体"/>
          <w:color w:val="0000FA"/>
          <w:shd w:val="clear" w:color="auto" w:fill="D9D9D9"/>
        </w:rPr>
        <w:t>h</w:t>
      </w:r>
      <w:r w:rsidRPr="0058715C">
        <w:rPr>
          <w:rFonts w:eastAsia="宋体"/>
          <w:color w:val="0000FA"/>
          <w:shd w:val="clear" w:color="auto" w:fill="FFFFFF"/>
        </w:rPr>
        <w:t xml:space="preserve">interland </w:t>
      </w:r>
      <w:r w:rsidRPr="0058715C">
        <w:rPr>
          <w:rFonts w:eastAsia="宋体"/>
          <w:color w:val="0000FA"/>
          <w:shd w:val="clear" w:color="auto" w:fill="D9D9D9"/>
        </w:rPr>
        <w:t>e</w:t>
      </w:r>
      <w:r w:rsidRPr="0058715C">
        <w:rPr>
          <w:rFonts w:eastAsia="宋体"/>
          <w:color w:val="0000FA"/>
          <w:shd w:val="clear" w:color="auto" w:fill="FFFFFF"/>
        </w:rPr>
        <w:t xml:space="preserve">xhumation from LA-ICP-MS </w:t>
      </w:r>
      <w:r w:rsidRPr="0058715C">
        <w:rPr>
          <w:rFonts w:eastAsia="宋体"/>
          <w:color w:val="0000FA"/>
          <w:shd w:val="clear" w:color="auto" w:fill="D9D9D9"/>
        </w:rPr>
        <w:t>z</w:t>
      </w:r>
      <w:r w:rsidRPr="0058715C">
        <w:rPr>
          <w:rFonts w:eastAsia="宋体"/>
          <w:color w:val="0000FA"/>
          <w:shd w:val="clear" w:color="auto" w:fill="FFFFFF"/>
        </w:rPr>
        <w:t>ircon U</w:t>
      </w:r>
      <w:r w:rsidRPr="00B804E8">
        <w:rPr>
          <w:rFonts w:eastAsia="宋体"/>
          <w:color w:val="0000FA"/>
          <w:shd w:val="clear" w:color="auto" w:fill="FFCCFF"/>
        </w:rPr>
        <w:t>–</w:t>
      </w:r>
      <w:r w:rsidRPr="0058715C">
        <w:rPr>
          <w:rFonts w:eastAsia="宋体"/>
          <w:color w:val="0000FA"/>
          <w:shd w:val="clear" w:color="auto" w:fill="FFFFFF"/>
        </w:rPr>
        <w:t xml:space="preserve">Pb and </w:t>
      </w:r>
      <w:r w:rsidRPr="0058715C">
        <w:rPr>
          <w:rFonts w:eastAsia="宋体"/>
          <w:color w:val="0000FA"/>
          <w:shd w:val="clear" w:color="auto" w:fill="D9D9D9"/>
        </w:rPr>
        <w:t>f</w:t>
      </w:r>
      <w:r w:rsidRPr="0058715C">
        <w:rPr>
          <w:rFonts w:eastAsia="宋体"/>
          <w:color w:val="0000FA"/>
          <w:shd w:val="clear" w:color="auto" w:fill="FFFFFF"/>
        </w:rPr>
        <w:t>ission-</w:t>
      </w:r>
      <w:r w:rsidRPr="0058715C">
        <w:rPr>
          <w:rFonts w:eastAsia="宋体"/>
          <w:color w:val="0000FA"/>
          <w:shd w:val="clear" w:color="auto" w:fill="D9D9D9"/>
        </w:rPr>
        <w:t>t</w:t>
      </w:r>
      <w:r w:rsidRPr="0058715C">
        <w:rPr>
          <w:rFonts w:eastAsia="宋体"/>
          <w:color w:val="0000FA"/>
          <w:shd w:val="clear" w:color="auto" w:fill="FFFFFF"/>
        </w:rPr>
        <w:t xml:space="preserve">rack </w:t>
      </w:r>
      <w:r w:rsidRPr="0058715C">
        <w:rPr>
          <w:rFonts w:eastAsia="宋体"/>
          <w:color w:val="0000FA"/>
          <w:shd w:val="clear" w:color="auto" w:fill="D9D9D9"/>
        </w:rPr>
        <w:t>d</w:t>
      </w:r>
      <w:r w:rsidRPr="0058715C">
        <w:rPr>
          <w:rFonts w:eastAsia="宋体"/>
          <w:color w:val="0000FA"/>
          <w:shd w:val="clear" w:color="auto" w:fill="FFFFFF"/>
        </w:rPr>
        <w:t xml:space="preserve">ouble </w:t>
      </w:r>
      <w:r w:rsidRPr="0058715C">
        <w:rPr>
          <w:rFonts w:eastAsia="宋体"/>
          <w:color w:val="0000FA"/>
          <w:shd w:val="clear" w:color="auto" w:fill="D9D9D9"/>
        </w:rPr>
        <w:t>d</w:t>
      </w:r>
      <w:r w:rsidRPr="0058715C">
        <w:rPr>
          <w:rFonts w:eastAsia="宋体"/>
          <w:color w:val="0000FA"/>
          <w:shd w:val="clear" w:color="auto" w:fill="FFFFFF"/>
        </w:rPr>
        <w:t xml:space="preserve">ating of Cretaceous </w:t>
      </w:r>
      <w:r w:rsidRPr="0058715C">
        <w:rPr>
          <w:rFonts w:eastAsia="宋体"/>
          <w:color w:val="0000FA"/>
          <w:shd w:val="clear" w:color="auto" w:fill="D9D9D9"/>
        </w:rPr>
        <w:t>s</w:t>
      </w:r>
      <w:r w:rsidRPr="0058715C">
        <w:rPr>
          <w:rFonts w:eastAsia="宋体"/>
          <w:color w:val="0000FA"/>
          <w:shd w:val="clear" w:color="auto" w:fill="FFFFFF"/>
        </w:rPr>
        <w:t xml:space="preserve">ediments in the Jianghan Basin, Yangtze </w:t>
      </w:r>
      <w:r w:rsidRPr="0058715C">
        <w:rPr>
          <w:rFonts w:eastAsia="宋体"/>
          <w:color w:val="0000FA"/>
          <w:shd w:val="clear" w:color="auto" w:fill="D9D9D9"/>
        </w:rPr>
        <w:t>b</w:t>
      </w:r>
      <w:r w:rsidRPr="0058715C">
        <w:rPr>
          <w:rFonts w:eastAsia="宋体"/>
          <w:color w:val="0000FA"/>
          <w:shd w:val="clear" w:color="auto" w:fill="FFFFFF"/>
        </w:rPr>
        <w:t xml:space="preserve">lock, Central China[J]. Sedimentary Geology, 2012, </w:t>
      </w:r>
      <w:r w:rsidRPr="0058715C">
        <w:rPr>
          <w:rFonts w:eastAsia="宋体"/>
          <w:color w:val="0000FA"/>
          <w:shd w:val="clear" w:color="auto" w:fill="FFCCFF"/>
        </w:rPr>
        <w:t>281: 194</w:t>
      </w:r>
      <w:r w:rsidRPr="0058715C">
        <w:rPr>
          <w:rFonts w:eastAsia="宋体"/>
          <w:color w:val="0000FA"/>
          <w:shd w:val="clear" w:color="auto" w:fill="FFFFFF"/>
        </w:rPr>
        <w:t>-207.</w:t>
      </w:r>
      <w:hyperlink r:id="rId144" w:tooltip="自助复核" w:history="1"/>
    </w:p>
    <w:p w14:paraId="3F627D6D" w14:textId="343ED4B2"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[176] YU B, ZENG Q D, FRIMMEL H E, et al. The 127 Ma </w:t>
      </w:r>
      <w:r w:rsidRPr="0058715C">
        <w:rPr>
          <w:rFonts w:eastAsia="宋体"/>
          <w:color w:val="0000FA"/>
          <w:shd w:val="clear" w:color="auto" w:fill="D9D9D9"/>
        </w:rPr>
        <w:t>g</w:t>
      </w:r>
      <w:r w:rsidRPr="0058715C">
        <w:rPr>
          <w:rFonts w:eastAsia="宋体"/>
          <w:color w:val="0000FA"/>
          <w:shd w:val="clear" w:color="auto" w:fill="FFFFFF"/>
        </w:rPr>
        <w:t xml:space="preserve">old </w:t>
      </w:r>
      <w:r w:rsidRPr="0058715C">
        <w:rPr>
          <w:rFonts w:eastAsia="宋体"/>
          <w:color w:val="0000FA"/>
          <w:shd w:val="clear" w:color="auto" w:fill="D9D9D9"/>
        </w:rPr>
        <w:t>m</w:t>
      </w:r>
      <w:r w:rsidRPr="0058715C">
        <w:rPr>
          <w:rFonts w:eastAsia="宋体"/>
          <w:color w:val="0000FA"/>
          <w:shd w:val="clear" w:color="auto" w:fill="FFFFFF"/>
        </w:rPr>
        <w:t xml:space="preserve">ineralization in the Wulong </w:t>
      </w:r>
      <w:r w:rsidRPr="0058715C">
        <w:rPr>
          <w:rFonts w:eastAsia="宋体"/>
          <w:color w:val="0000FA"/>
          <w:shd w:val="clear" w:color="auto" w:fill="D9D9D9"/>
        </w:rPr>
        <w:t>d</w:t>
      </w:r>
      <w:r w:rsidRPr="0058715C">
        <w:rPr>
          <w:rFonts w:eastAsia="宋体"/>
          <w:color w:val="0000FA"/>
          <w:shd w:val="clear" w:color="auto" w:fill="FFFFFF"/>
        </w:rPr>
        <w:t xml:space="preserve">eposit, Liaodong Peninsula, China: Constraints from </w:t>
      </w:r>
      <w:r w:rsidRPr="0058715C">
        <w:rPr>
          <w:rFonts w:eastAsia="宋体"/>
          <w:color w:val="0000FA"/>
          <w:shd w:val="clear" w:color="auto" w:fill="D9D9D9"/>
        </w:rPr>
        <w:t>m</w:t>
      </w:r>
      <w:r w:rsidRPr="0058715C">
        <w:rPr>
          <w:rFonts w:eastAsia="宋体"/>
          <w:color w:val="0000FA"/>
          <w:shd w:val="clear" w:color="auto" w:fill="FFFFFF"/>
        </w:rPr>
        <w:t xml:space="preserve">olybdenite </w:t>
      </w:r>
      <w:r w:rsidRPr="0058715C">
        <w:rPr>
          <w:rFonts w:eastAsia="宋体"/>
          <w:color w:val="0000FA"/>
          <w:shd w:val="clear" w:color="auto" w:fill="D9D9D9"/>
        </w:rPr>
        <w:t>r</w:t>
      </w:r>
      <w:r w:rsidRPr="0058715C">
        <w:rPr>
          <w:rFonts w:eastAsia="宋体"/>
          <w:color w:val="0000FA"/>
          <w:shd w:val="clear" w:color="auto" w:fill="FFFFFF"/>
        </w:rPr>
        <w:t xml:space="preserve">e-Os, </w:t>
      </w:r>
      <w:r w:rsidRPr="0058715C">
        <w:rPr>
          <w:rFonts w:eastAsia="宋体"/>
          <w:color w:val="0000FA"/>
          <w:shd w:val="clear" w:color="auto" w:fill="D9D9D9"/>
        </w:rPr>
        <w:t>m</w:t>
      </w:r>
      <w:r w:rsidRPr="0058715C">
        <w:rPr>
          <w:rFonts w:eastAsia="宋体"/>
          <w:color w:val="0000FA"/>
          <w:shd w:val="clear" w:color="auto" w:fill="FFFFFF"/>
        </w:rPr>
        <w:t xml:space="preserve">onazite U-Th-Pb, and </w:t>
      </w:r>
      <w:r w:rsidRPr="0058715C">
        <w:rPr>
          <w:rFonts w:eastAsia="宋体"/>
          <w:color w:val="0000FA"/>
          <w:shd w:val="clear" w:color="auto" w:fill="D9D9D9"/>
        </w:rPr>
        <w:t>z</w:t>
      </w:r>
      <w:r w:rsidRPr="0058715C">
        <w:rPr>
          <w:rFonts w:eastAsia="宋体"/>
          <w:color w:val="0000FA"/>
          <w:shd w:val="clear" w:color="auto" w:fill="FFFFFF"/>
        </w:rPr>
        <w:t xml:space="preserve">ircon U-Pb </w:t>
      </w:r>
      <w:r w:rsidRPr="0058715C">
        <w:rPr>
          <w:rFonts w:eastAsia="宋体"/>
          <w:color w:val="0000FA"/>
          <w:shd w:val="clear" w:color="auto" w:fill="D9D9D9"/>
        </w:rPr>
        <w:t>g</w:t>
      </w:r>
      <w:r w:rsidRPr="0058715C">
        <w:rPr>
          <w:rFonts w:eastAsia="宋体"/>
          <w:color w:val="0000FA"/>
          <w:shd w:val="clear" w:color="auto" w:fill="FFFFFF"/>
        </w:rPr>
        <w:t xml:space="preserve">eochronology[J]. Ore Geology Reviews, 2020, </w:t>
      </w:r>
      <w:r w:rsidRPr="0058715C">
        <w:rPr>
          <w:rFonts w:eastAsia="宋体"/>
          <w:color w:val="0000FA"/>
          <w:shd w:val="clear" w:color="auto" w:fill="FFCCFF"/>
        </w:rPr>
        <w:t>121: 103542</w:t>
      </w:r>
      <w:r w:rsidRPr="0058715C">
        <w:rPr>
          <w:rFonts w:eastAsia="宋体"/>
          <w:color w:val="0000FA"/>
          <w:shd w:val="clear" w:color="auto" w:fill="FFFFFF"/>
        </w:rPr>
        <w:t>.</w:t>
      </w:r>
      <w:hyperlink r:id="rId145" w:tooltip="自助复核" w:history="1"/>
    </w:p>
    <w:p w14:paraId="378181E1" w14:textId="2DFD0588" w:rsidR="00B804E8" w:rsidRPr="007E3904" w:rsidRDefault="0058715C" w:rsidP="008868EF">
      <w:pPr>
        <w:pStyle w:val="EndNoteBibliography"/>
        <w:spacing w:after="0"/>
        <w:rPr>
          <w:rFonts w:eastAsia="宋体"/>
          <w:color w:val="0000FA"/>
        </w:rPr>
      </w:pPr>
      <w:r w:rsidRPr="007E3904">
        <w:rPr>
          <w:rFonts w:eastAsia="宋体"/>
          <w:color w:val="0000FA"/>
          <w:shd w:val="clear" w:color="auto" w:fill="FFFFFF"/>
        </w:rPr>
        <w:t xml:space="preserve">[177] LIU J, ZHANG L J, WANG S L, et al. Formation of the Wulong </w:t>
      </w:r>
      <w:r w:rsidRPr="007E3904">
        <w:rPr>
          <w:rFonts w:eastAsia="宋体"/>
          <w:color w:val="0000FA"/>
          <w:shd w:val="clear" w:color="auto" w:fill="D9D9D9"/>
        </w:rPr>
        <w:t>g</w:t>
      </w:r>
      <w:r w:rsidRPr="007E3904">
        <w:rPr>
          <w:rFonts w:eastAsia="宋体"/>
          <w:color w:val="0000FA"/>
          <w:shd w:val="clear" w:color="auto" w:fill="FFFFFF"/>
        </w:rPr>
        <w:t xml:space="preserve">old </w:t>
      </w:r>
      <w:r w:rsidRPr="007E3904">
        <w:rPr>
          <w:rFonts w:eastAsia="宋体"/>
          <w:color w:val="0000FA"/>
          <w:shd w:val="clear" w:color="auto" w:fill="D9D9D9"/>
        </w:rPr>
        <w:t>d</w:t>
      </w:r>
      <w:r w:rsidRPr="007E3904">
        <w:rPr>
          <w:rFonts w:eastAsia="宋体"/>
          <w:color w:val="0000FA"/>
          <w:shd w:val="clear" w:color="auto" w:fill="FFFFFF"/>
        </w:rPr>
        <w:t xml:space="preserve">eposit, Liaodong gold Province, NE China: Constraints from </w:t>
      </w:r>
      <w:r w:rsidRPr="007E3904">
        <w:rPr>
          <w:rFonts w:eastAsia="宋体"/>
          <w:color w:val="0000FA"/>
          <w:shd w:val="clear" w:color="auto" w:fill="D9D9D9"/>
        </w:rPr>
        <w:t>z</w:t>
      </w:r>
      <w:r w:rsidRPr="007E3904">
        <w:rPr>
          <w:rFonts w:eastAsia="宋体"/>
          <w:color w:val="0000FA"/>
          <w:shd w:val="clear" w:color="auto" w:fill="FFFFFF"/>
        </w:rPr>
        <w:t>ircon U</w:t>
      </w:r>
      <w:r w:rsidRPr="007E3904">
        <w:rPr>
          <w:rFonts w:eastAsia="宋体"/>
          <w:color w:val="0000FA"/>
          <w:shd w:val="clear" w:color="auto" w:fill="FFCCFF"/>
        </w:rPr>
        <w:t>–</w:t>
      </w:r>
      <w:r w:rsidRPr="007E3904">
        <w:rPr>
          <w:rFonts w:eastAsia="宋体"/>
          <w:color w:val="0000FA"/>
          <w:shd w:val="clear" w:color="auto" w:fill="FFFFFF"/>
        </w:rPr>
        <w:t xml:space="preserve">Pb </w:t>
      </w:r>
      <w:r w:rsidRPr="007E3904">
        <w:rPr>
          <w:rFonts w:eastAsia="宋体"/>
          <w:color w:val="0000FA"/>
          <w:shd w:val="clear" w:color="auto" w:fill="D9D9D9"/>
        </w:rPr>
        <w:t>a</w:t>
      </w:r>
      <w:r w:rsidRPr="007E3904">
        <w:rPr>
          <w:rFonts w:eastAsia="宋体"/>
          <w:color w:val="0000FA"/>
          <w:shd w:val="clear" w:color="auto" w:fill="FFFFFF"/>
        </w:rPr>
        <w:t xml:space="preserve">ge, </w:t>
      </w:r>
      <w:r w:rsidRPr="007E3904">
        <w:rPr>
          <w:rFonts w:eastAsia="宋体"/>
          <w:color w:val="0000FA"/>
          <w:shd w:val="clear" w:color="auto" w:fill="D9D9D9"/>
        </w:rPr>
        <w:t>s</w:t>
      </w:r>
      <w:r w:rsidRPr="007E3904">
        <w:rPr>
          <w:rFonts w:eastAsia="宋体"/>
          <w:color w:val="0000FA"/>
          <w:shd w:val="clear" w:color="auto" w:fill="FFFFFF"/>
        </w:rPr>
        <w:t>ericite Ar</w:t>
      </w:r>
      <w:r w:rsidRPr="007E3904">
        <w:rPr>
          <w:rFonts w:eastAsia="宋体"/>
          <w:color w:val="0000FA"/>
          <w:shd w:val="clear" w:color="auto" w:fill="FFCCFF"/>
        </w:rPr>
        <w:t>–</w:t>
      </w:r>
      <w:r w:rsidRPr="007E3904">
        <w:rPr>
          <w:rFonts w:eastAsia="宋体"/>
          <w:color w:val="0000FA"/>
          <w:shd w:val="clear" w:color="auto" w:fill="FFFFFF"/>
        </w:rPr>
        <w:t xml:space="preserve">Ar </w:t>
      </w:r>
      <w:r w:rsidRPr="007E3904">
        <w:rPr>
          <w:rFonts w:eastAsia="宋体"/>
          <w:color w:val="0000FA"/>
          <w:shd w:val="clear" w:color="auto" w:fill="D9D9D9"/>
        </w:rPr>
        <w:t>a</w:t>
      </w:r>
      <w:r w:rsidRPr="007E3904">
        <w:rPr>
          <w:rFonts w:eastAsia="宋体"/>
          <w:color w:val="0000FA"/>
          <w:shd w:val="clear" w:color="auto" w:fill="FFFFFF"/>
        </w:rPr>
        <w:t>ge, and H</w:t>
      </w:r>
      <w:r w:rsidRPr="007E3904">
        <w:rPr>
          <w:rFonts w:eastAsia="宋体"/>
          <w:color w:val="0000FA"/>
          <w:shd w:val="clear" w:color="auto" w:fill="FFCCFF"/>
        </w:rPr>
        <w:t>–</w:t>
      </w:r>
      <w:r w:rsidRPr="007E3904">
        <w:rPr>
          <w:rFonts w:eastAsia="宋体"/>
          <w:color w:val="0000FA"/>
          <w:shd w:val="clear" w:color="auto" w:fill="FFFFFF"/>
        </w:rPr>
        <w:t>O</w:t>
      </w:r>
      <w:r w:rsidRPr="007E3904">
        <w:rPr>
          <w:rFonts w:eastAsia="宋体"/>
          <w:color w:val="0000FA"/>
          <w:shd w:val="clear" w:color="auto" w:fill="FFCCFF"/>
        </w:rPr>
        <w:t>–</w:t>
      </w:r>
      <w:r w:rsidRPr="007E3904">
        <w:rPr>
          <w:rFonts w:eastAsia="宋体"/>
          <w:color w:val="0000FA"/>
          <w:shd w:val="clear" w:color="auto" w:fill="FFFFFF"/>
        </w:rPr>
        <w:t>S</w:t>
      </w:r>
      <w:r w:rsidRPr="007E3904">
        <w:rPr>
          <w:rFonts w:eastAsia="宋体"/>
          <w:color w:val="0000FA"/>
          <w:shd w:val="clear" w:color="auto" w:fill="FFCCFF"/>
        </w:rPr>
        <w:t>–</w:t>
      </w:r>
      <w:r w:rsidRPr="007E3904">
        <w:rPr>
          <w:rFonts w:eastAsia="宋体"/>
          <w:color w:val="0000FA"/>
          <w:shd w:val="clear" w:color="auto" w:fill="FFFFFF"/>
        </w:rPr>
        <w:t xml:space="preserve">He </w:t>
      </w:r>
      <w:r w:rsidRPr="007E3904">
        <w:rPr>
          <w:rFonts w:eastAsia="宋体"/>
          <w:color w:val="0000FA"/>
          <w:shd w:val="clear" w:color="auto" w:fill="D9D9D9"/>
        </w:rPr>
        <w:t>i</w:t>
      </w:r>
      <w:r w:rsidRPr="007E3904">
        <w:rPr>
          <w:rFonts w:eastAsia="宋体"/>
          <w:color w:val="0000FA"/>
          <w:shd w:val="clear" w:color="auto" w:fill="FFFFFF"/>
        </w:rPr>
        <w:t xml:space="preserve">sotopes[J]. Ore Geology Reviews, 2019, </w:t>
      </w:r>
      <w:r w:rsidRPr="007E3904">
        <w:rPr>
          <w:rFonts w:eastAsia="宋体"/>
          <w:color w:val="0000FA"/>
          <w:shd w:val="clear" w:color="auto" w:fill="FFCCFF"/>
        </w:rPr>
        <w:t>109: 130</w:t>
      </w:r>
      <w:r w:rsidRPr="007E3904">
        <w:rPr>
          <w:rFonts w:eastAsia="宋体"/>
          <w:color w:val="0000FA"/>
          <w:shd w:val="clear" w:color="auto" w:fill="FFFFFF"/>
        </w:rPr>
        <w:t>-143.</w:t>
      </w:r>
      <w:hyperlink r:id="rId146" w:tooltip="自助复核" w:history="1"/>
    </w:p>
    <w:p w14:paraId="18B45248" w14:textId="4E268C3C" w:rsidR="00B804E8" w:rsidRPr="00B804E8" w:rsidRDefault="0058715C" w:rsidP="008868EF">
      <w:pPr>
        <w:pStyle w:val="EndNoteBibliography"/>
        <w:spacing w:after="0"/>
        <w:rPr>
          <w:rFonts w:eastAsia="宋体"/>
          <w:color w:val="0000FA"/>
        </w:rPr>
      </w:pPr>
      <w:r w:rsidRPr="0058715C">
        <w:rPr>
          <w:rFonts w:eastAsia="宋体"/>
          <w:color w:val="0000FA"/>
          <w:shd w:val="clear" w:color="auto" w:fill="FFFFFF"/>
        </w:rPr>
        <w:t xml:space="preserve">[178] ZHANG P, KOU L L, ZHAO Y, et al. Genesis of the Maoling </w:t>
      </w:r>
      <w:r w:rsidRPr="0058715C">
        <w:rPr>
          <w:rFonts w:eastAsia="宋体"/>
          <w:color w:val="0000FA"/>
          <w:shd w:val="clear" w:color="auto" w:fill="D9D9D9"/>
        </w:rPr>
        <w:t>g</w:t>
      </w:r>
      <w:r w:rsidRPr="0058715C">
        <w:rPr>
          <w:rFonts w:eastAsia="宋体"/>
          <w:color w:val="0000FA"/>
          <w:shd w:val="clear" w:color="auto" w:fill="FFFFFF"/>
        </w:rPr>
        <w:t xml:space="preserve">old </w:t>
      </w:r>
      <w:r w:rsidRPr="0058715C">
        <w:rPr>
          <w:rFonts w:eastAsia="宋体"/>
          <w:color w:val="0000FA"/>
          <w:shd w:val="clear" w:color="auto" w:fill="D9D9D9"/>
        </w:rPr>
        <w:t>d</w:t>
      </w:r>
      <w:r w:rsidRPr="0058715C">
        <w:rPr>
          <w:rFonts w:eastAsia="宋体"/>
          <w:color w:val="0000FA"/>
          <w:shd w:val="clear" w:color="auto" w:fill="FFFFFF"/>
        </w:rPr>
        <w:t xml:space="preserve">eposit in the Liaodong Peninsula: Constraints from a </w:t>
      </w:r>
      <w:r w:rsidRPr="0058715C">
        <w:rPr>
          <w:rFonts w:eastAsia="宋体"/>
          <w:color w:val="0000FA"/>
          <w:shd w:val="clear" w:color="auto" w:fill="D9D9D9"/>
        </w:rPr>
        <w:t>c</w:t>
      </w:r>
      <w:r w:rsidRPr="0058715C">
        <w:rPr>
          <w:rFonts w:eastAsia="宋体"/>
          <w:color w:val="0000FA"/>
          <w:shd w:val="clear" w:color="auto" w:fill="FFFFFF"/>
        </w:rPr>
        <w:t xml:space="preserve">ombined </w:t>
      </w:r>
      <w:r w:rsidRPr="0058715C">
        <w:rPr>
          <w:rFonts w:eastAsia="宋体"/>
          <w:color w:val="0000FA"/>
          <w:shd w:val="clear" w:color="auto" w:fill="D9D9D9"/>
        </w:rPr>
        <w:t>f</w:t>
      </w:r>
      <w:r w:rsidRPr="0058715C">
        <w:rPr>
          <w:rFonts w:eastAsia="宋体"/>
          <w:color w:val="0000FA"/>
          <w:shd w:val="clear" w:color="auto" w:fill="FFFFFF"/>
        </w:rPr>
        <w:t xml:space="preserve">luid </w:t>
      </w:r>
      <w:r w:rsidRPr="0058715C">
        <w:rPr>
          <w:rFonts w:eastAsia="宋体"/>
          <w:color w:val="0000FA"/>
          <w:shd w:val="clear" w:color="auto" w:fill="D9D9D9"/>
        </w:rPr>
        <w:t>i</w:t>
      </w:r>
      <w:r w:rsidRPr="0058715C">
        <w:rPr>
          <w:rFonts w:eastAsia="宋体"/>
          <w:color w:val="0000FA"/>
          <w:shd w:val="clear" w:color="auto" w:fill="FFFFFF"/>
        </w:rPr>
        <w:t xml:space="preserve">nclusion, </w:t>
      </w:r>
      <w:r w:rsidRPr="0058715C">
        <w:rPr>
          <w:rFonts w:eastAsia="宋体"/>
          <w:color w:val="0000FA"/>
          <w:shd w:val="clear" w:color="auto" w:fill="FFCCFF"/>
        </w:rPr>
        <w:t>C-H-O-S</w:t>
      </w:r>
      <w:r w:rsidRPr="0058715C">
        <w:rPr>
          <w:rFonts w:eastAsia="宋体"/>
          <w:color w:val="0000FA"/>
          <w:shd w:val="clear" w:color="auto" w:fill="FFFFFF"/>
        </w:rPr>
        <w:t xml:space="preserve">-Pb-He-Ar </w:t>
      </w:r>
      <w:r w:rsidRPr="0058715C">
        <w:rPr>
          <w:rFonts w:eastAsia="宋体"/>
          <w:color w:val="0000FA"/>
          <w:shd w:val="clear" w:color="auto" w:fill="D9D9D9"/>
        </w:rPr>
        <w:t>i</w:t>
      </w:r>
      <w:r w:rsidRPr="0058715C">
        <w:rPr>
          <w:rFonts w:eastAsia="宋体"/>
          <w:color w:val="0000FA"/>
          <w:shd w:val="clear" w:color="auto" w:fill="FFFFFF"/>
        </w:rPr>
        <w:t xml:space="preserve">sotopic and </w:t>
      </w:r>
      <w:r w:rsidRPr="0058715C">
        <w:rPr>
          <w:rFonts w:eastAsia="宋体"/>
          <w:color w:val="0000FA"/>
          <w:shd w:val="clear" w:color="auto" w:fill="D9D9D9"/>
        </w:rPr>
        <w:t>g</w:t>
      </w:r>
      <w:r w:rsidRPr="0058715C">
        <w:rPr>
          <w:rFonts w:eastAsia="宋体"/>
          <w:color w:val="0000FA"/>
          <w:shd w:val="clear" w:color="auto" w:fill="FFFFFF"/>
        </w:rPr>
        <w:t xml:space="preserve">eochronological </w:t>
      </w:r>
      <w:r w:rsidRPr="0058715C">
        <w:rPr>
          <w:rFonts w:eastAsia="宋体"/>
          <w:color w:val="0000FA"/>
          <w:shd w:val="clear" w:color="auto" w:fill="D9D9D9"/>
        </w:rPr>
        <w:t>s</w:t>
      </w:r>
      <w:r w:rsidRPr="0058715C">
        <w:rPr>
          <w:rFonts w:eastAsia="宋体"/>
          <w:color w:val="0000FA"/>
          <w:shd w:val="clear" w:color="auto" w:fill="FFFFFF"/>
        </w:rPr>
        <w:t>tudies[J]. Geoscience Frontiers, 2022, 13(4): 101379.</w:t>
      </w:r>
      <w:hyperlink r:id="rId147" w:tooltip="自助复核" w:history="1"/>
    </w:p>
    <w:p w14:paraId="2598C9A9" w14:textId="190E75D5" w:rsidR="00B804E8" w:rsidRPr="00B804E8" w:rsidRDefault="00654D5F" w:rsidP="008868EF">
      <w:pPr>
        <w:pStyle w:val="EndNoteBibliography"/>
        <w:spacing w:after="0"/>
        <w:rPr>
          <w:rFonts w:eastAsia="宋体"/>
          <w:color w:val="000000"/>
        </w:rPr>
      </w:pPr>
      <w:bookmarkStart w:id="3660" w:name="参考文献内容_358"/>
      <w:r w:rsidRPr="0058715C">
        <w:rPr>
          <w:rFonts w:eastAsia="宋体" w:hint="eastAsia"/>
          <w:color w:val="000000"/>
          <w:highlight w:val="white"/>
        </w:rPr>
        <w:t xml:space="preserve">[179] </w:t>
      </w:r>
      <w:r w:rsidRPr="0058715C">
        <w:rPr>
          <w:rFonts w:eastAsia="宋体" w:hint="eastAsia"/>
          <w:color w:val="000000"/>
          <w:highlight w:val="white"/>
        </w:rPr>
        <w:t>刘军</w:t>
      </w:r>
      <w:r w:rsidRPr="0058715C">
        <w:rPr>
          <w:rFonts w:eastAsia="宋体" w:hint="eastAsia"/>
          <w:color w:val="000000"/>
          <w:highlight w:val="white"/>
        </w:rPr>
        <w:t xml:space="preserve">, </w:t>
      </w:r>
      <w:r w:rsidRPr="0058715C">
        <w:rPr>
          <w:rFonts w:eastAsia="宋体" w:hint="eastAsia"/>
          <w:color w:val="000000"/>
          <w:highlight w:val="white"/>
        </w:rPr>
        <w:t>刘福兴</w:t>
      </w:r>
      <w:r w:rsidRPr="0058715C">
        <w:rPr>
          <w:rFonts w:eastAsia="宋体" w:hint="eastAsia"/>
          <w:color w:val="000000"/>
          <w:highlight w:val="white"/>
        </w:rPr>
        <w:t xml:space="preserve">, </w:t>
      </w:r>
      <w:r w:rsidRPr="0058715C">
        <w:rPr>
          <w:rFonts w:eastAsia="宋体" w:hint="eastAsia"/>
          <w:color w:val="000000"/>
          <w:highlight w:val="white"/>
        </w:rPr>
        <w:t>李生辉</w:t>
      </w:r>
      <w:r w:rsidRPr="0058715C">
        <w:rPr>
          <w:rFonts w:eastAsia="宋体" w:hint="eastAsia"/>
          <w:color w:val="000000"/>
          <w:highlight w:val="white"/>
        </w:rPr>
        <w:t xml:space="preserve">, </w:t>
      </w:r>
      <w:r w:rsidRPr="0058715C">
        <w:rPr>
          <w:rFonts w:eastAsia="宋体" w:hint="eastAsia"/>
          <w:color w:val="000000"/>
          <w:highlight w:val="white"/>
        </w:rPr>
        <w:t>等</w:t>
      </w:r>
      <w:r w:rsidRPr="0058715C">
        <w:rPr>
          <w:rFonts w:eastAsia="宋体" w:hint="eastAsia"/>
          <w:color w:val="000000"/>
          <w:highlight w:val="white"/>
        </w:rPr>
        <w:t xml:space="preserve">. </w:t>
      </w:r>
      <w:r w:rsidRPr="0058715C">
        <w:rPr>
          <w:rFonts w:eastAsia="宋体" w:hint="eastAsia"/>
          <w:color w:val="000000"/>
          <w:highlight w:val="white"/>
        </w:rPr>
        <w:t>辽宁省小佟家堡子金矿床流体包裹体及同位素地球化学特征</w:t>
      </w:r>
      <w:r w:rsidRPr="0058715C">
        <w:rPr>
          <w:rFonts w:eastAsia="宋体" w:hint="eastAsia"/>
          <w:color w:val="000000"/>
          <w:highlight w:val="white"/>
        </w:rPr>
        <w:t xml:space="preserve">[J]. </w:t>
      </w:r>
      <w:r w:rsidRPr="0058715C">
        <w:rPr>
          <w:rFonts w:eastAsia="宋体" w:hint="eastAsia"/>
          <w:color w:val="000000"/>
          <w:highlight w:val="white"/>
        </w:rPr>
        <w:t>现代地质</w:t>
      </w:r>
      <w:r w:rsidR="007E3904">
        <w:rPr>
          <w:rFonts w:eastAsia="宋体" w:hint="eastAsia"/>
          <w:color w:val="000000"/>
          <w:highlight w:val="white"/>
        </w:rPr>
        <w:t>, 2018, 32(</w:t>
      </w:r>
      <w:r w:rsidRPr="0058715C">
        <w:rPr>
          <w:rFonts w:eastAsia="宋体" w:hint="eastAsia"/>
          <w:color w:val="000000"/>
          <w:highlight w:val="white"/>
        </w:rPr>
        <w:t>4): 631-645.</w:t>
      </w:r>
      <w:bookmarkEnd w:id="3660"/>
    </w:p>
    <w:p w14:paraId="4E9A8345" w14:textId="5E3E0848"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[180] HALL D L, STERNER S M, BODNAR R J. Freezing </w:t>
      </w:r>
      <w:r w:rsidRPr="00B804E8">
        <w:rPr>
          <w:rFonts w:eastAsia="宋体"/>
          <w:color w:val="0000FA"/>
          <w:shd w:val="clear" w:color="auto" w:fill="D9D9D9"/>
        </w:rPr>
        <w:t>p</w:t>
      </w:r>
      <w:r w:rsidRPr="00B804E8">
        <w:rPr>
          <w:rFonts w:eastAsia="宋体"/>
          <w:color w:val="0000FA"/>
          <w:shd w:val="clear" w:color="auto" w:fill="FFFFFF"/>
        </w:rPr>
        <w:t xml:space="preserve">oint </w:t>
      </w:r>
      <w:r w:rsidRPr="00B804E8">
        <w:rPr>
          <w:rFonts w:eastAsia="宋体"/>
          <w:color w:val="0000FA"/>
          <w:shd w:val="clear" w:color="auto" w:fill="D9D9D9"/>
        </w:rPr>
        <w:t>d</w:t>
      </w:r>
      <w:r w:rsidRPr="00B804E8">
        <w:rPr>
          <w:rFonts w:eastAsia="宋体"/>
          <w:color w:val="0000FA"/>
          <w:shd w:val="clear" w:color="auto" w:fill="FFFFFF"/>
        </w:rPr>
        <w:t>epression of NaCl-KCl-</w:t>
      </w:r>
      <w:r w:rsidRPr="00B804E8">
        <w:rPr>
          <w:rFonts w:eastAsia="宋体"/>
          <w:color w:val="0000FA"/>
          <w:shd w:val="clear" w:color="auto" w:fill="FFCCFF"/>
        </w:rPr>
        <w:t>H</w:t>
      </w:r>
      <w:r w:rsidR="007E3904">
        <w:rPr>
          <w:rFonts w:eastAsia="宋体"/>
          <w:color w:val="0000FA"/>
          <w:shd w:val="clear" w:color="auto" w:fill="FFCCFF"/>
          <w:vertAlign w:val="subscript"/>
        </w:rPr>
        <w:t>2</w:t>
      </w:r>
      <w:r w:rsidRPr="00B804E8">
        <w:rPr>
          <w:rFonts w:eastAsia="宋体"/>
          <w:color w:val="0000FA"/>
          <w:shd w:val="clear" w:color="auto" w:fill="FFCCFF"/>
        </w:rPr>
        <w:t xml:space="preserve">O </w:t>
      </w:r>
      <w:r w:rsidRPr="00B804E8">
        <w:rPr>
          <w:rFonts w:eastAsia="宋体"/>
          <w:color w:val="0000FA"/>
          <w:shd w:val="clear" w:color="auto" w:fill="D9D9D9"/>
        </w:rPr>
        <w:t>s</w:t>
      </w:r>
      <w:r w:rsidRPr="00B804E8">
        <w:rPr>
          <w:rFonts w:eastAsia="宋体"/>
          <w:color w:val="0000FA"/>
          <w:shd w:val="clear" w:color="auto" w:fill="FFFFFF"/>
        </w:rPr>
        <w:t>olutions[J]. Economic Geology, 1988, 83(1): 197-202.</w:t>
      </w:r>
      <w:hyperlink r:id="rId148" w:tooltip="自助复核" w:history="1"/>
    </w:p>
    <w:p w14:paraId="6A792450" w14:textId="49B7FCB5" w:rsidR="00B804E8" w:rsidRPr="00B804E8" w:rsidRDefault="00654D5F" w:rsidP="008868EF">
      <w:pPr>
        <w:pStyle w:val="EndNoteBibliography"/>
        <w:spacing w:after="0"/>
        <w:rPr>
          <w:rFonts w:eastAsia="宋体"/>
          <w:color w:val="000000"/>
        </w:rPr>
      </w:pPr>
      <w:bookmarkStart w:id="3661" w:name="参考文献内容_362"/>
      <w:r w:rsidRPr="00B804E8">
        <w:rPr>
          <w:rFonts w:eastAsia="宋体"/>
          <w:color w:val="000000"/>
          <w:highlight w:val="white"/>
        </w:rPr>
        <w:t>[181] ROEDDER E. Fluid Inclusions</w:t>
      </w:r>
      <w:ins w:id="3662" w:author="1001210222 Choi" w:date="2025-12-09T14:25:00Z" w16du:dateUtc="2025-12-09T06:25:00Z">
        <w:r w:rsidR="00CB63FF" w:rsidRPr="00B804E8">
          <w:rPr>
            <w:rFonts w:eastAsia="宋体"/>
            <w:color w:val="000000"/>
            <w:highlight w:val="white"/>
          </w:rPr>
          <w:t>[</w:t>
        </w:r>
        <w:r w:rsidR="00CB63FF">
          <w:rPr>
            <w:rFonts w:eastAsia="宋体" w:hint="eastAsia"/>
            <w:color w:val="000000"/>
            <w:highlight w:val="white"/>
          </w:rPr>
          <w:t>M</w:t>
        </w:r>
        <w:r w:rsidR="00CB63FF" w:rsidRPr="00B804E8">
          <w:rPr>
            <w:rFonts w:eastAsia="宋体"/>
            <w:color w:val="000000"/>
            <w:highlight w:val="white"/>
          </w:rPr>
          <w:t>]</w:t>
        </w:r>
      </w:ins>
      <w:del w:id="3663" w:author="1001210222 Choi" w:date="2025-12-09T14:42:00Z" w16du:dateUtc="2025-12-09T06:42:00Z">
        <w:r w:rsidRPr="00B804E8" w:rsidDel="00B659D4">
          <w:rPr>
            <w:rFonts w:eastAsia="宋体"/>
            <w:color w:val="000000"/>
            <w:highlight w:val="white"/>
          </w:rPr>
          <w:delText xml:space="preserve">. </w:delText>
        </w:r>
      </w:del>
      <w:ins w:id="3664" w:author="1001210222 Choi" w:date="2025-12-09T14:42:00Z" w16du:dateUtc="2025-12-09T06:42:00Z">
        <w:r w:rsidR="00B659D4">
          <w:rPr>
            <w:rFonts w:eastAsia="宋体" w:hint="eastAsia"/>
            <w:color w:val="000000"/>
            <w:highlight w:val="white"/>
          </w:rPr>
          <w:t>//</w:t>
        </w:r>
      </w:ins>
      <w:r w:rsidRPr="00B804E8">
        <w:rPr>
          <w:rFonts w:eastAsia="宋体"/>
          <w:color w:val="000000"/>
          <w:highlight w:val="white"/>
        </w:rPr>
        <w:t>Reviews in Mineralogy</w:t>
      </w:r>
      <w:ins w:id="3665" w:author="1001210222 Choi" w:date="2025-12-09T14:25:00Z" w16du:dateUtc="2025-12-09T06:25:00Z">
        <w:r w:rsidR="00CB63FF">
          <w:rPr>
            <w:rFonts w:eastAsia="宋体" w:hint="eastAsia"/>
            <w:color w:val="000000"/>
            <w:highlight w:val="white"/>
          </w:rPr>
          <w:t>, Vol. 12</w:t>
        </w:r>
      </w:ins>
      <w:del w:id="3666" w:author="1001210222 Choi" w:date="2025-12-09T14:25:00Z" w16du:dateUtc="2025-12-09T06:25:00Z">
        <w:r w:rsidRPr="00B804E8" w:rsidDel="00CB63FF">
          <w:rPr>
            <w:rFonts w:eastAsia="宋体"/>
            <w:color w:val="000000"/>
            <w:highlight w:val="white"/>
          </w:rPr>
          <w:delText>[</w:delText>
        </w:r>
      </w:del>
      <w:del w:id="3667" w:author="1001210222 Choi" w:date="2025-12-09T14:16:00Z" w16du:dateUtc="2025-12-09T06:16:00Z">
        <w:r w:rsidRPr="00B804E8" w:rsidDel="00CA302A">
          <w:rPr>
            <w:rFonts w:eastAsia="宋体"/>
            <w:color w:val="000000"/>
            <w:highlight w:val="white"/>
          </w:rPr>
          <w:delText>J</w:delText>
        </w:r>
      </w:del>
      <w:del w:id="3668" w:author="1001210222 Choi" w:date="2025-12-09T14:25:00Z" w16du:dateUtc="2025-12-09T06:25:00Z">
        <w:r w:rsidRPr="00B804E8" w:rsidDel="00CB63FF">
          <w:rPr>
            <w:rFonts w:eastAsia="宋体"/>
            <w:color w:val="000000"/>
            <w:highlight w:val="white"/>
          </w:rPr>
          <w:delText>]</w:delText>
        </w:r>
      </w:del>
      <w:r w:rsidRPr="00B804E8">
        <w:rPr>
          <w:rFonts w:eastAsia="宋体"/>
          <w:color w:val="000000"/>
          <w:highlight w:val="white"/>
        </w:rPr>
        <w:t xml:space="preserve">. </w:t>
      </w:r>
      <w:ins w:id="3669" w:author="1001210222 Choi" w:date="2025-12-09T14:25:00Z" w16du:dateUtc="2025-12-09T06:25:00Z">
        <w:r w:rsidR="00CB63FF">
          <w:rPr>
            <w:rFonts w:eastAsia="宋体" w:hint="eastAsia"/>
            <w:color w:val="000000"/>
            <w:highlight w:val="white"/>
          </w:rPr>
          <w:t>Washington C.C.</w:t>
        </w:r>
      </w:ins>
      <w:ins w:id="3670" w:author="1001210222 Choi" w:date="2025-12-09T14:19:00Z" w16du:dateUtc="2025-12-09T06:19:00Z">
        <w:r w:rsidR="00CA302A">
          <w:rPr>
            <w:rFonts w:eastAsia="宋体" w:hint="eastAsia"/>
            <w:color w:val="000000"/>
            <w:highlight w:val="white"/>
          </w:rPr>
          <w:t xml:space="preserve">: </w:t>
        </w:r>
      </w:ins>
      <w:r w:rsidRPr="00B804E8">
        <w:rPr>
          <w:rFonts w:eastAsia="宋体"/>
          <w:color w:val="000000"/>
          <w:highlight w:val="white"/>
        </w:rPr>
        <w:t>Mineralogical Society of America, 1984</w:t>
      </w:r>
      <w:del w:id="3671" w:author="1001210222 Choi" w:date="2025-12-09T14:19:00Z" w16du:dateUtc="2025-12-09T06:19:00Z">
        <w:r w:rsidRPr="00B804E8" w:rsidDel="00CA302A">
          <w:rPr>
            <w:rFonts w:eastAsia="宋体"/>
            <w:color w:val="000000"/>
            <w:highlight w:val="white"/>
          </w:rPr>
          <w:delText xml:space="preserve">, </w:delText>
        </w:r>
      </w:del>
      <w:ins w:id="3672" w:author="1001210222 Choi" w:date="2025-12-09T14:19:00Z" w16du:dateUtc="2025-12-09T06:19:00Z">
        <w:r w:rsidR="00CA302A">
          <w:rPr>
            <w:rFonts w:eastAsia="宋体" w:hint="eastAsia"/>
            <w:color w:val="000000"/>
            <w:highlight w:val="white"/>
          </w:rPr>
          <w:t>:</w:t>
        </w:r>
        <w:r w:rsidR="00CA302A" w:rsidRPr="00B804E8">
          <w:rPr>
            <w:rFonts w:eastAsia="宋体"/>
            <w:color w:val="000000"/>
            <w:highlight w:val="white"/>
          </w:rPr>
          <w:t xml:space="preserve"> </w:t>
        </w:r>
      </w:ins>
      <w:commentRangeStart w:id="3673"/>
      <w:commentRangeStart w:id="3674"/>
      <w:del w:id="3675" w:author="1001210222 Choi" w:date="2025-12-09T14:25:00Z" w16du:dateUtc="2025-12-09T06:25:00Z">
        <w:r w:rsidRPr="00B804E8" w:rsidDel="00CB63FF">
          <w:rPr>
            <w:rFonts w:eastAsia="宋体"/>
            <w:color w:val="000000"/>
            <w:highlight w:val="white"/>
          </w:rPr>
          <w:delText>12</w:delText>
        </w:r>
      </w:del>
      <w:r w:rsidRPr="00B804E8">
        <w:rPr>
          <w:rFonts w:eastAsia="宋体"/>
          <w:color w:val="000000"/>
          <w:highlight w:val="white"/>
        </w:rPr>
        <w:t>644</w:t>
      </w:r>
      <w:commentRangeEnd w:id="3673"/>
      <w:r w:rsidR="007E3904">
        <w:rPr>
          <w:rStyle w:val="afa"/>
          <w:rFonts w:asciiTheme="minorHAnsi" w:eastAsiaTheme="minorEastAsia" w:hAnsiTheme="minorHAnsi" w:cstheme="minorBidi"/>
          <w:noProof w:val="0"/>
          <w:kern w:val="2"/>
          <w14:ligatures w14:val="standardContextual"/>
        </w:rPr>
        <w:commentReference w:id="3673"/>
      </w:r>
      <w:commentRangeEnd w:id="3674"/>
      <w:r w:rsidR="001A06E8">
        <w:rPr>
          <w:rStyle w:val="afa"/>
          <w:rFonts w:asciiTheme="minorHAnsi" w:eastAsiaTheme="minorEastAsia" w:hAnsiTheme="minorHAnsi" w:cstheme="minorBidi"/>
          <w:noProof w:val="0"/>
          <w:kern w:val="2"/>
          <w14:ligatures w14:val="standardContextual"/>
        </w:rPr>
        <w:commentReference w:id="3674"/>
      </w:r>
      <w:r w:rsidRPr="00B804E8">
        <w:rPr>
          <w:rFonts w:eastAsia="宋体"/>
          <w:color w:val="000000"/>
          <w:highlight w:val="white"/>
        </w:rPr>
        <w:t>.</w:t>
      </w:r>
      <w:del w:id="3676" w:author="1001210222 Choi" w:date="2025-12-09T14:25:00Z" w16du:dateUtc="2025-12-09T06:25:00Z">
        <w:r w:rsidRPr="00B804E8" w:rsidDel="00CB63FF">
          <w:rPr>
            <w:rFonts w:eastAsia="宋体"/>
            <w:color w:val="000000"/>
            <w:highlight w:val="white"/>
          </w:rPr>
          <w:delText xml:space="preserve"> </w:delText>
        </w:r>
      </w:del>
      <w:bookmarkEnd w:id="3661"/>
    </w:p>
    <w:p w14:paraId="0C283DDD" w14:textId="262437BC" w:rsidR="00B804E8" w:rsidRPr="00B804E8" w:rsidRDefault="00654D5F" w:rsidP="008868EF">
      <w:pPr>
        <w:pStyle w:val="EndNoteBibliography"/>
        <w:spacing w:after="0"/>
        <w:rPr>
          <w:rFonts w:eastAsia="宋体"/>
          <w:color w:val="000000"/>
        </w:rPr>
      </w:pPr>
      <w:bookmarkStart w:id="3677" w:name="参考文献内容_364"/>
      <w:r w:rsidRPr="00B804E8">
        <w:rPr>
          <w:rFonts w:eastAsia="宋体" w:hint="eastAsia"/>
          <w:color w:val="000000"/>
          <w:highlight w:val="white"/>
        </w:rPr>
        <w:t xml:space="preserve">[182] </w:t>
      </w:r>
      <w:r w:rsidRPr="00B804E8">
        <w:rPr>
          <w:rFonts w:eastAsia="宋体" w:hint="eastAsia"/>
          <w:color w:val="000000"/>
          <w:highlight w:val="white"/>
        </w:rPr>
        <w:t>宋明春</w:t>
      </w:r>
      <w:r w:rsidRPr="00B804E8">
        <w:rPr>
          <w:rFonts w:eastAsia="宋体" w:hint="eastAsia"/>
          <w:color w:val="000000"/>
          <w:highlight w:val="white"/>
        </w:rPr>
        <w:t xml:space="preserve">, </w:t>
      </w:r>
      <w:r w:rsidRPr="00B804E8">
        <w:rPr>
          <w:rFonts w:eastAsia="宋体" w:hint="eastAsia"/>
          <w:color w:val="000000"/>
          <w:highlight w:val="white"/>
        </w:rPr>
        <w:t>宋英昕</w:t>
      </w:r>
      <w:r w:rsidRPr="00B804E8">
        <w:rPr>
          <w:rFonts w:eastAsia="宋体" w:hint="eastAsia"/>
          <w:color w:val="000000"/>
          <w:highlight w:val="white"/>
        </w:rPr>
        <w:t xml:space="preserve">, </w:t>
      </w:r>
      <w:r w:rsidRPr="00B804E8">
        <w:rPr>
          <w:rFonts w:eastAsia="宋体" w:hint="eastAsia"/>
          <w:color w:val="000000"/>
          <w:highlight w:val="white"/>
        </w:rPr>
        <w:t>丁正江</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胶东焦家和三山岛巨型金矿床的发现及有关问题讨论</w:t>
      </w:r>
      <w:r w:rsidRPr="00B804E8">
        <w:rPr>
          <w:rFonts w:eastAsia="宋体" w:hint="eastAsia"/>
          <w:color w:val="000000"/>
          <w:highlight w:val="white"/>
        </w:rPr>
        <w:t xml:space="preserve">[J]. </w:t>
      </w:r>
      <w:r w:rsidRPr="00B804E8">
        <w:rPr>
          <w:rFonts w:eastAsia="宋体" w:hint="eastAsia"/>
          <w:color w:val="000000"/>
          <w:highlight w:val="white"/>
        </w:rPr>
        <w:t>大地构造与成矿学</w:t>
      </w:r>
      <w:r w:rsidR="002C681B">
        <w:rPr>
          <w:rFonts w:eastAsia="宋体" w:hint="eastAsia"/>
          <w:color w:val="000000"/>
          <w:highlight w:val="white"/>
        </w:rPr>
        <w:t>, 2019, 43(</w:t>
      </w:r>
      <w:r w:rsidRPr="00B804E8">
        <w:rPr>
          <w:rFonts w:eastAsia="宋体" w:hint="eastAsia"/>
          <w:color w:val="000000"/>
          <w:highlight w:val="white"/>
        </w:rPr>
        <w:t>1): 92-110.</w:t>
      </w:r>
      <w:bookmarkEnd w:id="3677"/>
    </w:p>
    <w:p w14:paraId="100B9B71" w14:textId="75465975"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[183] WEN B</w:t>
      </w:r>
      <w:del w:id="3678" w:author="1001210222 Choi" w:date="2025-12-09T14:57:00Z" w16du:dateUtc="2025-12-09T06:57:00Z">
        <w:r w:rsidRPr="00B804E8" w:rsidDel="000503D5">
          <w:rPr>
            <w:rFonts w:eastAsia="宋体"/>
            <w:color w:val="0000FA"/>
            <w:shd w:val="clear" w:color="auto" w:fill="FFCCFF"/>
          </w:rPr>
          <w:delText>-</w:delText>
        </w:r>
      </w:del>
      <w:ins w:id="3679"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J, FAN H</w:t>
      </w:r>
      <w:del w:id="3680" w:author="1001210222 Choi" w:date="2025-12-09T14:57:00Z" w16du:dateUtc="2025-12-09T06:57:00Z">
        <w:r w:rsidRPr="00B804E8" w:rsidDel="000503D5">
          <w:rPr>
            <w:rFonts w:eastAsia="宋体"/>
            <w:color w:val="0000FA"/>
            <w:shd w:val="clear" w:color="auto" w:fill="FFCCFF"/>
          </w:rPr>
          <w:delText>-</w:delText>
        </w:r>
      </w:del>
      <w:ins w:id="3681"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R, SANTOSH M, et al. Genesis of </w:t>
      </w:r>
      <w:r w:rsidRPr="00B804E8">
        <w:rPr>
          <w:rFonts w:eastAsia="宋体"/>
          <w:color w:val="0000FA"/>
          <w:shd w:val="clear" w:color="auto" w:fill="D9D9D9"/>
        </w:rPr>
        <w:t>t</w:t>
      </w:r>
      <w:r w:rsidRPr="00B804E8">
        <w:rPr>
          <w:rFonts w:eastAsia="宋体"/>
          <w:color w:val="0000FA"/>
          <w:shd w:val="clear" w:color="auto" w:fill="FFFFFF"/>
        </w:rPr>
        <w:t xml:space="preserve">wo </w:t>
      </w:r>
      <w:r w:rsidRPr="00B804E8">
        <w:rPr>
          <w:rFonts w:eastAsia="宋体"/>
          <w:color w:val="0000FA"/>
          <w:shd w:val="clear" w:color="auto" w:fill="D9D9D9"/>
        </w:rPr>
        <w:t>d</w:t>
      </w:r>
      <w:r w:rsidRPr="00B804E8">
        <w:rPr>
          <w:rFonts w:eastAsia="宋体"/>
          <w:color w:val="0000FA"/>
          <w:shd w:val="clear" w:color="auto" w:fill="FFFFFF"/>
        </w:rPr>
        <w:t xml:space="preserve">ifferent </w:t>
      </w:r>
      <w:r w:rsidRPr="00B804E8">
        <w:rPr>
          <w:rFonts w:eastAsia="宋体"/>
          <w:color w:val="0000FA"/>
          <w:shd w:val="clear" w:color="auto" w:fill="D9D9D9"/>
        </w:rPr>
        <w:t>t</w:t>
      </w:r>
      <w:r w:rsidRPr="00B804E8">
        <w:rPr>
          <w:rFonts w:eastAsia="宋体"/>
          <w:color w:val="0000FA"/>
          <w:shd w:val="clear" w:color="auto" w:fill="FFFFFF"/>
        </w:rPr>
        <w:t xml:space="preserve">ypes of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 in the Linglong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f</w:t>
      </w:r>
      <w:r w:rsidRPr="00B804E8">
        <w:rPr>
          <w:rFonts w:eastAsia="宋体"/>
          <w:color w:val="0000FA"/>
          <w:shd w:val="clear" w:color="auto" w:fill="FFFFFF"/>
        </w:rPr>
        <w:t xml:space="preserve">ield, China: Constrains from </w:t>
      </w:r>
      <w:r w:rsidRPr="00B804E8">
        <w:rPr>
          <w:rFonts w:eastAsia="宋体"/>
          <w:color w:val="0000FA"/>
          <w:shd w:val="clear" w:color="auto" w:fill="D9D9D9"/>
        </w:rPr>
        <w:t>g</w:t>
      </w:r>
      <w:r w:rsidRPr="00B804E8">
        <w:rPr>
          <w:rFonts w:eastAsia="宋体"/>
          <w:color w:val="0000FA"/>
          <w:shd w:val="clear" w:color="auto" w:fill="FFFFFF"/>
        </w:rPr>
        <w:t xml:space="preserve">eology, </w:t>
      </w:r>
      <w:r w:rsidRPr="00B804E8">
        <w:rPr>
          <w:rFonts w:eastAsia="宋体"/>
          <w:color w:val="0000FA"/>
          <w:shd w:val="clear" w:color="auto" w:fill="D9D9D9"/>
        </w:rPr>
        <w:t>f</w:t>
      </w:r>
      <w:r w:rsidRPr="00B804E8">
        <w:rPr>
          <w:rFonts w:eastAsia="宋体"/>
          <w:color w:val="0000FA"/>
          <w:shd w:val="clear" w:color="auto" w:fill="FFFFFF"/>
        </w:rPr>
        <w:t xml:space="preserve">luid </w:t>
      </w:r>
      <w:r w:rsidRPr="00B804E8">
        <w:rPr>
          <w:rFonts w:eastAsia="宋体"/>
          <w:color w:val="0000FA"/>
          <w:shd w:val="clear" w:color="auto" w:fill="D9D9D9"/>
        </w:rPr>
        <w:t>i</w:t>
      </w:r>
      <w:r w:rsidRPr="00B804E8">
        <w:rPr>
          <w:rFonts w:eastAsia="宋体"/>
          <w:color w:val="0000FA"/>
          <w:shd w:val="clear" w:color="auto" w:fill="FFFFFF"/>
        </w:rPr>
        <w:t xml:space="preserve">nclusions and </w:t>
      </w:r>
      <w:r w:rsidRPr="00B804E8">
        <w:rPr>
          <w:rFonts w:eastAsia="宋体"/>
          <w:color w:val="0000FA"/>
          <w:shd w:val="clear" w:color="auto" w:fill="D9D9D9"/>
        </w:rPr>
        <w:t>s</w:t>
      </w:r>
      <w:r w:rsidRPr="00B804E8">
        <w:rPr>
          <w:rFonts w:eastAsia="宋体"/>
          <w:color w:val="0000FA"/>
          <w:shd w:val="clear" w:color="auto" w:fill="FFFFFF"/>
        </w:rPr>
        <w:t xml:space="preserve">table </w:t>
      </w:r>
      <w:r w:rsidRPr="00B804E8">
        <w:rPr>
          <w:rFonts w:eastAsia="宋体"/>
          <w:color w:val="0000FA"/>
          <w:shd w:val="clear" w:color="auto" w:fill="D9D9D9"/>
        </w:rPr>
        <w:t>i</w:t>
      </w:r>
      <w:r w:rsidRPr="00B804E8">
        <w:rPr>
          <w:rFonts w:eastAsia="宋体"/>
          <w:color w:val="0000FA"/>
          <w:shd w:val="clear" w:color="auto" w:fill="FFFFFF"/>
        </w:rPr>
        <w:t xml:space="preserve">sotope[J]. Ore Geology Reviews, 2015, </w:t>
      </w:r>
      <w:r w:rsidRPr="00B804E8">
        <w:rPr>
          <w:rFonts w:eastAsia="宋体"/>
          <w:color w:val="0000FA"/>
          <w:shd w:val="clear" w:color="auto" w:fill="FFCCFF"/>
        </w:rPr>
        <w:t>65: 643</w:t>
      </w:r>
      <w:r w:rsidRPr="00B804E8">
        <w:rPr>
          <w:rFonts w:eastAsia="宋体"/>
          <w:color w:val="0000FA"/>
          <w:shd w:val="clear" w:color="auto" w:fill="FFFFFF"/>
        </w:rPr>
        <w:t>-658.</w:t>
      </w:r>
      <w:hyperlink r:id="rId149" w:tooltip="自助复核" w:history="1"/>
    </w:p>
    <w:p w14:paraId="1150ADA3" w14:textId="7D3DC7EB"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[184] GUO L</w:t>
      </w:r>
      <w:del w:id="3682" w:author="1001210222 Choi" w:date="2025-12-09T14:57:00Z" w16du:dateUtc="2025-12-09T06:57:00Z">
        <w:r w:rsidRPr="00B804E8" w:rsidDel="000503D5">
          <w:rPr>
            <w:rFonts w:eastAsia="宋体"/>
            <w:color w:val="0000FA"/>
            <w:shd w:val="clear" w:color="auto" w:fill="FFCCFF"/>
          </w:rPr>
          <w:delText>-</w:delText>
        </w:r>
      </w:del>
      <w:ins w:id="3683"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N, GOLDFARB R J, WANG Z</w:t>
      </w:r>
      <w:r w:rsidRPr="00B804E8">
        <w:rPr>
          <w:rFonts w:eastAsia="宋体"/>
          <w:color w:val="0000FA"/>
          <w:shd w:val="clear" w:color="auto" w:fill="FFCCFF"/>
        </w:rPr>
        <w:t>-</w:t>
      </w:r>
      <w:r w:rsidRPr="00B804E8">
        <w:rPr>
          <w:rFonts w:eastAsia="宋体"/>
          <w:color w:val="0000FA"/>
          <w:shd w:val="clear" w:color="auto" w:fill="FFFFFF"/>
        </w:rPr>
        <w:t xml:space="preserve">L, et al. A </w:t>
      </w:r>
      <w:r w:rsidRPr="00B804E8">
        <w:rPr>
          <w:rFonts w:eastAsia="宋体"/>
          <w:color w:val="0000FA"/>
          <w:shd w:val="clear" w:color="auto" w:fill="D9D9D9"/>
        </w:rPr>
        <w:t>c</w:t>
      </w:r>
      <w:r w:rsidRPr="00B804E8">
        <w:rPr>
          <w:rFonts w:eastAsia="宋体"/>
          <w:color w:val="0000FA"/>
          <w:shd w:val="clear" w:color="auto" w:fill="FFFFFF"/>
        </w:rPr>
        <w:t>omparison of Jiaojia- and Linglong-</w:t>
      </w:r>
      <w:r w:rsidRPr="00B804E8">
        <w:rPr>
          <w:rFonts w:eastAsia="宋体"/>
          <w:color w:val="0000FA"/>
          <w:shd w:val="clear" w:color="auto" w:fill="D9D9D9"/>
        </w:rPr>
        <w:t>t</w:t>
      </w:r>
      <w:r w:rsidRPr="00B804E8">
        <w:rPr>
          <w:rFonts w:eastAsia="宋体"/>
          <w:color w:val="0000FA"/>
          <w:shd w:val="clear" w:color="auto" w:fill="FFFFFF"/>
        </w:rPr>
        <w:t xml:space="preserve">ype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w:t>
      </w:r>
      <w:r w:rsidRPr="00B804E8">
        <w:rPr>
          <w:rFonts w:eastAsia="宋体"/>
          <w:color w:val="0000FA"/>
          <w:shd w:val="clear" w:color="auto" w:fill="D9D9D9"/>
        </w:rPr>
        <w:t>o</w:t>
      </w:r>
      <w:r w:rsidRPr="00B804E8">
        <w:rPr>
          <w:rFonts w:eastAsia="宋体"/>
          <w:color w:val="0000FA"/>
          <w:shd w:val="clear" w:color="auto" w:fill="FFFFFF"/>
        </w:rPr>
        <w:t>re-</w:t>
      </w:r>
      <w:r w:rsidRPr="00B804E8">
        <w:rPr>
          <w:rFonts w:eastAsia="宋体"/>
          <w:color w:val="0000FA"/>
          <w:shd w:val="clear" w:color="auto" w:fill="D9D9D9"/>
        </w:rPr>
        <w:t>f</w:t>
      </w:r>
      <w:r w:rsidRPr="00B804E8">
        <w:rPr>
          <w:rFonts w:eastAsia="宋体"/>
          <w:color w:val="0000FA"/>
          <w:shd w:val="clear" w:color="auto" w:fill="FFFFFF"/>
        </w:rPr>
        <w:t xml:space="preserve">orming </w:t>
      </w:r>
      <w:r w:rsidRPr="00B804E8">
        <w:rPr>
          <w:rFonts w:eastAsia="宋体"/>
          <w:color w:val="0000FA"/>
          <w:shd w:val="clear" w:color="auto" w:fill="D9D9D9"/>
        </w:rPr>
        <w:t>f</w:t>
      </w:r>
      <w:r w:rsidRPr="00B804E8">
        <w:rPr>
          <w:rFonts w:eastAsia="宋体"/>
          <w:color w:val="0000FA"/>
          <w:shd w:val="clear" w:color="auto" w:fill="FFFFFF"/>
        </w:rPr>
        <w:t xml:space="preserve">luids: Do </w:t>
      </w:r>
      <w:r w:rsidRPr="00B804E8">
        <w:rPr>
          <w:rFonts w:eastAsia="宋体"/>
          <w:color w:val="0000FA"/>
          <w:shd w:val="clear" w:color="auto" w:fill="D9D9D9"/>
        </w:rPr>
        <w:t>t</w:t>
      </w:r>
      <w:r w:rsidRPr="00B804E8">
        <w:rPr>
          <w:rFonts w:eastAsia="宋体"/>
          <w:color w:val="0000FA"/>
          <w:shd w:val="clear" w:color="auto" w:fill="FFFFFF"/>
        </w:rPr>
        <w:t xml:space="preserve">hey </w:t>
      </w:r>
      <w:r w:rsidRPr="00B804E8">
        <w:rPr>
          <w:rFonts w:eastAsia="宋体"/>
          <w:color w:val="0000FA"/>
          <w:shd w:val="clear" w:color="auto" w:fill="D9D9D9"/>
        </w:rPr>
        <w:t>d</w:t>
      </w:r>
      <w:r w:rsidRPr="00B804E8">
        <w:rPr>
          <w:rFonts w:eastAsia="宋体"/>
          <w:color w:val="0000FA"/>
          <w:shd w:val="clear" w:color="auto" w:fill="FFFFFF"/>
        </w:rPr>
        <w:t>iffer</w:t>
      </w:r>
      <w:r w:rsidRPr="00B804E8">
        <w:rPr>
          <w:rFonts w:eastAsia="宋体"/>
          <w:color w:val="0000FA"/>
          <w:shd w:val="clear" w:color="auto" w:fill="FFCCFF"/>
        </w:rPr>
        <w:t>?</w:t>
      </w:r>
      <w:r w:rsidRPr="00B804E8">
        <w:rPr>
          <w:rFonts w:eastAsia="宋体"/>
          <w:color w:val="0000FA"/>
          <w:shd w:val="clear" w:color="auto" w:fill="FFFFFF"/>
        </w:rPr>
        <w:t xml:space="preserve">[J]. Ore Geology Reviews, 2017, </w:t>
      </w:r>
      <w:r w:rsidRPr="00B804E8">
        <w:rPr>
          <w:rFonts w:eastAsia="宋体"/>
          <w:color w:val="0000FA"/>
          <w:shd w:val="clear" w:color="auto" w:fill="FFCCFF"/>
        </w:rPr>
        <w:t>88: 511</w:t>
      </w:r>
      <w:r w:rsidRPr="00B804E8">
        <w:rPr>
          <w:rFonts w:eastAsia="宋体"/>
          <w:color w:val="0000FA"/>
          <w:shd w:val="clear" w:color="auto" w:fill="FFFFFF"/>
        </w:rPr>
        <w:t>-533.</w:t>
      </w:r>
      <w:hyperlink r:id="rId150" w:tooltip="自助复核" w:history="1"/>
    </w:p>
    <w:p w14:paraId="35A88AA5" w14:textId="700C61E7" w:rsidR="00B804E8" w:rsidRPr="00B804E8" w:rsidRDefault="00654D5F" w:rsidP="008868EF">
      <w:pPr>
        <w:pStyle w:val="EndNoteBibliography"/>
        <w:spacing w:after="0"/>
        <w:rPr>
          <w:rFonts w:eastAsia="宋体"/>
          <w:color w:val="000000"/>
        </w:rPr>
      </w:pPr>
      <w:bookmarkStart w:id="3684" w:name="参考文献内容_370"/>
      <w:r w:rsidRPr="00B804E8">
        <w:rPr>
          <w:rFonts w:eastAsia="宋体" w:hint="eastAsia"/>
          <w:color w:val="000000"/>
          <w:highlight w:val="white"/>
        </w:rPr>
        <w:t xml:space="preserve">[185] </w:t>
      </w:r>
      <w:r w:rsidRPr="00B804E8">
        <w:rPr>
          <w:rFonts w:eastAsia="宋体" w:hint="eastAsia"/>
          <w:color w:val="000000"/>
          <w:highlight w:val="white"/>
        </w:rPr>
        <w:t>薛建玲</w:t>
      </w:r>
      <w:r w:rsidRPr="00B804E8">
        <w:rPr>
          <w:rFonts w:eastAsia="宋体" w:hint="eastAsia"/>
          <w:color w:val="000000"/>
          <w:highlight w:val="white"/>
        </w:rPr>
        <w:t xml:space="preserve">, </w:t>
      </w:r>
      <w:r w:rsidRPr="00B804E8">
        <w:rPr>
          <w:rFonts w:eastAsia="宋体" w:hint="eastAsia"/>
          <w:color w:val="000000"/>
          <w:highlight w:val="white"/>
        </w:rPr>
        <w:t>李胜荣</w:t>
      </w:r>
      <w:r w:rsidRPr="00B804E8">
        <w:rPr>
          <w:rFonts w:eastAsia="宋体" w:hint="eastAsia"/>
          <w:color w:val="000000"/>
          <w:highlight w:val="white"/>
        </w:rPr>
        <w:t xml:space="preserve">, </w:t>
      </w:r>
      <w:r w:rsidRPr="00B804E8">
        <w:rPr>
          <w:rFonts w:eastAsia="宋体" w:hint="eastAsia"/>
          <w:color w:val="000000"/>
          <w:highlight w:val="white"/>
        </w:rPr>
        <w:t>庞振山</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胶东邓格庄金矿成矿流体、成矿物质来源与矿床成因</w:t>
      </w:r>
      <w:r w:rsidRPr="00B804E8">
        <w:rPr>
          <w:rFonts w:eastAsia="宋体" w:hint="eastAsia"/>
          <w:color w:val="000000"/>
          <w:highlight w:val="white"/>
        </w:rPr>
        <w:t xml:space="preserve">[J]. </w:t>
      </w:r>
      <w:r w:rsidRPr="00B804E8">
        <w:rPr>
          <w:rFonts w:eastAsia="宋体" w:hint="eastAsia"/>
          <w:color w:val="000000"/>
          <w:highlight w:val="white"/>
        </w:rPr>
        <w:t>岩石学报</w:t>
      </w:r>
      <w:r w:rsidR="002D7AFA">
        <w:rPr>
          <w:rFonts w:eastAsia="宋体" w:hint="eastAsia"/>
          <w:color w:val="000000"/>
          <w:highlight w:val="white"/>
        </w:rPr>
        <w:t>, 2018, 34(</w:t>
      </w:r>
      <w:r w:rsidRPr="00B804E8">
        <w:rPr>
          <w:rFonts w:eastAsia="宋体" w:hint="eastAsia"/>
          <w:color w:val="000000"/>
          <w:highlight w:val="white"/>
        </w:rPr>
        <w:t>5): 1453-1468.</w:t>
      </w:r>
      <w:bookmarkEnd w:id="3684"/>
    </w:p>
    <w:p w14:paraId="112A07B6" w14:textId="6F1F1146" w:rsidR="00B804E8" w:rsidRPr="00B804E8" w:rsidRDefault="00654D5F" w:rsidP="008868EF">
      <w:pPr>
        <w:pStyle w:val="EndNoteBibliography"/>
        <w:spacing w:after="0"/>
        <w:rPr>
          <w:rFonts w:eastAsia="宋体"/>
          <w:color w:val="000000"/>
        </w:rPr>
      </w:pPr>
      <w:bookmarkStart w:id="3685" w:name="参考文献内容_372"/>
      <w:r w:rsidRPr="00B804E8">
        <w:rPr>
          <w:rFonts w:eastAsia="宋体" w:hint="eastAsia"/>
          <w:color w:val="000000"/>
          <w:highlight w:val="white"/>
        </w:rPr>
        <w:t xml:space="preserve">[186] </w:t>
      </w:r>
      <w:r w:rsidRPr="00B804E8">
        <w:rPr>
          <w:rFonts w:eastAsia="宋体" w:hint="eastAsia"/>
          <w:color w:val="000000"/>
          <w:highlight w:val="white"/>
        </w:rPr>
        <w:t>刘晓敏</w:t>
      </w:r>
      <w:r w:rsidRPr="00B804E8">
        <w:rPr>
          <w:rFonts w:eastAsia="宋体" w:hint="eastAsia"/>
          <w:color w:val="000000"/>
          <w:highlight w:val="white"/>
        </w:rPr>
        <w:t xml:space="preserve">, </w:t>
      </w:r>
      <w:r w:rsidRPr="00B804E8">
        <w:rPr>
          <w:rFonts w:eastAsia="宋体" w:hint="eastAsia"/>
          <w:color w:val="000000"/>
          <w:highlight w:val="white"/>
        </w:rPr>
        <w:t>于森</w:t>
      </w:r>
      <w:r w:rsidRPr="00B804E8">
        <w:rPr>
          <w:rFonts w:eastAsia="宋体" w:hint="eastAsia"/>
          <w:color w:val="000000"/>
          <w:highlight w:val="white"/>
        </w:rPr>
        <w:t xml:space="preserve">, </w:t>
      </w:r>
      <w:r w:rsidRPr="00B804E8">
        <w:rPr>
          <w:rFonts w:eastAsia="宋体" w:hint="eastAsia"/>
          <w:color w:val="000000"/>
          <w:highlight w:val="white"/>
        </w:rPr>
        <w:t>李金涛</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胶东石家金矿床成矿流体特征及矿床成因</w:t>
      </w:r>
      <w:r w:rsidRPr="00B804E8">
        <w:rPr>
          <w:rFonts w:eastAsia="宋体" w:hint="eastAsia"/>
          <w:color w:val="000000"/>
          <w:highlight w:val="white"/>
        </w:rPr>
        <w:t xml:space="preserve">[J]. </w:t>
      </w:r>
      <w:r w:rsidRPr="00B804E8">
        <w:rPr>
          <w:rFonts w:eastAsia="宋体" w:hint="eastAsia"/>
          <w:color w:val="000000"/>
          <w:highlight w:val="white"/>
        </w:rPr>
        <w:t>黄金</w:t>
      </w:r>
      <w:r w:rsidR="002D7AFA">
        <w:rPr>
          <w:rFonts w:eastAsia="宋体" w:hint="eastAsia"/>
          <w:color w:val="000000"/>
          <w:highlight w:val="white"/>
        </w:rPr>
        <w:t>, 2024, 45(</w:t>
      </w:r>
      <w:r w:rsidRPr="00B804E8">
        <w:rPr>
          <w:rFonts w:eastAsia="宋体" w:hint="eastAsia"/>
          <w:color w:val="000000"/>
          <w:highlight w:val="white"/>
        </w:rPr>
        <w:t>9): 74-80.</w:t>
      </w:r>
      <w:bookmarkEnd w:id="3685"/>
    </w:p>
    <w:p w14:paraId="21ACCE30" w14:textId="003E6CF5" w:rsidR="00B804E8" w:rsidRPr="00B804E8" w:rsidRDefault="00654D5F" w:rsidP="008868EF">
      <w:pPr>
        <w:pStyle w:val="EndNoteBibliography"/>
        <w:spacing w:after="0"/>
        <w:rPr>
          <w:rFonts w:eastAsia="宋体"/>
          <w:color w:val="000000"/>
        </w:rPr>
      </w:pPr>
      <w:bookmarkStart w:id="3686" w:name="参考文献内容_374"/>
      <w:r w:rsidRPr="00B804E8">
        <w:rPr>
          <w:rFonts w:eastAsia="宋体" w:hint="eastAsia"/>
          <w:color w:val="000000"/>
          <w:highlight w:val="white"/>
        </w:rPr>
        <w:t xml:space="preserve">[187] </w:t>
      </w:r>
      <w:r w:rsidRPr="00B804E8">
        <w:rPr>
          <w:rFonts w:eastAsia="宋体" w:hint="eastAsia"/>
          <w:color w:val="000000"/>
          <w:highlight w:val="white"/>
        </w:rPr>
        <w:t>陈衍景</w:t>
      </w:r>
      <w:r w:rsidRPr="00B804E8">
        <w:rPr>
          <w:rFonts w:eastAsia="宋体" w:hint="eastAsia"/>
          <w:color w:val="000000"/>
          <w:highlight w:val="white"/>
        </w:rPr>
        <w:t xml:space="preserve">, </w:t>
      </w:r>
      <w:r w:rsidRPr="00B804E8">
        <w:rPr>
          <w:rFonts w:eastAsia="宋体" w:hint="eastAsia"/>
          <w:color w:val="000000"/>
          <w:highlight w:val="white"/>
        </w:rPr>
        <w:t>倪培</w:t>
      </w:r>
      <w:r w:rsidRPr="00B804E8">
        <w:rPr>
          <w:rFonts w:eastAsia="宋体" w:hint="eastAsia"/>
          <w:color w:val="000000"/>
          <w:highlight w:val="white"/>
        </w:rPr>
        <w:t xml:space="preserve">, </w:t>
      </w:r>
      <w:r w:rsidRPr="00B804E8">
        <w:rPr>
          <w:rFonts w:eastAsia="宋体" w:hint="eastAsia"/>
          <w:color w:val="000000"/>
          <w:highlight w:val="white"/>
        </w:rPr>
        <w:t>范宏瑞</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不同类型热液金矿系统的流体包裹体特征</w:t>
      </w:r>
      <w:r w:rsidRPr="00B804E8">
        <w:rPr>
          <w:rFonts w:eastAsia="宋体" w:hint="eastAsia"/>
          <w:color w:val="000000"/>
          <w:highlight w:val="white"/>
        </w:rPr>
        <w:t xml:space="preserve">[J]. </w:t>
      </w:r>
      <w:r w:rsidRPr="00B804E8">
        <w:rPr>
          <w:rFonts w:eastAsia="宋体" w:hint="eastAsia"/>
          <w:color w:val="000000"/>
          <w:highlight w:val="white"/>
        </w:rPr>
        <w:t>岩石学报</w:t>
      </w:r>
      <w:r w:rsidR="002D7AFA">
        <w:rPr>
          <w:rFonts w:eastAsia="宋体" w:hint="eastAsia"/>
          <w:color w:val="000000"/>
          <w:highlight w:val="white"/>
        </w:rPr>
        <w:t>, 2007(</w:t>
      </w:r>
      <w:r w:rsidRPr="00B804E8">
        <w:rPr>
          <w:rFonts w:eastAsia="宋体" w:hint="eastAsia"/>
          <w:color w:val="000000"/>
          <w:highlight w:val="white"/>
        </w:rPr>
        <w:t>9): 2085-2108.</w:t>
      </w:r>
      <w:bookmarkEnd w:id="3686"/>
    </w:p>
    <w:p w14:paraId="3BC5B8A9" w14:textId="14D73D0A"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[188] TAYLOR H P. The </w:t>
      </w:r>
      <w:r w:rsidRPr="00B804E8">
        <w:rPr>
          <w:rFonts w:eastAsia="宋体"/>
          <w:color w:val="0000FA"/>
          <w:shd w:val="clear" w:color="auto" w:fill="D9D9D9"/>
        </w:rPr>
        <w:t>a</w:t>
      </w:r>
      <w:r w:rsidRPr="00B804E8">
        <w:rPr>
          <w:rFonts w:eastAsia="宋体"/>
          <w:color w:val="0000FA"/>
          <w:shd w:val="clear" w:color="auto" w:fill="FFFFFF"/>
        </w:rPr>
        <w:t xml:space="preserve">pplication of </w:t>
      </w:r>
      <w:r w:rsidRPr="00B804E8">
        <w:rPr>
          <w:rFonts w:eastAsia="宋体"/>
          <w:color w:val="0000FA"/>
          <w:shd w:val="clear" w:color="auto" w:fill="D9D9D9"/>
        </w:rPr>
        <w:t>o</w:t>
      </w:r>
      <w:r w:rsidRPr="00B804E8">
        <w:rPr>
          <w:rFonts w:eastAsia="宋体"/>
          <w:color w:val="0000FA"/>
          <w:shd w:val="clear" w:color="auto" w:fill="FFFFFF"/>
        </w:rPr>
        <w:t xml:space="preserve">xygen and </w:t>
      </w:r>
      <w:r w:rsidRPr="00B804E8">
        <w:rPr>
          <w:rFonts w:eastAsia="宋体"/>
          <w:color w:val="0000FA"/>
          <w:shd w:val="clear" w:color="auto" w:fill="D9D9D9"/>
        </w:rPr>
        <w:t>h</w:t>
      </w:r>
      <w:r w:rsidRPr="00B804E8">
        <w:rPr>
          <w:rFonts w:eastAsia="宋体"/>
          <w:color w:val="0000FA"/>
          <w:shd w:val="clear" w:color="auto" w:fill="FFFFFF"/>
        </w:rPr>
        <w:t xml:space="preserve">ydrogen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s</w:t>
      </w:r>
      <w:r w:rsidRPr="00B804E8">
        <w:rPr>
          <w:rFonts w:eastAsia="宋体"/>
          <w:color w:val="0000FA"/>
          <w:shd w:val="clear" w:color="auto" w:fill="FFFFFF"/>
        </w:rPr>
        <w:t xml:space="preserve">tudies to </w:t>
      </w:r>
      <w:r w:rsidRPr="00B804E8">
        <w:rPr>
          <w:rFonts w:eastAsia="宋体"/>
          <w:color w:val="0000FA"/>
          <w:shd w:val="clear" w:color="auto" w:fill="D9D9D9"/>
        </w:rPr>
        <w:t>p</w:t>
      </w:r>
      <w:r w:rsidRPr="00B804E8">
        <w:rPr>
          <w:rFonts w:eastAsia="宋体"/>
          <w:color w:val="0000FA"/>
          <w:shd w:val="clear" w:color="auto" w:fill="FFFFFF"/>
        </w:rPr>
        <w:t xml:space="preserve">roblems of </w:t>
      </w:r>
      <w:r w:rsidRPr="00B804E8">
        <w:rPr>
          <w:rFonts w:eastAsia="宋体"/>
          <w:color w:val="0000FA"/>
          <w:shd w:val="clear" w:color="auto" w:fill="D9D9D9"/>
        </w:rPr>
        <w:t>h</w:t>
      </w:r>
      <w:r w:rsidRPr="00B804E8">
        <w:rPr>
          <w:rFonts w:eastAsia="宋体"/>
          <w:color w:val="0000FA"/>
          <w:shd w:val="clear" w:color="auto" w:fill="FFFFFF"/>
        </w:rPr>
        <w:t xml:space="preserve">ydrothermal </w:t>
      </w:r>
      <w:r w:rsidRPr="00B804E8">
        <w:rPr>
          <w:rFonts w:eastAsia="宋体"/>
          <w:color w:val="0000FA"/>
          <w:shd w:val="clear" w:color="auto" w:fill="D9D9D9"/>
        </w:rPr>
        <w:t>a</w:t>
      </w:r>
      <w:r w:rsidRPr="00B804E8">
        <w:rPr>
          <w:rFonts w:eastAsia="宋体"/>
          <w:color w:val="0000FA"/>
          <w:shd w:val="clear" w:color="auto" w:fill="FFFFFF"/>
        </w:rPr>
        <w:t xml:space="preserve">lteration and </w:t>
      </w:r>
      <w:r w:rsidRPr="00B804E8">
        <w:rPr>
          <w:rFonts w:eastAsia="宋体"/>
          <w:color w:val="0000FA"/>
          <w:shd w:val="clear" w:color="auto" w:fill="D9D9D9"/>
        </w:rPr>
        <w:t>o</w:t>
      </w:r>
      <w:r w:rsidRPr="00B804E8">
        <w:rPr>
          <w:rFonts w:eastAsia="宋体"/>
          <w:color w:val="0000FA"/>
          <w:shd w:val="clear" w:color="auto" w:fill="FFFFFF"/>
        </w:rPr>
        <w:t xml:space="preserve">re </w:t>
      </w:r>
      <w:r w:rsidRPr="00B804E8">
        <w:rPr>
          <w:rFonts w:eastAsia="宋体"/>
          <w:color w:val="0000FA"/>
          <w:shd w:val="clear" w:color="auto" w:fill="D9D9D9"/>
        </w:rPr>
        <w:t>d</w:t>
      </w:r>
      <w:r w:rsidRPr="00B804E8">
        <w:rPr>
          <w:rFonts w:eastAsia="宋体"/>
          <w:color w:val="0000FA"/>
          <w:shd w:val="clear" w:color="auto" w:fill="FFFFFF"/>
        </w:rPr>
        <w:t>eposition[J]. Economic Geology, 1974, 69(6): 843-883.</w:t>
      </w:r>
      <w:hyperlink r:id="rId151" w:tooltip="自助复核" w:history="1"/>
    </w:p>
    <w:p w14:paraId="4FF734A5" w14:textId="1687E459" w:rsidR="00B804E8" w:rsidRPr="00B804E8" w:rsidRDefault="00654D5F" w:rsidP="008868EF">
      <w:pPr>
        <w:pStyle w:val="EndNoteBibliography"/>
        <w:spacing w:after="0"/>
        <w:rPr>
          <w:rFonts w:eastAsia="宋体"/>
          <w:color w:val="000000"/>
        </w:rPr>
      </w:pPr>
      <w:bookmarkStart w:id="3687" w:name="参考文献内容_378"/>
      <w:r w:rsidRPr="00B804E8">
        <w:rPr>
          <w:rFonts w:eastAsia="宋体"/>
          <w:color w:val="000000"/>
          <w:highlight w:val="white"/>
        </w:rPr>
        <w:t xml:space="preserve">[189] SHA D M, ZHAO D F, ZHAO S. Study on </w:t>
      </w:r>
      <w:r w:rsidR="001941C8" w:rsidRPr="00B804E8">
        <w:rPr>
          <w:rFonts w:eastAsia="宋体"/>
          <w:color w:val="000000"/>
          <w:highlight w:val="white"/>
        </w:rPr>
        <w:t>metallogenic law of copper-lead-zinc deposi</w:t>
      </w:r>
      <w:r w:rsidRPr="00B804E8">
        <w:rPr>
          <w:rFonts w:eastAsia="宋体"/>
          <w:color w:val="000000"/>
          <w:highlight w:val="white"/>
        </w:rPr>
        <w:t xml:space="preserve">ts in Eastern Liaoning[R]. </w:t>
      </w:r>
      <w:r w:rsidR="001941C8" w:rsidRPr="00B804E8">
        <w:rPr>
          <w:rFonts w:eastAsia="宋体"/>
          <w:color w:val="000000"/>
          <w:highlight w:val="white"/>
        </w:rPr>
        <w:t xml:space="preserve">Shenyang </w:t>
      </w:r>
      <w:r w:rsidR="001941C8">
        <w:rPr>
          <w:rFonts w:eastAsia="宋体"/>
          <w:color w:val="000000"/>
          <w:highlight w:val="white"/>
        </w:rPr>
        <w:t xml:space="preserve">: </w:t>
      </w:r>
      <w:r w:rsidRPr="00B804E8">
        <w:rPr>
          <w:rFonts w:eastAsia="宋体"/>
          <w:color w:val="000000"/>
          <w:highlight w:val="white"/>
        </w:rPr>
        <w:t>Shenyang Institute of Geology and Mineral Resources, 2006.</w:t>
      </w:r>
      <w:bookmarkEnd w:id="3687"/>
      <w:r w:rsidR="00B804E8">
        <w:rPr>
          <w:rFonts w:eastAsia="宋体"/>
          <w:color w:val="000000"/>
          <w:highlight w:val="white"/>
        </w:rPr>
        <w:fldChar w:fldCharType="begin"/>
      </w:r>
      <w:r w:rsidR="00B804E8">
        <w:rPr>
          <w:rFonts w:eastAsia="宋体"/>
          <w:color w:val="000000"/>
          <w:highlight w:val="white"/>
        </w:rPr>
        <w:instrText xml:space="preserve"> HYPERLINK "https://www.baidu.com/s?ie=utf-8&amp;wd=sha%20d%20m%20zhao%20d%20f%20zhao%20s%20study%20on%20metallogenic%20law%20of%20copper%20lead%20zinc%20deposits%20in%20eastern%20liaoning%20r%20shenyang%20institute%20of%20geology%20and%20mineral%20resources%202006" \o "</w:instrText>
      </w:r>
      <w:r w:rsidR="00B804E8">
        <w:rPr>
          <w:rFonts w:eastAsia="宋体" w:hint="eastAsia"/>
          <w:color w:val="000000"/>
          <w:highlight w:val="white"/>
        </w:rPr>
        <w:instrText>Baidu</w:instrText>
      </w:r>
      <w:r w:rsidR="00B804E8">
        <w:rPr>
          <w:rFonts w:eastAsia="宋体" w:hint="eastAsia"/>
          <w:color w:val="000000"/>
          <w:highlight w:val="white"/>
        </w:rPr>
        <w:instrText>学术自助补缺</w:instrText>
      </w:r>
      <w:r w:rsidR="00B804E8">
        <w:rPr>
          <w:rFonts w:eastAsia="宋体"/>
          <w:color w:val="000000"/>
          <w:highlight w:val="white"/>
        </w:rPr>
        <w:instrText xml:space="preserve">" </w:instrText>
      </w:r>
      <w:r w:rsidR="00B804E8">
        <w:rPr>
          <w:rFonts w:eastAsia="宋体"/>
          <w:color w:val="000000"/>
          <w:highlight w:val="white"/>
        </w:rPr>
      </w:r>
      <w:r w:rsidR="00B804E8">
        <w:rPr>
          <w:rFonts w:eastAsia="宋体"/>
          <w:color w:val="000000"/>
          <w:highlight w:val="white"/>
        </w:rPr>
        <w:fldChar w:fldCharType="separate"/>
      </w:r>
      <w:r w:rsidR="00B804E8">
        <w:rPr>
          <w:rFonts w:eastAsia="宋体"/>
          <w:color w:val="000000"/>
          <w:highlight w:val="white"/>
        </w:rPr>
        <w:fldChar w:fldCharType="end"/>
      </w:r>
    </w:p>
    <w:p w14:paraId="79321825" w14:textId="281185E0"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[190] ZHANG P, KOU L L, ZHAO Y, et al. Genesis of the Wulong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Liaoning Province, NE China: Constrains from </w:t>
      </w:r>
      <w:r w:rsidRPr="00B804E8">
        <w:rPr>
          <w:rFonts w:eastAsia="宋体"/>
          <w:color w:val="0000FA"/>
          <w:shd w:val="clear" w:color="auto" w:fill="D9D9D9"/>
        </w:rPr>
        <w:t>n</w:t>
      </w:r>
      <w:r w:rsidRPr="00B804E8">
        <w:rPr>
          <w:rFonts w:eastAsia="宋体"/>
          <w:color w:val="0000FA"/>
          <w:shd w:val="clear" w:color="auto" w:fill="FFFFFF"/>
        </w:rPr>
        <w:t xml:space="preserve">oble </w:t>
      </w:r>
      <w:r w:rsidRPr="00B804E8">
        <w:rPr>
          <w:rFonts w:eastAsia="宋体"/>
          <w:color w:val="0000FA"/>
          <w:shd w:val="clear" w:color="auto" w:fill="D9D9D9"/>
        </w:rPr>
        <w:t>g</w:t>
      </w:r>
      <w:r w:rsidRPr="00B804E8">
        <w:rPr>
          <w:rFonts w:eastAsia="宋体"/>
          <w:color w:val="0000FA"/>
          <w:shd w:val="clear" w:color="auto" w:fill="FFFFFF"/>
        </w:rPr>
        <w:t xml:space="preserve">ases, </w:t>
      </w:r>
      <w:r w:rsidRPr="00B804E8">
        <w:rPr>
          <w:rFonts w:eastAsia="宋体"/>
          <w:color w:val="0000FA"/>
          <w:shd w:val="clear" w:color="auto" w:fill="D9D9D9"/>
        </w:rPr>
        <w:t>r</w:t>
      </w:r>
      <w:r w:rsidRPr="00B804E8">
        <w:rPr>
          <w:rFonts w:eastAsia="宋体"/>
          <w:color w:val="0000FA"/>
          <w:shd w:val="clear" w:color="auto" w:fill="FFFFFF"/>
        </w:rPr>
        <w:t xml:space="preserve">adiogenic and </w:t>
      </w:r>
      <w:r w:rsidRPr="00B804E8">
        <w:rPr>
          <w:rFonts w:eastAsia="宋体"/>
          <w:color w:val="0000FA"/>
          <w:shd w:val="clear" w:color="auto" w:fill="D9D9D9"/>
        </w:rPr>
        <w:t>s</w:t>
      </w:r>
      <w:r w:rsidRPr="00B804E8">
        <w:rPr>
          <w:rFonts w:eastAsia="宋体"/>
          <w:color w:val="0000FA"/>
          <w:shd w:val="clear" w:color="auto" w:fill="FFFFFF"/>
        </w:rPr>
        <w:t xml:space="preserve">table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s</w:t>
      </w:r>
      <w:r w:rsidRPr="00B804E8">
        <w:rPr>
          <w:rFonts w:eastAsia="宋体"/>
          <w:color w:val="0000FA"/>
          <w:shd w:val="clear" w:color="auto" w:fill="FFFFFF"/>
        </w:rPr>
        <w:t>tudies[J]. Geoscience Frontiers, 2020, 11(2): 547-563.</w:t>
      </w:r>
      <w:hyperlink r:id="rId152" w:tooltip="自助复核" w:history="1"/>
    </w:p>
    <w:p w14:paraId="3B12BF66" w14:textId="252A84C5" w:rsidR="00B804E8" w:rsidRPr="00B804E8" w:rsidRDefault="00654D5F" w:rsidP="008868EF">
      <w:pPr>
        <w:pStyle w:val="EndNoteBibliography"/>
        <w:spacing w:after="0"/>
        <w:rPr>
          <w:rFonts w:eastAsia="宋体"/>
          <w:color w:val="000000"/>
        </w:rPr>
      </w:pPr>
      <w:bookmarkStart w:id="3688" w:name="参考文献内容_382"/>
      <w:r w:rsidRPr="00B804E8">
        <w:rPr>
          <w:rFonts w:eastAsia="宋体" w:hint="eastAsia"/>
          <w:color w:val="000000"/>
          <w:highlight w:val="white"/>
        </w:rPr>
        <w:t xml:space="preserve">[191] </w:t>
      </w:r>
      <w:r w:rsidRPr="00B804E8">
        <w:rPr>
          <w:rFonts w:eastAsia="宋体" w:hint="eastAsia"/>
          <w:color w:val="000000"/>
          <w:highlight w:val="white"/>
        </w:rPr>
        <w:t>金成洙</w:t>
      </w:r>
      <w:r w:rsidRPr="00B804E8">
        <w:rPr>
          <w:rFonts w:eastAsia="宋体" w:hint="eastAsia"/>
          <w:color w:val="000000"/>
          <w:highlight w:val="white"/>
        </w:rPr>
        <w:t xml:space="preserve">, </w:t>
      </w:r>
      <w:r w:rsidRPr="00B804E8">
        <w:rPr>
          <w:rFonts w:eastAsia="宋体" w:hint="eastAsia"/>
          <w:color w:val="000000"/>
          <w:highlight w:val="white"/>
        </w:rPr>
        <w:t>刘辉</w:t>
      </w:r>
      <w:r w:rsidRPr="00B804E8">
        <w:rPr>
          <w:rFonts w:eastAsia="宋体" w:hint="eastAsia"/>
          <w:color w:val="000000"/>
          <w:highlight w:val="white"/>
        </w:rPr>
        <w:t xml:space="preserve">, </w:t>
      </w:r>
      <w:r w:rsidRPr="00B804E8">
        <w:rPr>
          <w:rFonts w:eastAsia="宋体" w:hint="eastAsia"/>
          <w:color w:val="000000"/>
          <w:highlight w:val="white"/>
        </w:rPr>
        <w:t>张万奎</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辽宁猫岭金矿床石英标型特征及形成条件研究</w:t>
      </w:r>
      <w:r w:rsidRPr="00B804E8">
        <w:rPr>
          <w:rFonts w:eastAsia="宋体" w:hint="eastAsia"/>
          <w:color w:val="000000"/>
          <w:highlight w:val="white"/>
        </w:rPr>
        <w:t xml:space="preserve">[J]. </w:t>
      </w:r>
      <w:r w:rsidRPr="00B804E8">
        <w:rPr>
          <w:rFonts w:eastAsia="宋体" w:hint="eastAsia"/>
          <w:color w:val="000000"/>
          <w:highlight w:val="white"/>
        </w:rPr>
        <w:t>地质与勘探</w:t>
      </w:r>
      <w:r w:rsidRPr="00B804E8">
        <w:rPr>
          <w:rFonts w:eastAsia="宋体" w:hint="eastAsia"/>
          <w:color w:val="000000"/>
          <w:highlight w:val="white"/>
        </w:rPr>
        <w:t>, 19</w:t>
      </w:r>
      <w:r w:rsidRPr="00B804E8">
        <w:rPr>
          <w:rFonts w:eastAsia="宋体"/>
          <w:color w:val="000000"/>
          <w:highlight w:val="white"/>
        </w:rPr>
        <w:t>91</w:t>
      </w:r>
      <w:r w:rsidR="006C6397">
        <w:rPr>
          <w:rFonts w:eastAsia="宋体"/>
          <w:color w:val="000000"/>
          <w:highlight w:val="white"/>
        </w:rPr>
        <w:t>(</w:t>
      </w:r>
      <w:r w:rsidRPr="00B804E8">
        <w:rPr>
          <w:rFonts w:eastAsia="宋体"/>
          <w:color w:val="000000"/>
          <w:highlight w:val="white"/>
        </w:rPr>
        <w:t>5): 24-28.</w:t>
      </w:r>
      <w:bookmarkEnd w:id="3688"/>
    </w:p>
    <w:p w14:paraId="5B4852B3" w14:textId="179855E9" w:rsidR="00B804E8" w:rsidRPr="00B804E8" w:rsidRDefault="00654D5F" w:rsidP="008868EF">
      <w:pPr>
        <w:pStyle w:val="EndNoteBibliography"/>
        <w:spacing w:after="0"/>
        <w:rPr>
          <w:rFonts w:eastAsia="宋体"/>
          <w:color w:val="000000"/>
        </w:rPr>
      </w:pPr>
      <w:bookmarkStart w:id="3689" w:name="参考文献内容_384"/>
      <w:r w:rsidRPr="00B804E8">
        <w:rPr>
          <w:rFonts w:eastAsia="宋体" w:hint="eastAsia"/>
          <w:color w:val="000000"/>
          <w:highlight w:val="white"/>
        </w:rPr>
        <w:t xml:space="preserve">[192] </w:t>
      </w:r>
      <w:r w:rsidRPr="00B804E8">
        <w:rPr>
          <w:rFonts w:eastAsia="宋体" w:hint="eastAsia"/>
          <w:color w:val="000000"/>
          <w:highlight w:val="white"/>
        </w:rPr>
        <w:t>刘辉</w:t>
      </w:r>
      <w:r w:rsidRPr="00B804E8">
        <w:rPr>
          <w:rFonts w:eastAsia="宋体" w:hint="eastAsia"/>
          <w:color w:val="000000"/>
          <w:highlight w:val="white"/>
        </w:rPr>
        <w:t xml:space="preserve">, </w:t>
      </w:r>
      <w:r w:rsidRPr="00B804E8">
        <w:rPr>
          <w:rFonts w:eastAsia="宋体" w:hint="eastAsia"/>
          <w:color w:val="000000"/>
          <w:highlight w:val="white"/>
        </w:rPr>
        <w:t>金成洙</w:t>
      </w:r>
      <w:r w:rsidRPr="00B804E8">
        <w:rPr>
          <w:rFonts w:eastAsia="宋体" w:hint="eastAsia"/>
          <w:color w:val="000000"/>
          <w:highlight w:val="white"/>
        </w:rPr>
        <w:t>,</w:t>
      </w:r>
      <w:r w:rsidRPr="00B804E8">
        <w:rPr>
          <w:rFonts w:eastAsia="宋体" w:hint="eastAsia"/>
          <w:color w:val="000000"/>
          <w:highlight w:val="white"/>
        </w:rPr>
        <w:t>关广岳</w:t>
      </w:r>
      <w:r w:rsidRPr="00B804E8">
        <w:rPr>
          <w:rFonts w:eastAsia="宋体" w:hint="eastAsia"/>
          <w:color w:val="000000"/>
          <w:highlight w:val="white"/>
        </w:rPr>
        <w:t xml:space="preserve">. </w:t>
      </w:r>
      <w:r w:rsidRPr="00B804E8">
        <w:rPr>
          <w:rFonts w:eastAsia="宋体" w:hint="eastAsia"/>
          <w:color w:val="000000"/>
          <w:highlight w:val="white"/>
        </w:rPr>
        <w:t>辽南猫岭金矿床的成矿物质来源及金的活化、迁移及富集机理</w:t>
      </w:r>
      <w:r w:rsidRPr="00B804E8">
        <w:rPr>
          <w:rFonts w:eastAsia="宋体" w:hint="eastAsia"/>
          <w:color w:val="000000"/>
          <w:highlight w:val="white"/>
        </w:rPr>
        <w:t xml:space="preserve">[J]. </w:t>
      </w:r>
      <w:r w:rsidRPr="00B804E8">
        <w:rPr>
          <w:rFonts w:eastAsia="宋体" w:hint="eastAsia"/>
          <w:color w:val="000000"/>
          <w:highlight w:val="white"/>
        </w:rPr>
        <w:t>地质找矿论丛</w:t>
      </w:r>
      <w:r w:rsidRPr="00B804E8">
        <w:rPr>
          <w:rFonts w:eastAsia="宋体" w:hint="eastAsia"/>
          <w:color w:val="000000"/>
          <w:highlight w:val="white"/>
        </w:rPr>
        <w:t>, 1990(4): 57-68.</w:t>
      </w:r>
      <w:bookmarkEnd w:id="3689"/>
    </w:p>
    <w:p w14:paraId="1A9192E6" w14:textId="77777777" w:rsidR="00B804E8" w:rsidRPr="00B804E8" w:rsidRDefault="00654D5F" w:rsidP="008868EF">
      <w:pPr>
        <w:pStyle w:val="EndNoteBibliography"/>
        <w:spacing w:after="0"/>
        <w:rPr>
          <w:rFonts w:eastAsia="宋体"/>
          <w:color w:val="000000"/>
        </w:rPr>
      </w:pPr>
      <w:bookmarkStart w:id="3690" w:name="参考文献内容_386"/>
      <w:r w:rsidRPr="00B804E8">
        <w:rPr>
          <w:rFonts w:eastAsia="宋体" w:hint="eastAsia"/>
          <w:color w:val="000000"/>
          <w:highlight w:val="white"/>
        </w:rPr>
        <w:t xml:space="preserve">[193] </w:t>
      </w:r>
      <w:r w:rsidRPr="00B804E8">
        <w:rPr>
          <w:rFonts w:eastAsia="宋体" w:hint="eastAsia"/>
          <w:color w:val="000000"/>
          <w:highlight w:val="white"/>
        </w:rPr>
        <w:t>杨凤超</w:t>
      </w:r>
      <w:r w:rsidRPr="00B804E8">
        <w:rPr>
          <w:rFonts w:eastAsia="宋体" w:hint="eastAsia"/>
          <w:color w:val="000000"/>
          <w:highlight w:val="white"/>
        </w:rPr>
        <w:t xml:space="preserve">, </w:t>
      </w:r>
      <w:r w:rsidRPr="00B804E8">
        <w:rPr>
          <w:rFonts w:eastAsia="宋体" w:hint="eastAsia"/>
          <w:color w:val="000000"/>
          <w:highlight w:val="white"/>
        </w:rPr>
        <w:t>宋运红</w:t>
      </w:r>
      <w:r w:rsidRPr="00B804E8">
        <w:rPr>
          <w:rFonts w:eastAsia="宋体" w:hint="eastAsia"/>
          <w:color w:val="000000"/>
          <w:highlight w:val="white"/>
        </w:rPr>
        <w:t xml:space="preserve">, </w:t>
      </w:r>
      <w:r w:rsidRPr="00B804E8">
        <w:rPr>
          <w:rFonts w:eastAsia="宋体" w:hint="eastAsia"/>
          <w:color w:val="000000"/>
          <w:highlight w:val="white"/>
        </w:rPr>
        <w:t>张朋</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辽宁青城子矿集区金银矿成矿流体特征和成矿物质来源示踪</w:t>
      </w:r>
      <w:r w:rsidRPr="00B804E8">
        <w:rPr>
          <w:rFonts w:eastAsia="宋体" w:hint="eastAsia"/>
          <w:color w:val="000000"/>
          <w:highlight w:val="white"/>
        </w:rPr>
        <w:t xml:space="preserve">[J]. </w:t>
      </w:r>
      <w:r w:rsidRPr="00B804E8">
        <w:rPr>
          <w:rFonts w:eastAsia="宋体" w:hint="eastAsia"/>
          <w:color w:val="000000"/>
          <w:highlight w:val="white"/>
        </w:rPr>
        <w:t>地质学报</w:t>
      </w:r>
      <w:r w:rsidRPr="00B804E8">
        <w:rPr>
          <w:rFonts w:eastAsia="宋体" w:hint="eastAsia"/>
          <w:color w:val="000000"/>
          <w:highlight w:val="white"/>
        </w:rPr>
        <w:t>, 2016, 90(10): 2775-2785.</w:t>
      </w:r>
      <w:bookmarkEnd w:id="3690"/>
    </w:p>
    <w:p w14:paraId="434B7BAB" w14:textId="4B0B7504" w:rsidR="00B804E8" w:rsidRPr="00B804E8" w:rsidRDefault="00654D5F" w:rsidP="008868EF">
      <w:pPr>
        <w:pStyle w:val="EndNoteBibliography"/>
        <w:spacing w:after="0"/>
        <w:rPr>
          <w:rFonts w:eastAsia="宋体"/>
          <w:color w:val="000000"/>
        </w:rPr>
      </w:pPr>
      <w:bookmarkStart w:id="3691" w:name="参考文献内容_388"/>
      <w:r w:rsidRPr="00B804E8">
        <w:rPr>
          <w:rFonts w:eastAsia="宋体" w:hint="eastAsia"/>
          <w:color w:val="000000"/>
          <w:highlight w:val="white"/>
        </w:rPr>
        <w:t xml:space="preserve">[194] </w:t>
      </w:r>
      <w:r w:rsidRPr="00B804E8">
        <w:rPr>
          <w:rFonts w:eastAsia="宋体" w:hint="eastAsia"/>
          <w:color w:val="000000"/>
          <w:highlight w:val="white"/>
        </w:rPr>
        <w:t>余昌涛</w:t>
      </w:r>
      <w:r w:rsidRPr="00B804E8">
        <w:rPr>
          <w:rFonts w:eastAsia="宋体" w:hint="eastAsia"/>
          <w:color w:val="000000"/>
          <w:highlight w:val="white"/>
        </w:rPr>
        <w:t xml:space="preserve">, </w:t>
      </w:r>
      <w:r w:rsidRPr="00B804E8">
        <w:rPr>
          <w:rFonts w:eastAsia="宋体" w:hint="eastAsia"/>
          <w:color w:val="000000"/>
          <w:highlight w:val="white"/>
        </w:rPr>
        <w:t>贾斌</w:t>
      </w:r>
      <w:r w:rsidRPr="00B804E8">
        <w:rPr>
          <w:rFonts w:eastAsia="宋体" w:hint="eastAsia"/>
          <w:color w:val="000000"/>
          <w:highlight w:val="white"/>
        </w:rPr>
        <w:t>,</w:t>
      </w:r>
      <w:r w:rsidRPr="00B804E8">
        <w:rPr>
          <w:rFonts w:eastAsia="宋体" w:hint="eastAsia"/>
          <w:color w:val="000000"/>
          <w:highlight w:val="white"/>
        </w:rPr>
        <w:t>刘斌</w:t>
      </w:r>
      <w:r w:rsidRPr="00B804E8">
        <w:rPr>
          <w:rFonts w:eastAsia="宋体" w:hint="eastAsia"/>
          <w:color w:val="000000"/>
          <w:highlight w:val="white"/>
        </w:rPr>
        <w:t xml:space="preserve">. </w:t>
      </w:r>
      <w:r w:rsidRPr="00B804E8">
        <w:rPr>
          <w:rFonts w:eastAsia="宋体" w:hint="eastAsia"/>
          <w:color w:val="000000"/>
          <w:highlight w:val="white"/>
        </w:rPr>
        <w:t>辽宁省盖县猫岭金矿床地质特征及成因探讨</w:t>
      </w:r>
      <w:r w:rsidRPr="00B804E8">
        <w:rPr>
          <w:rFonts w:eastAsia="宋体" w:hint="eastAsia"/>
          <w:color w:val="000000"/>
          <w:highlight w:val="white"/>
        </w:rPr>
        <w:t xml:space="preserve">[J]. </w:t>
      </w:r>
      <w:r w:rsidRPr="00B804E8">
        <w:rPr>
          <w:rFonts w:eastAsia="宋体" w:hint="eastAsia"/>
          <w:color w:val="000000"/>
          <w:highlight w:val="white"/>
        </w:rPr>
        <w:t>贵金属地质</w:t>
      </w:r>
      <w:r w:rsidRPr="00B804E8">
        <w:rPr>
          <w:rFonts w:eastAsia="宋体" w:hint="eastAsia"/>
          <w:color w:val="000000"/>
          <w:highlight w:val="white"/>
        </w:rPr>
        <w:t>, 1992(1): 38-47.</w:t>
      </w:r>
      <w:bookmarkEnd w:id="3691"/>
    </w:p>
    <w:p w14:paraId="33F92904" w14:textId="72851798"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[195] FAN H R, ZHAI M G, XIE Y H, et al. Ore-</w:t>
      </w:r>
      <w:r w:rsidRPr="00B804E8">
        <w:rPr>
          <w:rFonts w:eastAsia="宋体"/>
          <w:color w:val="0000FA"/>
          <w:shd w:val="clear" w:color="auto" w:fill="D9D9D9"/>
        </w:rPr>
        <w:t>f</w:t>
      </w:r>
      <w:r w:rsidRPr="00B804E8">
        <w:rPr>
          <w:rFonts w:eastAsia="宋体"/>
          <w:color w:val="0000FA"/>
          <w:shd w:val="clear" w:color="auto" w:fill="FFFFFF"/>
        </w:rPr>
        <w:t xml:space="preserve">orming </w:t>
      </w:r>
      <w:r w:rsidRPr="00B804E8">
        <w:rPr>
          <w:rFonts w:eastAsia="宋体"/>
          <w:color w:val="0000FA"/>
          <w:shd w:val="clear" w:color="auto" w:fill="D9D9D9"/>
        </w:rPr>
        <w:t>f</w:t>
      </w:r>
      <w:r w:rsidRPr="00B804E8">
        <w:rPr>
          <w:rFonts w:eastAsia="宋体"/>
          <w:color w:val="0000FA"/>
          <w:shd w:val="clear" w:color="auto" w:fill="FFFFFF"/>
        </w:rPr>
        <w:t xml:space="preserve">luids </w:t>
      </w:r>
      <w:r w:rsidRPr="00B804E8">
        <w:rPr>
          <w:rFonts w:eastAsia="宋体"/>
          <w:color w:val="0000FA"/>
          <w:shd w:val="clear" w:color="auto" w:fill="D9D9D9"/>
        </w:rPr>
        <w:t>a</w:t>
      </w:r>
      <w:r w:rsidRPr="00B804E8">
        <w:rPr>
          <w:rFonts w:eastAsia="宋体"/>
          <w:color w:val="0000FA"/>
          <w:shd w:val="clear" w:color="auto" w:fill="FFFFFF"/>
        </w:rPr>
        <w:t xml:space="preserve">ssociated with </w:t>
      </w:r>
      <w:r w:rsidRPr="00B804E8">
        <w:rPr>
          <w:rFonts w:eastAsia="宋体"/>
          <w:color w:val="0000FA"/>
          <w:shd w:val="clear" w:color="auto" w:fill="D9D9D9"/>
        </w:rPr>
        <w:t>g</w:t>
      </w:r>
      <w:r w:rsidRPr="00B804E8">
        <w:rPr>
          <w:rFonts w:eastAsia="宋体"/>
          <w:color w:val="0000FA"/>
          <w:shd w:val="clear" w:color="auto" w:fill="FFFFFF"/>
        </w:rPr>
        <w:t>ranite-</w:t>
      </w:r>
      <w:r w:rsidRPr="00B804E8">
        <w:rPr>
          <w:rFonts w:eastAsia="宋体"/>
          <w:color w:val="0000FA"/>
          <w:shd w:val="clear" w:color="auto" w:fill="D9D9D9"/>
        </w:rPr>
        <w:t>h</w:t>
      </w:r>
      <w:r w:rsidRPr="00B804E8">
        <w:rPr>
          <w:rFonts w:eastAsia="宋体"/>
          <w:color w:val="0000FA"/>
          <w:shd w:val="clear" w:color="auto" w:fill="FFFFFF"/>
        </w:rPr>
        <w:t xml:space="preserve">osted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 at the Sanshandao </w:t>
      </w:r>
      <w:r w:rsidRPr="00B804E8">
        <w:rPr>
          <w:rFonts w:eastAsia="宋体"/>
          <w:color w:val="0000FA"/>
          <w:shd w:val="clear" w:color="auto" w:fill="D9D9D9"/>
        </w:rPr>
        <w:t>d</w:t>
      </w:r>
      <w:r w:rsidRPr="00B804E8">
        <w:rPr>
          <w:rFonts w:eastAsia="宋体"/>
          <w:color w:val="0000FA"/>
          <w:shd w:val="clear" w:color="auto" w:fill="FFFFFF"/>
        </w:rPr>
        <w:t xml:space="preserve">eposit, Jiaodong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p</w:t>
      </w:r>
      <w:r w:rsidRPr="00B804E8">
        <w:rPr>
          <w:rFonts w:eastAsia="宋体"/>
          <w:color w:val="0000FA"/>
          <w:shd w:val="clear" w:color="auto" w:fill="FFFFFF"/>
        </w:rPr>
        <w:t xml:space="preserve">rovince, China[J]. Mineralium Deposita, 2003, </w:t>
      </w:r>
      <w:r w:rsidRPr="00B804E8">
        <w:rPr>
          <w:rFonts w:eastAsia="宋体"/>
          <w:color w:val="0000FA"/>
          <w:shd w:val="clear" w:color="auto" w:fill="FFCCFF"/>
        </w:rPr>
        <w:t>38(6): 739</w:t>
      </w:r>
      <w:r w:rsidRPr="00B804E8">
        <w:rPr>
          <w:rFonts w:eastAsia="宋体"/>
          <w:color w:val="0000FA"/>
          <w:shd w:val="clear" w:color="auto" w:fill="FFFFFF"/>
        </w:rPr>
        <w:t>-750.</w:t>
      </w:r>
      <w:hyperlink r:id="rId153" w:tooltip="自助复核" w:history="1"/>
    </w:p>
    <w:p w14:paraId="46B3C9C3" w14:textId="61FF92A6" w:rsidR="00B804E8" w:rsidRPr="00B804E8" w:rsidRDefault="00654D5F" w:rsidP="008868EF">
      <w:pPr>
        <w:pStyle w:val="EndNoteBibliography"/>
        <w:spacing w:after="0"/>
        <w:rPr>
          <w:rFonts w:eastAsia="宋体"/>
          <w:color w:val="000000"/>
        </w:rPr>
      </w:pPr>
      <w:bookmarkStart w:id="3692" w:name="参考文献内容_392"/>
      <w:r w:rsidRPr="00B804E8">
        <w:rPr>
          <w:rFonts w:eastAsia="宋体"/>
          <w:color w:val="000000"/>
          <w:highlight w:val="white"/>
        </w:rPr>
        <w:t xml:space="preserve">[196] WANG D. U-Pb-Hf </w:t>
      </w:r>
      <w:r w:rsidR="000B73AA" w:rsidRPr="00B804E8">
        <w:rPr>
          <w:rFonts w:eastAsia="宋体"/>
          <w:color w:val="000000"/>
          <w:highlight w:val="white"/>
        </w:rPr>
        <w:t>isotopic characteristics of the jurassic gran</w:t>
      </w:r>
      <w:r w:rsidRPr="00B804E8">
        <w:rPr>
          <w:rFonts w:eastAsia="宋体"/>
          <w:color w:val="000000"/>
          <w:highlight w:val="white"/>
        </w:rPr>
        <w:t xml:space="preserve">itoids in the Jiaodong </w:t>
      </w:r>
      <w:r w:rsidR="000B73AA" w:rsidRPr="00B804E8">
        <w:rPr>
          <w:rFonts w:eastAsia="宋体"/>
          <w:color w:val="000000"/>
          <w:highlight w:val="white"/>
        </w:rPr>
        <w:t>area and their tectonic significanc</w:t>
      </w:r>
      <w:r w:rsidRPr="00B804E8">
        <w:rPr>
          <w:rFonts w:eastAsia="宋体"/>
          <w:color w:val="000000"/>
          <w:highlight w:val="white"/>
        </w:rPr>
        <w:t xml:space="preserve">e[D]. </w:t>
      </w:r>
      <w:commentRangeStart w:id="3693"/>
      <w:commentRangeStart w:id="3694"/>
      <w:r w:rsidRPr="00B804E8">
        <w:rPr>
          <w:rFonts w:eastAsia="宋体"/>
          <w:color w:val="000000"/>
          <w:highlight w:val="white"/>
        </w:rPr>
        <w:t>Beijing</w:t>
      </w:r>
      <w:commentRangeEnd w:id="3693"/>
      <w:r w:rsidR="000B73AA">
        <w:rPr>
          <w:rStyle w:val="afa"/>
          <w:rFonts w:asciiTheme="minorHAnsi" w:eastAsiaTheme="minorEastAsia" w:hAnsiTheme="minorHAnsi" w:cstheme="minorBidi"/>
          <w:noProof w:val="0"/>
          <w:kern w:val="2"/>
          <w14:ligatures w14:val="standardContextual"/>
        </w:rPr>
        <w:commentReference w:id="3693"/>
      </w:r>
      <w:commentRangeEnd w:id="3694"/>
      <w:r w:rsidR="001A06E8">
        <w:rPr>
          <w:rStyle w:val="afa"/>
          <w:rFonts w:asciiTheme="minorHAnsi" w:eastAsiaTheme="minorEastAsia" w:hAnsiTheme="minorHAnsi" w:cstheme="minorBidi"/>
          <w:noProof w:val="0"/>
          <w:kern w:val="2"/>
          <w14:ligatures w14:val="standardContextual"/>
        </w:rPr>
        <w:commentReference w:id="3694"/>
      </w:r>
      <w:r w:rsidRPr="00B804E8">
        <w:rPr>
          <w:rFonts w:eastAsia="宋体"/>
          <w:color w:val="000000"/>
          <w:highlight w:val="white"/>
        </w:rPr>
        <w:t>:</w:t>
      </w:r>
      <w:ins w:id="3695" w:author="1001210222 Choi" w:date="2025-12-09T14:27:00Z" w16du:dateUtc="2025-12-09T06:27:00Z">
        <w:r w:rsidR="00CB63FF">
          <w:rPr>
            <w:rFonts w:eastAsia="宋体" w:hint="eastAsia"/>
            <w:color w:val="000000"/>
            <w:highlight w:val="white"/>
          </w:rPr>
          <w:t xml:space="preserve"> </w:t>
        </w:r>
        <w:r w:rsidR="00CB63FF" w:rsidRPr="00CB63FF">
          <w:rPr>
            <w:rFonts w:eastAsia="宋体" w:hint="eastAsia"/>
            <w:color w:val="000000"/>
          </w:rPr>
          <w:t>Chinese Academy of Geological Sciences</w:t>
        </w:r>
        <w:r w:rsidR="00CB63FF">
          <w:rPr>
            <w:rFonts w:eastAsia="宋体" w:hint="eastAsia"/>
            <w:color w:val="000000"/>
          </w:rPr>
          <w:t>,</w:t>
        </w:r>
      </w:ins>
      <w:del w:id="3696" w:author="1001210222 Choi" w:date="2025-12-09T14:27:00Z" w16du:dateUtc="2025-12-09T06:27:00Z">
        <w:r w:rsidRPr="00B804E8" w:rsidDel="00CB63FF">
          <w:rPr>
            <w:rFonts w:eastAsia="宋体"/>
            <w:color w:val="000000"/>
            <w:highlight w:val="white"/>
          </w:rPr>
          <w:delText xml:space="preserve"> </w:delText>
        </w:r>
      </w:del>
      <w:ins w:id="3697" w:author="1001210222 Choi" w:date="2025-12-09T14:27:00Z" w16du:dateUtc="2025-12-09T06:27:00Z">
        <w:r w:rsidR="00CB63FF">
          <w:rPr>
            <w:rFonts w:eastAsia="宋体" w:hint="eastAsia"/>
            <w:color w:val="000000"/>
            <w:highlight w:val="white"/>
          </w:rPr>
          <w:t xml:space="preserve"> </w:t>
        </w:r>
      </w:ins>
      <w:r w:rsidRPr="00B804E8">
        <w:rPr>
          <w:rFonts w:eastAsia="宋体"/>
          <w:color w:val="000000"/>
          <w:highlight w:val="white"/>
        </w:rPr>
        <w:t>2012.</w:t>
      </w:r>
      <w:bookmarkEnd w:id="3692"/>
    </w:p>
    <w:p w14:paraId="4A500692" w14:textId="77D9DD2C"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[197] LI Y</w:t>
      </w:r>
      <w:del w:id="3698" w:author="1001210222 Choi" w:date="2025-12-09T14:57:00Z" w16du:dateUtc="2025-12-09T06:57:00Z">
        <w:r w:rsidRPr="00B804E8" w:rsidDel="000503D5">
          <w:rPr>
            <w:rFonts w:eastAsia="宋体"/>
            <w:color w:val="0000FA"/>
            <w:shd w:val="clear" w:color="auto" w:fill="FFCCFF"/>
          </w:rPr>
          <w:delText>-</w:delText>
        </w:r>
      </w:del>
      <w:ins w:id="3699"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J, LI S</w:t>
      </w:r>
      <w:del w:id="3700" w:author="1001210222 Choi" w:date="2025-12-09T14:57:00Z" w16du:dateUtc="2025-12-09T06:57:00Z">
        <w:r w:rsidRPr="00B804E8" w:rsidDel="000503D5">
          <w:rPr>
            <w:rFonts w:eastAsia="宋体"/>
            <w:color w:val="0000FA"/>
            <w:shd w:val="clear" w:color="auto" w:fill="FFCCFF"/>
          </w:rPr>
          <w:delText>-</w:delText>
        </w:r>
      </w:del>
      <w:ins w:id="3701"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R, SANTOSH M, et al. Zircon </w:t>
      </w:r>
      <w:r w:rsidRPr="00B804E8">
        <w:rPr>
          <w:rFonts w:eastAsia="宋体"/>
          <w:color w:val="0000FA"/>
          <w:shd w:val="clear" w:color="auto" w:fill="D9D9D9"/>
        </w:rPr>
        <w:t>g</w:t>
      </w:r>
      <w:r w:rsidRPr="00B804E8">
        <w:rPr>
          <w:rFonts w:eastAsia="宋体"/>
          <w:color w:val="0000FA"/>
          <w:shd w:val="clear" w:color="auto" w:fill="FFFFFF"/>
        </w:rPr>
        <w:t xml:space="preserve">eochronology, </w:t>
      </w:r>
      <w:r w:rsidRPr="00B804E8">
        <w:rPr>
          <w:rFonts w:eastAsia="宋体"/>
          <w:color w:val="0000FA"/>
          <w:shd w:val="clear" w:color="auto" w:fill="D9D9D9"/>
        </w:rPr>
        <w:t>g</w:t>
      </w:r>
      <w:r w:rsidRPr="00B804E8">
        <w:rPr>
          <w:rFonts w:eastAsia="宋体"/>
          <w:color w:val="0000FA"/>
          <w:shd w:val="clear" w:color="auto" w:fill="FFFFFF"/>
        </w:rPr>
        <w:t xml:space="preserve">eochemistry and </w:t>
      </w:r>
      <w:r w:rsidRPr="00B804E8">
        <w:rPr>
          <w:rFonts w:eastAsia="宋体"/>
          <w:color w:val="0000FA"/>
          <w:shd w:val="clear" w:color="auto" w:fill="D9D9D9"/>
        </w:rPr>
        <w:t>s</w:t>
      </w:r>
      <w:r w:rsidRPr="00B804E8">
        <w:rPr>
          <w:rFonts w:eastAsia="宋体"/>
          <w:color w:val="0000FA"/>
          <w:shd w:val="clear" w:color="auto" w:fill="FFFFFF"/>
        </w:rPr>
        <w:t xml:space="preserve">table </w:t>
      </w:r>
      <w:r w:rsidRPr="00B804E8">
        <w:rPr>
          <w:rFonts w:eastAsia="宋体"/>
          <w:color w:val="0000FA"/>
          <w:shd w:val="clear" w:color="auto" w:fill="D9D9D9"/>
        </w:rPr>
        <w:t>i</w:t>
      </w:r>
      <w:r w:rsidRPr="00B804E8">
        <w:rPr>
          <w:rFonts w:eastAsia="宋体"/>
          <w:color w:val="0000FA"/>
          <w:shd w:val="clear" w:color="auto" w:fill="FFFFFF"/>
        </w:rPr>
        <w:t xml:space="preserve">sotopes of the Wang’ershan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Jiaodong Peninsula, China[J]. Journal of Asian Earth Sciences, 2015, </w:t>
      </w:r>
      <w:r w:rsidRPr="00B804E8">
        <w:rPr>
          <w:rFonts w:eastAsia="宋体"/>
          <w:color w:val="0000FA"/>
          <w:shd w:val="clear" w:color="auto" w:fill="FFCCFF"/>
        </w:rPr>
        <w:t>113: 695</w:t>
      </w:r>
      <w:r w:rsidRPr="00B804E8">
        <w:rPr>
          <w:rFonts w:eastAsia="宋体"/>
          <w:color w:val="0000FA"/>
          <w:shd w:val="clear" w:color="auto" w:fill="FFFFFF"/>
        </w:rPr>
        <w:t>-710.</w:t>
      </w:r>
      <w:hyperlink r:id="rId154" w:tooltip="自助复核" w:history="1"/>
    </w:p>
    <w:p w14:paraId="1C7A1E14" w14:textId="1E7D4D74"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[198] WANG Z</w:t>
      </w:r>
      <w:del w:id="3702" w:author="1001210222 Choi" w:date="2025-12-09T14:57:00Z" w16du:dateUtc="2025-12-09T06:57:00Z">
        <w:r w:rsidRPr="00B804E8" w:rsidDel="000503D5">
          <w:rPr>
            <w:rFonts w:eastAsia="宋体"/>
            <w:color w:val="0000FA"/>
            <w:shd w:val="clear" w:color="auto" w:fill="FFCCFF"/>
          </w:rPr>
          <w:delText>-</w:delText>
        </w:r>
      </w:del>
      <w:ins w:id="3703"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L, YANG L</w:t>
      </w:r>
      <w:del w:id="3704" w:author="1001210222 Choi" w:date="2025-12-09T14:57:00Z" w16du:dateUtc="2025-12-09T06:57:00Z">
        <w:r w:rsidRPr="00B804E8" w:rsidDel="000503D5">
          <w:rPr>
            <w:rFonts w:eastAsia="宋体"/>
            <w:color w:val="0000FA"/>
            <w:shd w:val="clear" w:color="auto" w:fill="FFCCFF"/>
          </w:rPr>
          <w:delText>-</w:delText>
        </w:r>
      </w:del>
      <w:ins w:id="3705"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Q, GUO L</w:t>
      </w:r>
      <w:del w:id="3706" w:author="1001210222 Choi" w:date="2025-12-09T14:57:00Z" w16du:dateUtc="2025-12-09T06:57:00Z">
        <w:r w:rsidRPr="00B804E8" w:rsidDel="000503D5">
          <w:rPr>
            <w:rFonts w:eastAsia="宋体"/>
            <w:color w:val="0000FA"/>
            <w:shd w:val="clear" w:color="auto" w:fill="FFCCFF"/>
          </w:rPr>
          <w:delText>-</w:delText>
        </w:r>
      </w:del>
      <w:ins w:id="3707"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N, et al. Fluid </w:t>
      </w:r>
      <w:r w:rsidRPr="00B804E8">
        <w:rPr>
          <w:rFonts w:eastAsia="宋体"/>
          <w:color w:val="0000FA"/>
          <w:shd w:val="clear" w:color="auto" w:fill="D9D9D9"/>
        </w:rPr>
        <w:t>i</w:t>
      </w:r>
      <w:r w:rsidRPr="00B804E8">
        <w:rPr>
          <w:rFonts w:eastAsia="宋体"/>
          <w:color w:val="0000FA"/>
          <w:shd w:val="clear" w:color="auto" w:fill="FFFFFF"/>
        </w:rPr>
        <w:t xml:space="preserve">mmiscibility and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eposition in the Xincheng </w:t>
      </w:r>
      <w:r w:rsidRPr="00B804E8">
        <w:rPr>
          <w:rFonts w:eastAsia="宋体"/>
          <w:color w:val="0000FA"/>
          <w:shd w:val="clear" w:color="auto" w:fill="D9D9D9"/>
        </w:rPr>
        <w:t>d</w:t>
      </w:r>
      <w:r w:rsidRPr="00B804E8">
        <w:rPr>
          <w:rFonts w:eastAsia="宋体"/>
          <w:color w:val="0000FA"/>
          <w:shd w:val="clear" w:color="auto" w:fill="FFFFFF"/>
        </w:rPr>
        <w:t xml:space="preserve">eposit, Jiaodong Peninsula, China: </w:t>
      </w:r>
      <w:r w:rsidRPr="00B804E8">
        <w:rPr>
          <w:rFonts w:eastAsia="宋体"/>
          <w:color w:val="0000FA"/>
          <w:shd w:val="clear" w:color="auto" w:fill="D9D9D9"/>
        </w:rPr>
        <w:t>a</w:t>
      </w:r>
      <w:r w:rsidRPr="00B804E8">
        <w:rPr>
          <w:rFonts w:eastAsia="宋体"/>
          <w:color w:val="0000FA"/>
          <w:shd w:val="clear" w:color="auto" w:fill="FFFFFF"/>
        </w:rPr>
        <w:t xml:space="preserve"> </w:t>
      </w:r>
      <w:r w:rsidRPr="00B804E8">
        <w:rPr>
          <w:rFonts w:eastAsia="宋体"/>
          <w:color w:val="0000FA"/>
          <w:shd w:val="clear" w:color="auto" w:fill="D9D9D9"/>
        </w:rPr>
        <w:t>f</w:t>
      </w:r>
      <w:r w:rsidRPr="00B804E8">
        <w:rPr>
          <w:rFonts w:eastAsia="宋体"/>
          <w:color w:val="0000FA"/>
          <w:shd w:val="clear" w:color="auto" w:fill="FFFFFF"/>
        </w:rPr>
        <w:t xml:space="preserve">luid </w:t>
      </w:r>
      <w:r w:rsidRPr="00B804E8">
        <w:rPr>
          <w:rFonts w:eastAsia="宋体"/>
          <w:color w:val="0000FA"/>
          <w:shd w:val="clear" w:color="auto" w:fill="D9D9D9"/>
        </w:rPr>
        <w:t>i</w:t>
      </w:r>
      <w:r w:rsidRPr="00B804E8">
        <w:rPr>
          <w:rFonts w:eastAsia="宋体"/>
          <w:color w:val="0000FA"/>
          <w:shd w:val="clear" w:color="auto" w:fill="FFFFFF"/>
        </w:rPr>
        <w:t xml:space="preserve">nclusion </w:t>
      </w:r>
      <w:r w:rsidRPr="00B804E8">
        <w:rPr>
          <w:rFonts w:eastAsia="宋体"/>
          <w:color w:val="0000FA"/>
          <w:shd w:val="clear" w:color="auto" w:fill="D9D9D9"/>
        </w:rPr>
        <w:t>s</w:t>
      </w:r>
      <w:r w:rsidRPr="00B804E8">
        <w:rPr>
          <w:rFonts w:eastAsia="宋体"/>
          <w:color w:val="0000FA"/>
          <w:shd w:val="clear" w:color="auto" w:fill="FFFFFF"/>
        </w:rPr>
        <w:t xml:space="preserve">tudy[J]. Ore Geology Reviews, 2015, </w:t>
      </w:r>
      <w:r w:rsidRPr="00B804E8">
        <w:rPr>
          <w:rFonts w:eastAsia="宋体"/>
          <w:color w:val="0000FA"/>
          <w:shd w:val="clear" w:color="auto" w:fill="FFCCFF"/>
        </w:rPr>
        <w:t>65: 701</w:t>
      </w:r>
      <w:r w:rsidRPr="00B804E8">
        <w:rPr>
          <w:rFonts w:eastAsia="宋体"/>
          <w:color w:val="0000FA"/>
          <w:shd w:val="clear" w:color="auto" w:fill="FFFFFF"/>
        </w:rPr>
        <w:t>-717.</w:t>
      </w:r>
      <w:hyperlink r:id="rId155" w:tooltip="自助复核" w:history="1"/>
    </w:p>
    <w:p w14:paraId="14DE9F51" w14:textId="656694F5"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[199] YANG L</w:t>
      </w:r>
      <w:del w:id="3708" w:author="1001210222 Choi" w:date="2025-12-09T14:57:00Z" w16du:dateUtc="2025-12-09T06:57:00Z">
        <w:r w:rsidRPr="00B804E8" w:rsidDel="000503D5">
          <w:rPr>
            <w:rFonts w:eastAsia="宋体"/>
            <w:color w:val="0000FA"/>
            <w:shd w:val="clear" w:color="auto" w:fill="FFCCFF"/>
          </w:rPr>
          <w:delText>-</w:delText>
        </w:r>
      </w:del>
      <w:ins w:id="3709"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Q, DENG J, WANG Z</w:t>
      </w:r>
      <w:del w:id="3710" w:author="1001210222 Choi" w:date="2025-12-09T14:57:00Z" w16du:dateUtc="2025-12-09T06:57:00Z">
        <w:r w:rsidRPr="00B804E8" w:rsidDel="000503D5">
          <w:rPr>
            <w:rFonts w:eastAsia="宋体"/>
            <w:color w:val="0000FA"/>
            <w:shd w:val="clear" w:color="auto" w:fill="FFCCFF"/>
          </w:rPr>
          <w:delText>-</w:delText>
        </w:r>
      </w:del>
      <w:ins w:id="3711"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L, et al. Relationships </w:t>
      </w:r>
      <w:r w:rsidRPr="00B804E8">
        <w:rPr>
          <w:rFonts w:eastAsia="宋体"/>
          <w:color w:val="0000FA"/>
          <w:shd w:val="clear" w:color="auto" w:fill="D9D9D9"/>
        </w:rPr>
        <w:t>b</w:t>
      </w:r>
      <w:r w:rsidRPr="00B804E8">
        <w:rPr>
          <w:rFonts w:eastAsia="宋体"/>
          <w:color w:val="0000FA"/>
          <w:shd w:val="clear" w:color="auto" w:fill="FFFFFF"/>
        </w:rPr>
        <w:t xml:space="preserve">etween </w:t>
      </w:r>
      <w:r w:rsidRPr="00B804E8">
        <w:rPr>
          <w:rFonts w:eastAsia="宋体"/>
          <w:color w:val="0000FA"/>
          <w:shd w:val="clear" w:color="auto" w:fill="D9D9D9"/>
        </w:rPr>
        <w:t>g</w:t>
      </w:r>
      <w:r w:rsidRPr="00B804E8">
        <w:rPr>
          <w:rFonts w:eastAsia="宋体"/>
          <w:color w:val="0000FA"/>
          <w:shd w:val="clear" w:color="auto" w:fill="FFFFFF"/>
        </w:rPr>
        <w:t xml:space="preserve">old and </w:t>
      </w:r>
      <w:r w:rsidRPr="00B804E8">
        <w:rPr>
          <w:rFonts w:eastAsia="宋体"/>
          <w:color w:val="0000FA"/>
          <w:shd w:val="clear" w:color="auto" w:fill="D9D9D9"/>
        </w:rPr>
        <w:t>p</w:t>
      </w:r>
      <w:r w:rsidRPr="00B804E8">
        <w:rPr>
          <w:rFonts w:eastAsia="宋体"/>
          <w:color w:val="0000FA"/>
          <w:shd w:val="clear" w:color="auto" w:fill="FFFFFF"/>
        </w:rPr>
        <w:t xml:space="preserve">yrite at the Xincheng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Jiaodong Peninsula, China: </w:t>
      </w:r>
      <w:r w:rsidRPr="00B804E8">
        <w:rPr>
          <w:rFonts w:eastAsia="宋体"/>
          <w:color w:val="0000FA"/>
          <w:shd w:val="clear" w:color="auto" w:fill="D9D9D9"/>
        </w:rPr>
        <w:t>i</w:t>
      </w:r>
      <w:r w:rsidRPr="00B804E8">
        <w:rPr>
          <w:rFonts w:eastAsia="宋体"/>
          <w:color w:val="0000FA"/>
          <w:shd w:val="clear" w:color="auto" w:fill="FFFFFF"/>
        </w:rPr>
        <w:t xml:space="preserve">mplications for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s</w:t>
      </w:r>
      <w:r w:rsidRPr="00B804E8">
        <w:rPr>
          <w:rFonts w:eastAsia="宋体"/>
          <w:color w:val="0000FA"/>
          <w:shd w:val="clear" w:color="auto" w:fill="FFFFFF"/>
        </w:rPr>
        <w:t xml:space="preserve">ource and </w:t>
      </w:r>
      <w:r w:rsidRPr="00B804E8">
        <w:rPr>
          <w:rFonts w:eastAsia="宋体"/>
          <w:color w:val="0000FA"/>
          <w:shd w:val="clear" w:color="auto" w:fill="D9D9D9"/>
        </w:rPr>
        <w:t>d</w:t>
      </w:r>
      <w:r w:rsidRPr="00B804E8">
        <w:rPr>
          <w:rFonts w:eastAsia="宋体"/>
          <w:color w:val="0000FA"/>
          <w:shd w:val="clear" w:color="auto" w:fill="FFFFFF"/>
        </w:rPr>
        <w:t xml:space="preserve">eposition in a </w:t>
      </w:r>
      <w:r w:rsidRPr="00B804E8">
        <w:rPr>
          <w:rFonts w:eastAsia="宋体"/>
          <w:color w:val="0000FA"/>
          <w:shd w:val="clear" w:color="auto" w:fill="D9D9D9"/>
        </w:rPr>
        <w:t>b</w:t>
      </w:r>
      <w:r w:rsidRPr="00B804E8">
        <w:rPr>
          <w:rFonts w:eastAsia="宋体"/>
          <w:color w:val="0000FA"/>
          <w:shd w:val="clear" w:color="auto" w:fill="FFFFFF"/>
        </w:rPr>
        <w:t xml:space="preserve">rittle </w:t>
      </w:r>
      <w:r w:rsidRPr="00B804E8">
        <w:rPr>
          <w:rFonts w:eastAsia="宋体"/>
          <w:color w:val="0000FA"/>
          <w:shd w:val="clear" w:color="auto" w:fill="D9D9D9"/>
        </w:rPr>
        <w:t>e</w:t>
      </w:r>
      <w:r w:rsidRPr="00B804E8">
        <w:rPr>
          <w:rFonts w:eastAsia="宋体"/>
          <w:color w:val="0000FA"/>
          <w:shd w:val="clear" w:color="auto" w:fill="FFFFFF"/>
        </w:rPr>
        <w:t xml:space="preserve">pizonal </w:t>
      </w:r>
      <w:r w:rsidRPr="00B804E8">
        <w:rPr>
          <w:rFonts w:eastAsia="宋体"/>
          <w:color w:val="0000FA"/>
          <w:shd w:val="clear" w:color="auto" w:fill="D9D9D9"/>
        </w:rPr>
        <w:t>e</w:t>
      </w:r>
      <w:r w:rsidRPr="00B804E8">
        <w:rPr>
          <w:rFonts w:eastAsia="宋体"/>
          <w:color w:val="0000FA"/>
          <w:shd w:val="clear" w:color="auto" w:fill="FFFFFF"/>
        </w:rPr>
        <w:t>nvironment[J]. Economic Geology, 2016, 111(1): 105-126.</w:t>
      </w:r>
      <w:hyperlink r:id="rId156" w:tooltip="自助复核" w:history="1"/>
    </w:p>
    <w:p w14:paraId="58127F9E" w14:textId="107735AF"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[200] YANG L</w:t>
      </w:r>
      <w:del w:id="3712" w:author="1001210222 Choi" w:date="2025-12-09T14:57:00Z" w16du:dateUtc="2025-12-09T06:57:00Z">
        <w:r w:rsidRPr="00B804E8" w:rsidDel="000503D5">
          <w:rPr>
            <w:rFonts w:eastAsia="宋体"/>
            <w:color w:val="0000FA"/>
            <w:shd w:val="clear" w:color="auto" w:fill="FFCCFF"/>
          </w:rPr>
          <w:delText>-</w:delText>
        </w:r>
      </w:del>
      <w:ins w:id="3713"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Q, DENG J, WANG Z</w:t>
      </w:r>
      <w:del w:id="3714" w:author="1001210222 Choi" w:date="2025-12-09T14:57:00Z" w16du:dateUtc="2025-12-09T06:57:00Z">
        <w:r w:rsidRPr="00B804E8" w:rsidDel="000503D5">
          <w:rPr>
            <w:rFonts w:eastAsia="宋体"/>
            <w:color w:val="0000FA"/>
            <w:shd w:val="clear" w:color="auto" w:fill="FFCCFF"/>
          </w:rPr>
          <w:delText>-</w:delText>
        </w:r>
      </w:del>
      <w:ins w:id="3715"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L, et al. Thermochronologic </w:t>
      </w:r>
      <w:r w:rsidRPr="00B804E8">
        <w:rPr>
          <w:rFonts w:eastAsia="宋体"/>
          <w:color w:val="0000FA"/>
          <w:shd w:val="clear" w:color="auto" w:fill="D9D9D9"/>
        </w:rPr>
        <w:t>c</w:t>
      </w:r>
      <w:r w:rsidRPr="00B804E8">
        <w:rPr>
          <w:rFonts w:eastAsia="宋体"/>
          <w:color w:val="0000FA"/>
          <w:shd w:val="clear" w:color="auto" w:fill="FFFFFF"/>
        </w:rPr>
        <w:t xml:space="preserve">onstraints on </w:t>
      </w:r>
      <w:r w:rsidRPr="00B804E8">
        <w:rPr>
          <w:rFonts w:eastAsia="宋体"/>
          <w:color w:val="0000FA"/>
          <w:shd w:val="clear" w:color="auto" w:fill="D9D9D9"/>
        </w:rPr>
        <w:t>e</w:t>
      </w:r>
      <w:r w:rsidRPr="00B804E8">
        <w:rPr>
          <w:rFonts w:eastAsia="宋体"/>
          <w:color w:val="0000FA"/>
          <w:shd w:val="clear" w:color="auto" w:fill="FFFFFF"/>
        </w:rPr>
        <w:t xml:space="preserve">volution of the Linglong Metamorphic Core Complex and </w:t>
      </w:r>
      <w:r w:rsidRPr="00B804E8">
        <w:rPr>
          <w:rFonts w:eastAsia="宋体"/>
          <w:color w:val="0000FA"/>
          <w:shd w:val="clear" w:color="auto" w:fill="D9D9D9"/>
        </w:rPr>
        <w:t>i</w:t>
      </w:r>
      <w:r w:rsidRPr="00B804E8">
        <w:rPr>
          <w:rFonts w:eastAsia="宋体"/>
          <w:color w:val="0000FA"/>
          <w:shd w:val="clear" w:color="auto" w:fill="FFFFFF"/>
        </w:rPr>
        <w:t xml:space="preserve">mplications for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 </w:t>
      </w:r>
      <w:r w:rsidRPr="00B804E8">
        <w:rPr>
          <w:rFonts w:eastAsia="宋体"/>
          <w:color w:val="0000FA"/>
          <w:shd w:val="clear" w:color="auto" w:fill="D9D9D9"/>
        </w:rPr>
        <w:t>a</w:t>
      </w:r>
      <w:r w:rsidRPr="00B804E8">
        <w:rPr>
          <w:rFonts w:eastAsia="宋体"/>
          <w:color w:val="0000FA"/>
          <w:shd w:val="clear" w:color="auto" w:fill="FFFFFF"/>
        </w:rPr>
        <w:t xml:space="preserve"> </w:t>
      </w:r>
      <w:r w:rsidRPr="00B804E8">
        <w:rPr>
          <w:rFonts w:eastAsia="宋体"/>
          <w:color w:val="0000FA"/>
          <w:shd w:val="clear" w:color="auto" w:fill="D9D9D9"/>
        </w:rPr>
        <w:t>c</w:t>
      </w:r>
      <w:r w:rsidRPr="00B804E8">
        <w:rPr>
          <w:rFonts w:eastAsia="宋体"/>
          <w:color w:val="0000FA"/>
          <w:shd w:val="clear" w:color="auto" w:fill="FFFFFF"/>
        </w:rPr>
        <w:t xml:space="preserve">ase </w:t>
      </w:r>
      <w:r w:rsidRPr="00B804E8">
        <w:rPr>
          <w:rFonts w:eastAsia="宋体"/>
          <w:color w:val="0000FA"/>
          <w:shd w:val="clear" w:color="auto" w:fill="D9D9D9"/>
        </w:rPr>
        <w:t>s</w:t>
      </w:r>
      <w:r w:rsidRPr="00B804E8">
        <w:rPr>
          <w:rFonts w:eastAsia="宋体"/>
          <w:color w:val="0000FA"/>
          <w:shd w:val="clear" w:color="auto" w:fill="FFFFFF"/>
        </w:rPr>
        <w:t xml:space="preserve">tudy from the Xiadian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Jiaodong Peninsula, Eastern China[J]. Ore Geology Reviews, 2016, </w:t>
      </w:r>
      <w:r w:rsidRPr="00B804E8">
        <w:rPr>
          <w:rFonts w:eastAsia="宋体"/>
          <w:color w:val="0000FA"/>
          <w:shd w:val="clear" w:color="auto" w:fill="FFCCFF"/>
        </w:rPr>
        <w:t>72: 165</w:t>
      </w:r>
      <w:r w:rsidRPr="00B804E8">
        <w:rPr>
          <w:rFonts w:eastAsia="宋体"/>
          <w:color w:val="0000FA"/>
          <w:shd w:val="clear" w:color="auto" w:fill="FFFFFF"/>
        </w:rPr>
        <w:t>-178.</w:t>
      </w:r>
      <w:hyperlink r:id="rId157" w:tooltip="自助复核" w:history="1"/>
    </w:p>
    <w:p w14:paraId="49DCC8A7" w14:textId="1E4A9B08"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[201] CHAI P, ZHANG H</w:t>
      </w:r>
      <w:r w:rsidRPr="00B804E8">
        <w:rPr>
          <w:rFonts w:eastAsia="宋体"/>
          <w:color w:val="0000FA"/>
          <w:shd w:val="clear" w:color="auto" w:fill="FFCCFF"/>
        </w:rPr>
        <w:t xml:space="preserve"> R</w:t>
      </w:r>
      <w:r w:rsidRPr="00B804E8">
        <w:rPr>
          <w:rFonts w:eastAsia="宋体"/>
          <w:color w:val="0000FA"/>
          <w:shd w:val="clear" w:color="auto" w:fill="FFFFFF"/>
        </w:rPr>
        <w:t>, HOU Z</w:t>
      </w:r>
      <w:r w:rsidRPr="00B804E8">
        <w:rPr>
          <w:rFonts w:eastAsia="宋体"/>
          <w:color w:val="0000FA"/>
          <w:shd w:val="clear" w:color="auto" w:fill="FFCCFF"/>
        </w:rPr>
        <w:t xml:space="preserve"> Q</w:t>
      </w:r>
      <w:r w:rsidRPr="00B804E8">
        <w:rPr>
          <w:rFonts w:eastAsia="宋体"/>
          <w:color w:val="0000FA"/>
          <w:shd w:val="clear" w:color="auto" w:fill="FFFFFF"/>
        </w:rPr>
        <w:t xml:space="preserve">, et al. Geochronological </w:t>
      </w:r>
      <w:r w:rsidRPr="00B804E8">
        <w:rPr>
          <w:rFonts w:eastAsia="宋体"/>
          <w:color w:val="0000FA"/>
          <w:shd w:val="clear" w:color="auto" w:fill="D9D9D9"/>
        </w:rPr>
        <w:t>f</w:t>
      </w:r>
      <w:r w:rsidRPr="00B804E8">
        <w:rPr>
          <w:rFonts w:eastAsia="宋体"/>
          <w:color w:val="0000FA"/>
          <w:shd w:val="clear" w:color="auto" w:fill="FFFFFF"/>
        </w:rPr>
        <w:t xml:space="preserve">ramework of the Damoqujia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Jiaodong Peninsula, China: Implications for the </w:t>
      </w:r>
      <w:r w:rsidRPr="00B804E8">
        <w:rPr>
          <w:rFonts w:eastAsia="宋体"/>
          <w:color w:val="0000FA"/>
          <w:shd w:val="clear" w:color="auto" w:fill="D9D9D9"/>
        </w:rPr>
        <w:t>t</w:t>
      </w:r>
      <w:r w:rsidRPr="00B804E8">
        <w:rPr>
          <w:rFonts w:eastAsia="宋体"/>
          <w:color w:val="0000FA"/>
          <w:shd w:val="clear" w:color="auto" w:fill="FFFFFF"/>
        </w:rPr>
        <w:t xml:space="preserve">iming and </w:t>
      </w:r>
      <w:r w:rsidRPr="00B804E8">
        <w:rPr>
          <w:rFonts w:eastAsia="宋体"/>
          <w:color w:val="0000FA"/>
          <w:shd w:val="clear" w:color="auto" w:fill="D9D9D9"/>
        </w:rPr>
        <w:t>g</w:t>
      </w:r>
      <w:r w:rsidRPr="00B804E8">
        <w:rPr>
          <w:rFonts w:eastAsia="宋体"/>
          <w:color w:val="0000FA"/>
          <w:shd w:val="clear" w:color="auto" w:fill="FFFFFF"/>
        </w:rPr>
        <w:t xml:space="preserve">eologic </w:t>
      </w:r>
      <w:r w:rsidRPr="00B804E8">
        <w:rPr>
          <w:rFonts w:eastAsia="宋体"/>
          <w:color w:val="0000FA"/>
          <w:shd w:val="clear" w:color="auto" w:fill="D9D9D9"/>
        </w:rPr>
        <w:t>s</w:t>
      </w:r>
      <w:r w:rsidRPr="00B804E8">
        <w:rPr>
          <w:rFonts w:eastAsia="宋体"/>
          <w:color w:val="0000FA"/>
          <w:shd w:val="clear" w:color="auto" w:fill="FFFFFF"/>
        </w:rPr>
        <w:t xml:space="preserve">etting of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ineralization[J]. Geological Journal, 2020, 55(1): 596-613.</w:t>
      </w:r>
      <w:hyperlink r:id="rId158" w:tooltip="自助复核" w:history="1"/>
    </w:p>
    <w:p w14:paraId="726A023F" w14:textId="1E36E680"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[202] KENDRICK M A, BURGESS R, HARRISON D, et al. Noble </w:t>
      </w:r>
      <w:r w:rsidRPr="00B804E8">
        <w:rPr>
          <w:rFonts w:eastAsia="宋体"/>
          <w:color w:val="0000FA"/>
          <w:shd w:val="clear" w:color="auto" w:fill="D9D9D9"/>
        </w:rPr>
        <w:t>g</w:t>
      </w:r>
      <w:r w:rsidRPr="00B804E8">
        <w:rPr>
          <w:rFonts w:eastAsia="宋体"/>
          <w:color w:val="0000FA"/>
          <w:shd w:val="clear" w:color="auto" w:fill="FFFFFF"/>
        </w:rPr>
        <w:t xml:space="preserve">as and </w:t>
      </w:r>
      <w:r w:rsidRPr="00B804E8">
        <w:rPr>
          <w:rFonts w:eastAsia="宋体"/>
          <w:color w:val="0000FA"/>
          <w:shd w:val="clear" w:color="auto" w:fill="D9D9D9"/>
        </w:rPr>
        <w:t>h</w:t>
      </w:r>
      <w:r w:rsidRPr="00B804E8">
        <w:rPr>
          <w:rFonts w:eastAsia="宋体"/>
          <w:color w:val="0000FA"/>
          <w:shd w:val="clear" w:color="auto" w:fill="FFFFFF"/>
        </w:rPr>
        <w:t xml:space="preserve">alogen </w:t>
      </w:r>
      <w:r w:rsidRPr="00B804E8">
        <w:rPr>
          <w:rFonts w:eastAsia="宋体"/>
          <w:color w:val="0000FA"/>
          <w:shd w:val="clear" w:color="auto" w:fill="D9D9D9"/>
        </w:rPr>
        <w:t>e</w:t>
      </w:r>
      <w:r w:rsidRPr="00B804E8">
        <w:rPr>
          <w:rFonts w:eastAsia="宋体"/>
          <w:color w:val="0000FA"/>
          <w:shd w:val="clear" w:color="auto" w:fill="FFFFFF"/>
        </w:rPr>
        <w:t xml:space="preserve">vidence for the </w:t>
      </w:r>
      <w:r w:rsidRPr="00B804E8">
        <w:rPr>
          <w:rFonts w:eastAsia="宋体"/>
          <w:color w:val="0000FA"/>
          <w:shd w:val="clear" w:color="auto" w:fill="D9D9D9"/>
        </w:rPr>
        <w:t>o</w:t>
      </w:r>
      <w:r w:rsidRPr="00B804E8">
        <w:rPr>
          <w:rFonts w:eastAsia="宋体"/>
          <w:color w:val="0000FA"/>
          <w:shd w:val="clear" w:color="auto" w:fill="FFFFFF"/>
        </w:rPr>
        <w:t xml:space="preserve">rigin of Scandinavian </w:t>
      </w:r>
      <w:r w:rsidRPr="00B804E8">
        <w:rPr>
          <w:rFonts w:eastAsia="宋体"/>
          <w:color w:val="0000FA"/>
          <w:shd w:val="clear" w:color="auto" w:fill="D9D9D9"/>
        </w:rPr>
        <w:t>s</w:t>
      </w:r>
      <w:r w:rsidRPr="00B804E8">
        <w:rPr>
          <w:rFonts w:eastAsia="宋体"/>
          <w:color w:val="0000FA"/>
          <w:shd w:val="clear" w:color="auto" w:fill="FFFFFF"/>
        </w:rPr>
        <w:t>andstone-</w:t>
      </w:r>
      <w:r w:rsidRPr="00B804E8">
        <w:rPr>
          <w:rFonts w:eastAsia="宋体"/>
          <w:color w:val="0000FA"/>
          <w:shd w:val="clear" w:color="auto" w:fill="D9D9D9"/>
        </w:rPr>
        <w:t>h</w:t>
      </w:r>
      <w:r w:rsidRPr="00B804E8">
        <w:rPr>
          <w:rFonts w:eastAsia="宋体"/>
          <w:color w:val="0000FA"/>
          <w:shd w:val="clear" w:color="auto" w:fill="FFFFFF"/>
        </w:rPr>
        <w:t xml:space="preserve">osted Pb-Zn </w:t>
      </w:r>
      <w:r w:rsidRPr="00B804E8">
        <w:rPr>
          <w:rFonts w:eastAsia="宋体"/>
          <w:color w:val="0000FA"/>
          <w:shd w:val="clear" w:color="auto" w:fill="D9D9D9"/>
        </w:rPr>
        <w:t>d</w:t>
      </w:r>
      <w:r w:rsidRPr="00B804E8">
        <w:rPr>
          <w:rFonts w:eastAsia="宋体"/>
          <w:color w:val="0000FA"/>
          <w:shd w:val="clear" w:color="auto" w:fill="FFFFFF"/>
        </w:rPr>
        <w:t>eposits[J]. Geochimica et Cosmochimica Acta, 2005, 69(1): 109-129.</w:t>
      </w:r>
      <w:hyperlink r:id="rId159" w:tooltip="自助复核" w:history="1"/>
    </w:p>
    <w:p w14:paraId="3616EEAE" w14:textId="2D900BE6"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[203] LI S</w:t>
      </w:r>
      <w:del w:id="3716" w:author="1001210222 Choi" w:date="2025-12-09T14:57:00Z" w16du:dateUtc="2025-12-09T06:57:00Z">
        <w:r w:rsidRPr="00B804E8" w:rsidDel="000503D5">
          <w:rPr>
            <w:rFonts w:eastAsia="宋体"/>
            <w:color w:val="0000FA"/>
            <w:shd w:val="clear" w:color="auto" w:fill="FFCCFF"/>
          </w:rPr>
          <w:delText>-</w:delText>
        </w:r>
      </w:del>
      <w:ins w:id="3717"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R, SANTOSH M, ZHANG H</w:t>
      </w:r>
      <w:del w:id="3718" w:author="1001210222 Choi" w:date="2025-12-09T14:57:00Z" w16du:dateUtc="2025-12-09T06:57:00Z">
        <w:r w:rsidRPr="00B804E8" w:rsidDel="000503D5">
          <w:rPr>
            <w:rFonts w:eastAsia="宋体"/>
            <w:color w:val="0000FA"/>
            <w:shd w:val="clear" w:color="auto" w:fill="FFCCFF"/>
          </w:rPr>
          <w:delText>-</w:delText>
        </w:r>
      </w:del>
      <w:ins w:id="3719"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F, et al. Inhomogeneous </w:t>
      </w:r>
      <w:r w:rsidRPr="00B804E8">
        <w:rPr>
          <w:rFonts w:eastAsia="宋体"/>
          <w:color w:val="0000FA"/>
          <w:shd w:val="clear" w:color="auto" w:fill="D9D9D9"/>
        </w:rPr>
        <w:t>l</w:t>
      </w:r>
      <w:r w:rsidRPr="00B804E8">
        <w:rPr>
          <w:rFonts w:eastAsia="宋体"/>
          <w:color w:val="0000FA"/>
          <w:shd w:val="clear" w:color="auto" w:fill="FFFFFF"/>
        </w:rPr>
        <w:t xml:space="preserve">ithospheric </w:t>
      </w:r>
      <w:r w:rsidRPr="00B804E8">
        <w:rPr>
          <w:rFonts w:eastAsia="宋体"/>
          <w:color w:val="0000FA"/>
          <w:shd w:val="clear" w:color="auto" w:fill="D9D9D9"/>
        </w:rPr>
        <w:t>t</w:t>
      </w:r>
      <w:r w:rsidRPr="00B804E8">
        <w:rPr>
          <w:rFonts w:eastAsia="宋体"/>
          <w:color w:val="0000FA"/>
          <w:shd w:val="clear" w:color="auto" w:fill="FFFFFF"/>
        </w:rPr>
        <w:t xml:space="preserve">hinning in the </w:t>
      </w:r>
      <w:r w:rsidRPr="00B804E8">
        <w:rPr>
          <w:rFonts w:eastAsia="宋体"/>
          <w:color w:val="0000FA"/>
          <w:shd w:val="clear" w:color="auto" w:fill="D9D9D9"/>
        </w:rPr>
        <w:t>c</w:t>
      </w:r>
      <w:r w:rsidRPr="00B804E8">
        <w:rPr>
          <w:rFonts w:eastAsia="宋体"/>
          <w:color w:val="0000FA"/>
          <w:shd w:val="clear" w:color="auto" w:fill="FFFFFF"/>
        </w:rPr>
        <w:t>entral North China Craton: Zircon U</w:t>
      </w:r>
      <w:r w:rsidRPr="00B804E8">
        <w:rPr>
          <w:rFonts w:eastAsia="宋体"/>
          <w:color w:val="0000FA"/>
          <w:shd w:val="clear" w:color="auto" w:fill="FFCCFF"/>
        </w:rPr>
        <w:t>–</w:t>
      </w:r>
      <w:r w:rsidRPr="00B804E8">
        <w:rPr>
          <w:rFonts w:eastAsia="宋体"/>
          <w:color w:val="0000FA"/>
          <w:shd w:val="clear" w:color="auto" w:fill="FFFFFF"/>
        </w:rPr>
        <w:t>Pb and S</w:t>
      </w:r>
      <w:r w:rsidRPr="00B804E8">
        <w:rPr>
          <w:rFonts w:eastAsia="宋体"/>
          <w:color w:val="0000FA"/>
          <w:shd w:val="clear" w:color="auto" w:fill="FFCCFF"/>
        </w:rPr>
        <w:t>–</w:t>
      </w:r>
      <w:r w:rsidRPr="00B804E8">
        <w:rPr>
          <w:rFonts w:eastAsia="宋体"/>
          <w:color w:val="0000FA"/>
          <w:shd w:val="clear" w:color="auto" w:fill="FFFFFF"/>
        </w:rPr>
        <w:t>He</w:t>
      </w:r>
      <w:r w:rsidRPr="00B804E8">
        <w:rPr>
          <w:rFonts w:eastAsia="宋体"/>
          <w:color w:val="0000FA"/>
          <w:shd w:val="clear" w:color="auto" w:fill="FFCCFF"/>
        </w:rPr>
        <w:t>–</w:t>
      </w:r>
      <w:r w:rsidRPr="00B804E8">
        <w:rPr>
          <w:rFonts w:eastAsia="宋体"/>
          <w:color w:val="0000FA"/>
          <w:shd w:val="clear" w:color="auto" w:fill="FFFFFF"/>
        </w:rPr>
        <w:t xml:space="preserve">Ar </w:t>
      </w:r>
      <w:r w:rsidRPr="00B804E8">
        <w:rPr>
          <w:rFonts w:eastAsia="宋体"/>
          <w:color w:val="0000FA"/>
          <w:shd w:val="clear" w:color="auto" w:fill="D9D9D9"/>
        </w:rPr>
        <w:t>i</w:t>
      </w:r>
      <w:r w:rsidRPr="00B804E8">
        <w:rPr>
          <w:rFonts w:eastAsia="宋体"/>
          <w:color w:val="0000FA"/>
          <w:shd w:val="clear" w:color="auto" w:fill="FFFFFF"/>
        </w:rPr>
        <w:t xml:space="preserve">sotopic </w:t>
      </w:r>
      <w:r w:rsidRPr="00B804E8">
        <w:rPr>
          <w:rFonts w:eastAsia="宋体"/>
          <w:color w:val="0000FA"/>
          <w:shd w:val="clear" w:color="auto" w:fill="D9D9D9"/>
        </w:rPr>
        <w:t>r</w:t>
      </w:r>
      <w:r w:rsidRPr="00B804E8">
        <w:rPr>
          <w:rFonts w:eastAsia="宋体"/>
          <w:color w:val="0000FA"/>
          <w:shd w:val="clear" w:color="auto" w:fill="FFFFFF"/>
        </w:rPr>
        <w:t xml:space="preserve">ecord from </w:t>
      </w:r>
      <w:r w:rsidRPr="00B804E8">
        <w:rPr>
          <w:rFonts w:eastAsia="宋体"/>
          <w:color w:val="0000FA"/>
          <w:shd w:val="clear" w:color="auto" w:fill="D9D9D9"/>
        </w:rPr>
        <w:t>m</w:t>
      </w:r>
      <w:r w:rsidRPr="00B804E8">
        <w:rPr>
          <w:rFonts w:eastAsia="宋体"/>
          <w:color w:val="0000FA"/>
          <w:shd w:val="clear" w:color="auto" w:fill="FFFFFF"/>
        </w:rPr>
        <w:t xml:space="preserve">agmatism and </w:t>
      </w:r>
      <w:r w:rsidRPr="00B804E8">
        <w:rPr>
          <w:rFonts w:eastAsia="宋体"/>
          <w:color w:val="0000FA"/>
          <w:shd w:val="clear" w:color="auto" w:fill="D9D9D9"/>
        </w:rPr>
        <w:t>m</w:t>
      </w:r>
      <w:r w:rsidRPr="00B804E8">
        <w:rPr>
          <w:rFonts w:eastAsia="宋体"/>
          <w:color w:val="0000FA"/>
          <w:shd w:val="clear" w:color="auto" w:fill="FFFFFF"/>
        </w:rPr>
        <w:t>etallogeny in the Taihang Mountains[J]. Gondwana Research, 2013, 23(1): 141-160.</w:t>
      </w:r>
      <w:hyperlink r:id="rId160" w:tooltip="自助复核" w:history="1"/>
    </w:p>
    <w:p w14:paraId="7318EB2F" w14:textId="3006C812"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[204] KENDRICK M A, BURGESS R, PATTRICK R A D, et al. Fluid </w:t>
      </w:r>
      <w:r w:rsidRPr="00B804E8">
        <w:rPr>
          <w:rFonts w:eastAsia="宋体"/>
          <w:color w:val="0000FA"/>
          <w:shd w:val="clear" w:color="auto" w:fill="D9D9D9"/>
        </w:rPr>
        <w:t>i</w:t>
      </w:r>
      <w:r w:rsidRPr="00B804E8">
        <w:rPr>
          <w:rFonts w:eastAsia="宋体"/>
          <w:color w:val="0000FA"/>
          <w:shd w:val="clear" w:color="auto" w:fill="FFFFFF"/>
        </w:rPr>
        <w:t xml:space="preserve">nclusion </w:t>
      </w:r>
      <w:r w:rsidRPr="00B804E8">
        <w:rPr>
          <w:rFonts w:eastAsia="宋体"/>
          <w:color w:val="0000FA"/>
          <w:shd w:val="clear" w:color="auto" w:fill="D9D9D9"/>
        </w:rPr>
        <w:t>n</w:t>
      </w:r>
      <w:r w:rsidRPr="00B804E8">
        <w:rPr>
          <w:rFonts w:eastAsia="宋体"/>
          <w:color w:val="0000FA"/>
          <w:shd w:val="clear" w:color="auto" w:fill="FFFFFF"/>
        </w:rPr>
        <w:t xml:space="preserve">oble </w:t>
      </w:r>
      <w:r w:rsidRPr="00B804E8">
        <w:rPr>
          <w:rFonts w:eastAsia="宋体"/>
          <w:color w:val="0000FA"/>
          <w:shd w:val="clear" w:color="auto" w:fill="D9D9D9"/>
        </w:rPr>
        <w:t>g</w:t>
      </w:r>
      <w:r w:rsidRPr="00B804E8">
        <w:rPr>
          <w:rFonts w:eastAsia="宋体"/>
          <w:color w:val="0000FA"/>
          <w:shd w:val="clear" w:color="auto" w:fill="FFFFFF"/>
        </w:rPr>
        <w:t xml:space="preserve">as and </w:t>
      </w:r>
      <w:r w:rsidRPr="00B804E8">
        <w:rPr>
          <w:rFonts w:eastAsia="宋体"/>
          <w:color w:val="0000FA"/>
          <w:shd w:val="clear" w:color="auto" w:fill="D9D9D9"/>
        </w:rPr>
        <w:t>h</w:t>
      </w:r>
      <w:r w:rsidRPr="00B804E8">
        <w:rPr>
          <w:rFonts w:eastAsia="宋体"/>
          <w:color w:val="0000FA"/>
          <w:shd w:val="clear" w:color="auto" w:fill="FFFFFF"/>
        </w:rPr>
        <w:t xml:space="preserve">alogen </w:t>
      </w:r>
      <w:r w:rsidRPr="00B804E8">
        <w:rPr>
          <w:rFonts w:eastAsia="宋体"/>
          <w:color w:val="0000FA"/>
          <w:shd w:val="clear" w:color="auto" w:fill="D9D9D9"/>
        </w:rPr>
        <w:t>e</w:t>
      </w:r>
      <w:r w:rsidRPr="00B804E8">
        <w:rPr>
          <w:rFonts w:eastAsia="宋体"/>
          <w:color w:val="0000FA"/>
          <w:shd w:val="clear" w:color="auto" w:fill="FFFFFF"/>
        </w:rPr>
        <w:t xml:space="preserve">vidence on the </w:t>
      </w:r>
      <w:r w:rsidRPr="00B804E8">
        <w:rPr>
          <w:rFonts w:eastAsia="宋体"/>
          <w:color w:val="0000FA"/>
          <w:shd w:val="clear" w:color="auto" w:fill="D9D9D9"/>
        </w:rPr>
        <w:t>o</w:t>
      </w:r>
      <w:r w:rsidRPr="00B804E8">
        <w:rPr>
          <w:rFonts w:eastAsia="宋体"/>
          <w:color w:val="0000FA"/>
          <w:shd w:val="clear" w:color="auto" w:fill="FFFFFF"/>
        </w:rPr>
        <w:t xml:space="preserve">rigin of Cu-Porphyry </w:t>
      </w:r>
      <w:r w:rsidRPr="00B804E8">
        <w:rPr>
          <w:rFonts w:eastAsia="宋体"/>
          <w:color w:val="0000FA"/>
          <w:shd w:val="clear" w:color="auto" w:fill="D9D9D9"/>
        </w:rPr>
        <w:t>m</w:t>
      </w:r>
      <w:r w:rsidRPr="00B804E8">
        <w:rPr>
          <w:rFonts w:eastAsia="宋体"/>
          <w:color w:val="0000FA"/>
          <w:shd w:val="clear" w:color="auto" w:fill="FFFFFF"/>
        </w:rPr>
        <w:t xml:space="preserve">ineralising </w:t>
      </w:r>
      <w:r w:rsidRPr="00B804E8">
        <w:rPr>
          <w:rFonts w:eastAsia="宋体"/>
          <w:color w:val="0000FA"/>
          <w:shd w:val="clear" w:color="auto" w:fill="D9D9D9"/>
        </w:rPr>
        <w:t>f</w:t>
      </w:r>
      <w:r w:rsidRPr="00B804E8">
        <w:rPr>
          <w:rFonts w:eastAsia="宋体"/>
          <w:color w:val="0000FA"/>
          <w:shd w:val="clear" w:color="auto" w:fill="FFFFFF"/>
        </w:rPr>
        <w:t>luids[J]. Geochimica et Cosmochimica Acta, 2001, 65(16): 2651-2668.</w:t>
      </w:r>
      <w:hyperlink r:id="rId161" w:tooltip="自助复核" w:history="1"/>
    </w:p>
    <w:p w14:paraId="6BA3C923" w14:textId="5E455887"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[205] ZENG Q D, HE H Y, ZHU R X, et al. Origin of </w:t>
      </w:r>
      <w:r w:rsidRPr="00B804E8">
        <w:rPr>
          <w:rFonts w:eastAsia="宋体"/>
          <w:color w:val="0000FA"/>
          <w:shd w:val="clear" w:color="auto" w:fill="D9D9D9"/>
        </w:rPr>
        <w:t>o</w:t>
      </w:r>
      <w:r w:rsidRPr="00B804E8">
        <w:rPr>
          <w:rFonts w:eastAsia="宋体"/>
          <w:color w:val="0000FA"/>
          <w:shd w:val="clear" w:color="auto" w:fill="FFFFFF"/>
        </w:rPr>
        <w:t>re-</w:t>
      </w:r>
      <w:r w:rsidRPr="00B804E8">
        <w:rPr>
          <w:rFonts w:eastAsia="宋体"/>
          <w:color w:val="0000FA"/>
          <w:shd w:val="clear" w:color="auto" w:fill="D9D9D9"/>
        </w:rPr>
        <w:t>f</w:t>
      </w:r>
      <w:r w:rsidRPr="00B804E8">
        <w:rPr>
          <w:rFonts w:eastAsia="宋体"/>
          <w:color w:val="0000FA"/>
          <w:shd w:val="clear" w:color="auto" w:fill="FFFFFF"/>
        </w:rPr>
        <w:t xml:space="preserve">orming </w:t>
      </w:r>
      <w:r w:rsidRPr="00B804E8">
        <w:rPr>
          <w:rFonts w:eastAsia="宋体"/>
          <w:color w:val="0000FA"/>
          <w:shd w:val="clear" w:color="auto" w:fill="D9D9D9"/>
        </w:rPr>
        <w:t>f</w:t>
      </w:r>
      <w:r w:rsidRPr="00B804E8">
        <w:rPr>
          <w:rFonts w:eastAsia="宋体"/>
          <w:color w:val="0000FA"/>
          <w:shd w:val="clear" w:color="auto" w:fill="FFFFFF"/>
        </w:rPr>
        <w:t xml:space="preserve">luids of the Haigou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in the </w:t>
      </w:r>
      <w:r w:rsidRPr="00B804E8">
        <w:rPr>
          <w:rFonts w:eastAsia="宋体"/>
          <w:color w:val="0000FA"/>
          <w:shd w:val="clear" w:color="auto" w:fill="D9D9D9"/>
        </w:rPr>
        <w:t>e</w:t>
      </w:r>
      <w:r w:rsidRPr="00B804E8">
        <w:rPr>
          <w:rFonts w:eastAsia="宋体"/>
          <w:color w:val="0000FA"/>
          <w:shd w:val="clear" w:color="auto" w:fill="FFFFFF"/>
        </w:rPr>
        <w:t xml:space="preserve">astern Central Asian Orogenic </w:t>
      </w:r>
      <w:r w:rsidRPr="00B804E8">
        <w:rPr>
          <w:rFonts w:eastAsia="宋体"/>
          <w:color w:val="0000FA"/>
          <w:shd w:val="clear" w:color="auto" w:fill="D9D9D9"/>
        </w:rPr>
        <w:t>b</w:t>
      </w:r>
      <w:r w:rsidRPr="00B804E8">
        <w:rPr>
          <w:rFonts w:eastAsia="宋体"/>
          <w:color w:val="0000FA"/>
          <w:shd w:val="clear" w:color="auto" w:fill="FFFFFF"/>
        </w:rPr>
        <w:t xml:space="preserve">elt, NE China: Constraints from </w:t>
      </w:r>
      <w:r w:rsidRPr="00B804E8">
        <w:rPr>
          <w:rFonts w:eastAsia="宋体"/>
          <w:color w:val="0000FA"/>
          <w:shd w:val="clear" w:color="auto" w:fill="FFCCFF"/>
        </w:rPr>
        <w:t>H-O</w:t>
      </w:r>
      <w:r w:rsidRPr="00B804E8">
        <w:rPr>
          <w:rFonts w:eastAsia="宋体"/>
          <w:color w:val="0000FA"/>
          <w:shd w:val="clear" w:color="auto" w:fill="FFFFFF"/>
        </w:rPr>
        <w:t xml:space="preserve">-He-Ar </w:t>
      </w:r>
      <w:r w:rsidRPr="00B804E8">
        <w:rPr>
          <w:rFonts w:eastAsia="宋体"/>
          <w:color w:val="0000FA"/>
          <w:shd w:val="clear" w:color="auto" w:fill="D9D9D9"/>
        </w:rPr>
        <w:t>i</w:t>
      </w:r>
      <w:r w:rsidRPr="00B804E8">
        <w:rPr>
          <w:rFonts w:eastAsia="宋体"/>
          <w:color w:val="0000FA"/>
          <w:shd w:val="clear" w:color="auto" w:fill="FFFFFF"/>
        </w:rPr>
        <w:t xml:space="preserve">sotopes[J]. Journal of Asian Earth Sciences, 2017, </w:t>
      </w:r>
      <w:r w:rsidRPr="00B804E8">
        <w:rPr>
          <w:rFonts w:eastAsia="宋体"/>
          <w:color w:val="0000FA"/>
          <w:shd w:val="clear" w:color="auto" w:fill="FFCCFF"/>
        </w:rPr>
        <w:t>144: 384</w:t>
      </w:r>
      <w:r w:rsidRPr="00B804E8">
        <w:rPr>
          <w:rFonts w:eastAsia="宋体"/>
          <w:color w:val="0000FA"/>
          <w:shd w:val="clear" w:color="auto" w:fill="FFFFFF"/>
        </w:rPr>
        <w:t>-397.</w:t>
      </w:r>
      <w:hyperlink r:id="rId162" w:tooltip="自助复核" w:history="1"/>
    </w:p>
    <w:p w14:paraId="4662C199" w14:textId="3560F415" w:rsidR="00B804E8" w:rsidRPr="00B804E8" w:rsidRDefault="00B804E8" w:rsidP="008868EF">
      <w:pPr>
        <w:pStyle w:val="EndNoteBibliography"/>
        <w:spacing w:after="0"/>
        <w:rPr>
          <w:rFonts w:eastAsia="宋体"/>
          <w:color w:val="0000FA"/>
          <w:lang w:val="de-DE"/>
        </w:rPr>
      </w:pPr>
      <w:r w:rsidRPr="00B804E8">
        <w:rPr>
          <w:rFonts w:eastAsia="宋体"/>
          <w:color w:val="0000FA"/>
          <w:shd w:val="clear" w:color="auto" w:fill="FFFFFF"/>
          <w:lang w:val="de-DE"/>
        </w:rPr>
        <w:t>[206]</w:t>
      </w:r>
      <w:del w:id="3720" w:author="1001210222 Choi" w:date="2025-12-09T14:28:00Z" w16du:dateUtc="2025-12-09T06:28:00Z">
        <w:r w:rsidRPr="00B804E8" w:rsidDel="00CB63FF">
          <w:rPr>
            <w:rFonts w:eastAsia="宋体"/>
            <w:color w:val="0000FA"/>
            <w:shd w:val="clear" w:color="auto" w:fill="FFFFFF"/>
            <w:lang w:val="de-DE"/>
          </w:rPr>
          <w:delText xml:space="preserve"> </w:delText>
        </w:r>
      </w:del>
      <w:ins w:id="3721" w:author="1001210222 Choi" w:date="2025-12-09T14:28:00Z" w16du:dateUtc="2025-12-09T06:28:00Z">
        <w:r w:rsidR="00CB63FF">
          <w:rPr>
            <w:rFonts w:eastAsia="宋体" w:hint="eastAsia"/>
            <w:color w:val="0000FA"/>
            <w:shd w:val="clear" w:color="auto" w:fill="FFFFFF"/>
            <w:lang w:val="de-DE"/>
          </w:rPr>
          <w:t xml:space="preserve"> Ozima</w:t>
        </w:r>
      </w:ins>
      <w:ins w:id="3722" w:author="1001210222 Choi" w:date="2025-12-09T14:29:00Z" w16du:dateUtc="2025-12-09T06:29:00Z">
        <w:r w:rsidR="00CB63FF">
          <w:rPr>
            <w:rFonts w:eastAsia="宋体" w:hint="eastAsia"/>
            <w:color w:val="0000FA"/>
            <w:shd w:val="clear" w:color="auto" w:fill="FFFFFF"/>
            <w:lang w:val="de-DE"/>
          </w:rPr>
          <w:t xml:space="preserve"> M</w:t>
        </w:r>
      </w:ins>
      <w:commentRangeStart w:id="3723"/>
      <w:commentRangeStart w:id="3724"/>
      <w:del w:id="3725" w:author="1001210222 Choi" w:date="2025-12-09T14:28:00Z" w16du:dateUtc="2025-12-09T06:28:00Z">
        <w:r w:rsidRPr="00B804E8" w:rsidDel="00CB63FF">
          <w:rPr>
            <w:rFonts w:eastAsia="宋体" w:hint="eastAsia"/>
            <w:color w:val="0000FA"/>
            <w:shd w:val="clear" w:color="auto" w:fill="FFCCFF"/>
            <w:lang w:val="de-DE"/>
          </w:rPr>
          <w:delText>★★★</w:delText>
        </w:r>
        <w:commentRangeEnd w:id="3723"/>
        <w:r w:rsidR="00E673BB" w:rsidDel="00CB63FF">
          <w:rPr>
            <w:rStyle w:val="afa"/>
            <w:rFonts w:asciiTheme="minorHAnsi" w:eastAsiaTheme="minorEastAsia" w:hAnsiTheme="minorHAnsi" w:cstheme="minorBidi"/>
            <w:noProof w:val="0"/>
            <w:kern w:val="2"/>
            <w14:ligatures w14:val="standardContextual"/>
          </w:rPr>
          <w:commentReference w:id="3723"/>
        </w:r>
      </w:del>
      <w:commentRangeEnd w:id="3724"/>
      <w:r w:rsidR="001A06E8">
        <w:rPr>
          <w:rStyle w:val="afa"/>
          <w:rFonts w:asciiTheme="minorHAnsi" w:eastAsiaTheme="minorEastAsia" w:hAnsiTheme="minorHAnsi" w:cstheme="minorBidi"/>
          <w:noProof w:val="0"/>
          <w:kern w:val="2"/>
          <w14:ligatures w14:val="standardContextual"/>
        </w:rPr>
        <w:commentReference w:id="3724"/>
      </w:r>
      <w:del w:id="3726" w:author="1001210222 Choi" w:date="2025-12-09T14:30:00Z" w16du:dateUtc="2025-12-09T06:30:00Z">
        <w:r w:rsidRPr="00B804E8" w:rsidDel="00CB63FF">
          <w:rPr>
            <w:rFonts w:eastAsia="宋体" w:hint="eastAsia"/>
            <w:color w:val="0000FA"/>
            <w:shd w:val="clear" w:color="auto" w:fill="FFCCFF"/>
            <w:lang w:val="de-DE"/>
          </w:rPr>
          <w:delText>.</w:delText>
        </w:r>
        <w:r w:rsidRPr="00B804E8" w:rsidDel="00CB63FF">
          <w:rPr>
            <w:rFonts w:eastAsia="宋体"/>
            <w:color w:val="0000FA"/>
            <w:shd w:val="clear" w:color="auto" w:fill="FFFFFF"/>
            <w:lang w:val="de-DE"/>
          </w:rPr>
          <w:delText xml:space="preserve"> </w:delText>
        </w:r>
      </w:del>
      <w:ins w:id="3727" w:author="1001210222 Choi" w:date="2025-12-09T14:30:00Z" w16du:dateUtc="2025-12-09T06:30:00Z">
        <w:r w:rsidR="00CB63FF">
          <w:rPr>
            <w:rFonts w:eastAsia="宋体" w:hint="eastAsia"/>
            <w:color w:val="0000FA"/>
            <w:shd w:val="clear" w:color="auto" w:fill="FFCCFF"/>
            <w:lang w:val="de-DE"/>
          </w:rPr>
          <w:t>.</w:t>
        </w:r>
        <w:r w:rsidR="00CB63FF" w:rsidRPr="00B804E8">
          <w:rPr>
            <w:rFonts w:eastAsia="宋体"/>
            <w:color w:val="0000FA"/>
            <w:shd w:val="clear" w:color="auto" w:fill="FFFFFF"/>
            <w:lang w:val="de-DE"/>
          </w:rPr>
          <w:t xml:space="preserve"> </w:t>
        </w:r>
      </w:ins>
      <w:r w:rsidRPr="00B804E8">
        <w:rPr>
          <w:rFonts w:eastAsia="宋体"/>
          <w:color w:val="0000FA"/>
          <w:shd w:val="clear" w:color="auto" w:fill="FFCCFF"/>
          <w:lang w:val="de-DE"/>
        </w:rPr>
        <w:t>Helium</w:t>
      </w:r>
      <w:r w:rsidRPr="00B804E8">
        <w:rPr>
          <w:rFonts w:eastAsia="宋体"/>
          <w:color w:val="0000FA"/>
          <w:shd w:val="clear" w:color="auto" w:fill="FFFFFF"/>
          <w:lang w:val="de-DE"/>
        </w:rPr>
        <w:t xml:space="preserve"> </w:t>
      </w:r>
      <w:r w:rsidRPr="00B804E8">
        <w:rPr>
          <w:rFonts w:eastAsia="宋体"/>
          <w:color w:val="0000FA"/>
          <w:shd w:val="clear" w:color="auto" w:fill="FFCCFF"/>
          <w:lang w:val="de-DE"/>
        </w:rPr>
        <w:t>isotopes</w:t>
      </w:r>
      <w:r w:rsidRPr="00B804E8">
        <w:rPr>
          <w:rFonts w:eastAsia="宋体"/>
          <w:color w:val="0000FA"/>
          <w:shd w:val="clear" w:color="auto" w:fill="FFFFFF"/>
          <w:lang w:val="de-DE"/>
        </w:rPr>
        <w:t xml:space="preserve"> </w:t>
      </w:r>
      <w:r w:rsidRPr="00B804E8">
        <w:rPr>
          <w:rFonts w:eastAsia="宋体"/>
          <w:color w:val="0000FA"/>
          <w:shd w:val="clear" w:color="auto" w:fill="FFCCFF"/>
          <w:lang w:val="de-DE"/>
        </w:rPr>
        <w:t>in</w:t>
      </w:r>
      <w:r w:rsidRPr="00B804E8">
        <w:rPr>
          <w:rFonts w:eastAsia="宋体"/>
          <w:color w:val="0000FA"/>
          <w:shd w:val="clear" w:color="auto" w:fill="FFFFFF"/>
          <w:lang w:val="de-DE"/>
        </w:rPr>
        <w:t xml:space="preserve"> </w:t>
      </w:r>
      <w:r w:rsidRPr="00B804E8">
        <w:rPr>
          <w:rFonts w:eastAsia="宋体"/>
          <w:color w:val="0000FA"/>
          <w:shd w:val="clear" w:color="auto" w:fill="FFCCFF"/>
          <w:lang w:val="de-DE"/>
        </w:rPr>
        <w:t>seawater[M]//</w:t>
      </w:r>
      <w:r w:rsidRPr="00B804E8">
        <w:rPr>
          <w:rFonts w:eastAsia="宋体"/>
          <w:color w:val="0000FA"/>
          <w:shd w:val="clear" w:color="auto" w:fill="FFFFFF"/>
          <w:lang w:val="de-DE"/>
        </w:rPr>
        <w:t>Helium Isotopes in Nature. Amsterdam: Elsevier, 1984</w:t>
      </w:r>
      <w:r w:rsidRPr="00B804E8">
        <w:rPr>
          <w:rFonts w:eastAsia="宋体"/>
          <w:color w:val="0000FA"/>
          <w:shd w:val="clear" w:color="auto" w:fill="FFCCFF"/>
          <w:lang w:val="de-DE"/>
        </w:rPr>
        <w:t>: 193-202</w:t>
      </w:r>
      <w:r w:rsidRPr="00B804E8">
        <w:rPr>
          <w:rFonts w:eastAsia="宋体"/>
          <w:color w:val="0000FA"/>
          <w:shd w:val="clear" w:color="auto" w:fill="FFFFFF"/>
          <w:lang w:val="de-DE"/>
        </w:rPr>
        <w:t>.</w:t>
      </w:r>
      <w:hyperlink r:id="rId163" w:tooltip="自助复核" w:history="1"/>
    </w:p>
    <w:p w14:paraId="1F538B43" w14:textId="53FDD65E"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[207] FENG H X, SHEN P, ZHU R X, et al. Geology and He-Ar-S-Pb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c</w:t>
      </w:r>
      <w:r w:rsidRPr="00B804E8">
        <w:rPr>
          <w:rFonts w:eastAsia="宋体"/>
          <w:color w:val="0000FA"/>
          <w:shd w:val="clear" w:color="auto" w:fill="FFFFFF"/>
        </w:rPr>
        <w:t xml:space="preserve">onstraints on the </w:t>
      </w:r>
      <w:r w:rsidRPr="00B804E8">
        <w:rPr>
          <w:rFonts w:eastAsia="宋体"/>
          <w:color w:val="0000FA"/>
          <w:shd w:val="clear" w:color="auto" w:fill="D9D9D9"/>
        </w:rPr>
        <w:t>g</w:t>
      </w:r>
      <w:r w:rsidRPr="00B804E8">
        <w:rPr>
          <w:rFonts w:eastAsia="宋体"/>
          <w:color w:val="0000FA"/>
          <w:shd w:val="clear" w:color="auto" w:fill="FFFFFF"/>
        </w:rPr>
        <w:t xml:space="preserve">enesis of the Sidaogou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in Liaodong Peninsula, </w:t>
      </w:r>
      <w:r w:rsidRPr="00B804E8">
        <w:rPr>
          <w:rFonts w:eastAsia="宋体"/>
          <w:color w:val="0000FA"/>
          <w:shd w:val="clear" w:color="auto" w:fill="D9D9D9"/>
        </w:rPr>
        <w:t>n</w:t>
      </w:r>
      <w:r w:rsidRPr="00B804E8">
        <w:rPr>
          <w:rFonts w:eastAsia="宋体"/>
          <w:color w:val="0000FA"/>
          <w:shd w:val="clear" w:color="auto" w:fill="FFFFFF"/>
        </w:rPr>
        <w:t xml:space="preserve">ortheastern North China Craton[J]. Ore Geology Reviews, 2019, </w:t>
      </w:r>
      <w:r w:rsidRPr="00B804E8">
        <w:rPr>
          <w:rFonts w:eastAsia="宋体"/>
          <w:color w:val="0000FA"/>
          <w:shd w:val="clear" w:color="auto" w:fill="FFCCFF"/>
        </w:rPr>
        <w:t>113: 103080</w:t>
      </w:r>
      <w:r w:rsidRPr="00B804E8">
        <w:rPr>
          <w:rFonts w:eastAsia="宋体"/>
          <w:color w:val="0000FA"/>
          <w:shd w:val="clear" w:color="auto" w:fill="FFFFFF"/>
        </w:rPr>
        <w:t>.</w:t>
      </w:r>
      <w:hyperlink r:id="rId164" w:tooltip="自助复核" w:history="1"/>
    </w:p>
    <w:p w14:paraId="4F2C7EA8" w14:textId="3EAAA0BA" w:rsidR="00B804E8" w:rsidRPr="00B804E8" w:rsidRDefault="00654D5F" w:rsidP="008868EF">
      <w:pPr>
        <w:pStyle w:val="EndNoteBibliography"/>
        <w:spacing w:after="0"/>
        <w:rPr>
          <w:rFonts w:eastAsia="宋体"/>
          <w:color w:val="000000"/>
        </w:rPr>
      </w:pPr>
      <w:bookmarkStart w:id="3728" w:name="参考文献内容_416"/>
      <w:r w:rsidRPr="00B804E8">
        <w:rPr>
          <w:rFonts w:eastAsia="宋体" w:hint="eastAsia"/>
          <w:color w:val="000000"/>
          <w:highlight w:val="white"/>
        </w:rPr>
        <w:t xml:space="preserve">[208] </w:t>
      </w:r>
      <w:r w:rsidRPr="00B804E8">
        <w:rPr>
          <w:rFonts w:eastAsia="宋体" w:hint="eastAsia"/>
          <w:color w:val="000000"/>
          <w:highlight w:val="white"/>
        </w:rPr>
        <w:t>俞炳</w:t>
      </w:r>
      <w:r w:rsidRPr="00B804E8">
        <w:rPr>
          <w:rFonts w:eastAsia="宋体" w:hint="eastAsia"/>
          <w:color w:val="000000"/>
          <w:highlight w:val="white"/>
        </w:rPr>
        <w:t xml:space="preserve">. </w:t>
      </w:r>
      <w:r w:rsidRPr="00B804E8">
        <w:rPr>
          <w:rFonts w:eastAsia="宋体" w:hint="eastAsia"/>
          <w:color w:val="000000"/>
          <w:highlight w:val="white"/>
        </w:rPr>
        <w:t>辽东半岛五龙金矿成矿过程</w:t>
      </w:r>
      <w:r w:rsidRPr="00B804E8">
        <w:rPr>
          <w:rFonts w:eastAsia="宋体" w:hint="eastAsia"/>
          <w:color w:val="000000"/>
          <w:highlight w:val="white"/>
        </w:rPr>
        <w:t xml:space="preserve">[D]. </w:t>
      </w:r>
      <w:r w:rsidRPr="00B804E8">
        <w:rPr>
          <w:rFonts w:eastAsia="宋体" w:hint="eastAsia"/>
          <w:color w:val="000000"/>
          <w:highlight w:val="white"/>
        </w:rPr>
        <w:t>北京</w:t>
      </w:r>
      <w:r w:rsidRPr="00B804E8">
        <w:rPr>
          <w:rFonts w:eastAsia="宋体" w:hint="eastAsia"/>
          <w:color w:val="000000"/>
          <w:highlight w:val="white"/>
        </w:rPr>
        <w:t xml:space="preserve">: </w:t>
      </w:r>
      <w:r w:rsidRPr="00B804E8">
        <w:rPr>
          <w:rFonts w:eastAsia="宋体" w:hint="eastAsia"/>
          <w:color w:val="000000"/>
          <w:highlight w:val="white"/>
        </w:rPr>
        <w:t>中国科学院大学</w:t>
      </w:r>
      <w:r w:rsidRPr="00B804E8">
        <w:rPr>
          <w:rFonts w:eastAsia="宋体" w:hint="eastAsia"/>
          <w:color w:val="000000"/>
          <w:highlight w:val="white"/>
        </w:rPr>
        <w:t>, 2021.</w:t>
      </w:r>
      <w:bookmarkEnd w:id="3728"/>
    </w:p>
    <w:p w14:paraId="215BBE3F" w14:textId="61460B43" w:rsidR="00B804E8" w:rsidRPr="00B804E8" w:rsidRDefault="00654D5F" w:rsidP="008868EF">
      <w:pPr>
        <w:pStyle w:val="EndNoteBibliography"/>
        <w:spacing w:after="0"/>
        <w:rPr>
          <w:rFonts w:eastAsia="宋体"/>
          <w:color w:val="000000"/>
        </w:rPr>
      </w:pPr>
      <w:bookmarkStart w:id="3729" w:name="参考文献内容_418"/>
      <w:r w:rsidRPr="00B804E8">
        <w:rPr>
          <w:rFonts w:eastAsia="宋体"/>
          <w:color w:val="000000"/>
          <w:highlight w:val="white"/>
        </w:rPr>
        <w:t xml:space="preserve">[209] ZHANG Y Q, LI S R, CHEN H Y, et al. Trace </w:t>
      </w:r>
      <w:r w:rsidR="00E673BB" w:rsidRPr="00B804E8">
        <w:rPr>
          <w:rFonts w:eastAsia="宋体"/>
          <w:color w:val="000000"/>
          <w:highlight w:val="white"/>
        </w:rPr>
        <w:t>elem</w:t>
      </w:r>
      <w:r w:rsidRPr="00B804E8">
        <w:rPr>
          <w:rFonts w:eastAsia="宋体"/>
          <w:color w:val="000000"/>
          <w:highlight w:val="white"/>
        </w:rPr>
        <w:t xml:space="preserve">ent and He-Ar </w:t>
      </w:r>
      <w:r w:rsidR="00E673BB" w:rsidRPr="00B804E8">
        <w:rPr>
          <w:rFonts w:eastAsia="宋体"/>
          <w:color w:val="000000"/>
          <w:highlight w:val="white"/>
        </w:rPr>
        <w:t>isotopic evidence of pyrite for the source of ore-forming fluids in th</w:t>
      </w:r>
      <w:r w:rsidRPr="00B804E8">
        <w:rPr>
          <w:rFonts w:eastAsia="宋体"/>
          <w:color w:val="000000"/>
          <w:highlight w:val="white"/>
        </w:rPr>
        <w:t xml:space="preserve">e Jinqingding </w:t>
      </w:r>
      <w:r w:rsidR="00E673BB" w:rsidRPr="00B804E8">
        <w:rPr>
          <w:rFonts w:eastAsia="宋体"/>
          <w:color w:val="000000"/>
          <w:highlight w:val="white"/>
        </w:rPr>
        <w:t>gold de</w:t>
      </w:r>
      <w:r w:rsidRPr="00B804E8">
        <w:rPr>
          <w:rFonts w:eastAsia="宋体"/>
          <w:color w:val="000000"/>
          <w:highlight w:val="white"/>
        </w:rPr>
        <w:t xml:space="preserve">posit, Eastern Shandong </w:t>
      </w:r>
      <w:r w:rsidR="00A623D0" w:rsidRPr="00B804E8">
        <w:rPr>
          <w:rFonts w:eastAsia="宋体"/>
          <w:color w:val="000000"/>
          <w:highlight w:val="white"/>
        </w:rPr>
        <w:t>p</w:t>
      </w:r>
      <w:r w:rsidRPr="00B804E8">
        <w:rPr>
          <w:rFonts w:eastAsia="宋体"/>
          <w:color w:val="000000"/>
          <w:highlight w:val="white"/>
        </w:rPr>
        <w:t xml:space="preserve">rovince[J]. Geology in China, 2012, 39(1): 195-204. </w:t>
      </w:r>
      <w:bookmarkEnd w:id="3729"/>
    </w:p>
    <w:p w14:paraId="6D4CDB1B" w14:textId="3F8667B9" w:rsidR="00B804E8" w:rsidRPr="00B804E8" w:rsidRDefault="00654D5F" w:rsidP="008868EF">
      <w:pPr>
        <w:pStyle w:val="EndNoteBibliography"/>
        <w:spacing w:after="0"/>
        <w:rPr>
          <w:rFonts w:eastAsia="宋体"/>
          <w:color w:val="000000"/>
        </w:rPr>
      </w:pPr>
      <w:bookmarkStart w:id="3730" w:name="参考文献内容_420"/>
      <w:r w:rsidRPr="00B804E8">
        <w:rPr>
          <w:rFonts w:eastAsia="宋体"/>
          <w:color w:val="000000"/>
          <w:highlight w:val="white"/>
        </w:rPr>
        <w:t xml:space="preserve">[210] XUE J L, LI S R, SUN W Y, et al. Helium and </w:t>
      </w:r>
      <w:r w:rsidR="00DA4073" w:rsidRPr="00B804E8">
        <w:rPr>
          <w:rFonts w:eastAsia="宋体"/>
          <w:color w:val="000000"/>
          <w:highlight w:val="white"/>
        </w:rPr>
        <w:t>argon isotopic composition in fluid inclusions and the source of ore-forming materials</w:t>
      </w:r>
      <w:r w:rsidRPr="00B804E8">
        <w:rPr>
          <w:rFonts w:eastAsia="宋体"/>
          <w:color w:val="000000"/>
          <w:highlight w:val="white"/>
        </w:rPr>
        <w:t xml:space="preserve"> of Denggezhuang</w:t>
      </w:r>
      <w:r w:rsidR="00DA4073" w:rsidRPr="00B804E8">
        <w:rPr>
          <w:rFonts w:eastAsia="宋体"/>
          <w:color w:val="000000"/>
          <w:highlight w:val="white"/>
        </w:rPr>
        <w:t xml:space="preserve"> gold deposit</w:t>
      </w:r>
      <w:r w:rsidRPr="00B804E8">
        <w:rPr>
          <w:rFonts w:eastAsia="宋体"/>
          <w:color w:val="000000"/>
          <w:highlight w:val="white"/>
        </w:rPr>
        <w:t xml:space="preserve"> in Jiaodong </w:t>
      </w:r>
      <w:r w:rsidR="00067ABA" w:rsidRPr="00B804E8">
        <w:rPr>
          <w:rFonts w:eastAsia="宋体"/>
          <w:color w:val="000000"/>
          <w:highlight w:val="white"/>
        </w:rPr>
        <w:t>P</w:t>
      </w:r>
      <w:r w:rsidRPr="00B804E8">
        <w:rPr>
          <w:rFonts w:eastAsia="宋体"/>
          <w:color w:val="000000"/>
          <w:highlight w:val="white"/>
        </w:rPr>
        <w:t xml:space="preserve">eninsula[J]. Journal of Jilin University (Earth Science Edition), 2013, 43(2): 400-414. </w:t>
      </w:r>
      <w:bookmarkEnd w:id="3730"/>
    </w:p>
    <w:p w14:paraId="35036DCE" w14:textId="5A0E7AC0"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[211] SHEN J F, LI S R, SANTOSH M, et al. He</w:t>
      </w:r>
      <w:r w:rsidRPr="00B804E8">
        <w:rPr>
          <w:rFonts w:eastAsia="宋体"/>
          <w:color w:val="0000FA"/>
          <w:shd w:val="clear" w:color="auto" w:fill="FFCCFF"/>
        </w:rPr>
        <w:t>–</w:t>
      </w:r>
      <w:r w:rsidRPr="00B804E8">
        <w:rPr>
          <w:rFonts w:eastAsia="宋体"/>
          <w:color w:val="0000FA"/>
          <w:shd w:val="clear" w:color="auto" w:fill="FFFFFF"/>
        </w:rPr>
        <w:t xml:space="preserve">Ar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g</w:t>
      </w:r>
      <w:r w:rsidRPr="00B804E8">
        <w:rPr>
          <w:rFonts w:eastAsia="宋体"/>
          <w:color w:val="0000FA"/>
          <w:shd w:val="clear" w:color="auto" w:fill="FFFFFF"/>
        </w:rPr>
        <w:t xml:space="preserve">eochemistry of </w:t>
      </w:r>
      <w:r w:rsidRPr="00B804E8">
        <w:rPr>
          <w:rFonts w:eastAsia="宋体"/>
          <w:color w:val="0000FA"/>
          <w:shd w:val="clear" w:color="auto" w:fill="D9D9D9"/>
        </w:rPr>
        <w:t>i</w:t>
      </w:r>
      <w:r w:rsidRPr="00B804E8">
        <w:rPr>
          <w:rFonts w:eastAsia="宋体"/>
          <w:color w:val="0000FA"/>
          <w:shd w:val="clear" w:color="auto" w:fill="FFFFFF"/>
        </w:rPr>
        <w:t xml:space="preserve">ron and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eposits </w:t>
      </w:r>
      <w:r w:rsidRPr="00B804E8">
        <w:rPr>
          <w:rFonts w:eastAsia="宋体"/>
          <w:color w:val="0000FA"/>
          <w:shd w:val="clear" w:color="auto" w:fill="D9D9D9"/>
        </w:rPr>
        <w:t>r</w:t>
      </w:r>
      <w:r w:rsidRPr="00B804E8">
        <w:rPr>
          <w:rFonts w:eastAsia="宋体"/>
          <w:color w:val="0000FA"/>
          <w:shd w:val="clear" w:color="auto" w:fill="FFFFFF"/>
        </w:rPr>
        <w:t xml:space="preserve">eveals </w:t>
      </w:r>
      <w:r w:rsidRPr="00B804E8">
        <w:rPr>
          <w:rFonts w:eastAsia="宋体"/>
          <w:color w:val="0000FA"/>
          <w:shd w:val="clear" w:color="auto" w:fill="D9D9D9"/>
        </w:rPr>
        <w:t>h</w:t>
      </w:r>
      <w:r w:rsidRPr="00B804E8">
        <w:rPr>
          <w:rFonts w:eastAsia="宋体"/>
          <w:color w:val="0000FA"/>
          <w:shd w:val="clear" w:color="auto" w:fill="FFFFFF"/>
        </w:rPr>
        <w:t xml:space="preserve">eterogeneous </w:t>
      </w:r>
      <w:r w:rsidRPr="00B804E8">
        <w:rPr>
          <w:rFonts w:eastAsia="宋体"/>
          <w:color w:val="0000FA"/>
          <w:shd w:val="clear" w:color="auto" w:fill="D9D9D9"/>
        </w:rPr>
        <w:t>l</w:t>
      </w:r>
      <w:r w:rsidRPr="00B804E8">
        <w:rPr>
          <w:rFonts w:eastAsia="宋体"/>
          <w:color w:val="0000FA"/>
          <w:shd w:val="clear" w:color="auto" w:fill="FFFFFF"/>
        </w:rPr>
        <w:t xml:space="preserve">ithospheric </w:t>
      </w:r>
      <w:r w:rsidRPr="00B804E8">
        <w:rPr>
          <w:rFonts w:eastAsia="宋体"/>
          <w:color w:val="0000FA"/>
          <w:shd w:val="clear" w:color="auto" w:fill="D9D9D9"/>
        </w:rPr>
        <w:t>d</w:t>
      </w:r>
      <w:r w:rsidRPr="00B804E8">
        <w:rPr>
          <w:rFonts w:eastAsia="宋体"/>
          <w:color w:val="0000FA"/>
          <w:shd w:val="clear" w:color="auto" w:fill="FFFFFF"/>
        </w:rPr>
        <w:t xml:space="preserve">estruction in the North China Craton[J]. Journal of Asian Earth Sciences, 2013, </w:t>
      </w:r>
      <w:r w:rsidRPr="00B804E8">
        <w:rPr>
          <w:rFonts w:eastAsia="宋体"/>
          <w:color w:val="0000FA"/>
          <w:shd w:val="clear" w:color="auto" w:fill="FFCCFF"/>
        </w:rPr>
        <w:t>78: 237</w:t>
      </w:r>
      <w:r w:rsidRPr="00B804E8">
        <w:rPr>
          <w:rFonts w:eastAsia="宋体"/>
          <w:color w:val="0000FA"/>
          <w:shd w:val="clear" w:color="auto" w:fill="FFFFFF"/>
        </w:rPr>
        <w:t>-247.</w:t>
      </w:r>
      <w:hyperlink r:id="rId165" w:tooltip="自助复核" w:history="1"/>
    </w:p>
    <w:p w14:paraId="6E37F169" w14:textId="40BF23C5" w:rsidR="00B804E8" w:rsidRPr="00B804E8" w:rsidRDefault="00654D5F" w:rsidP="008868EF">
      <w:pPr>
        <w:pStyle w:val="EndNoteBibliography"/>
        <w:spacing w:after="0"/>
        <w:rPr>
          <w:rFonts w:eastAsia="宋体"/>
          <w:color w:val="000000"/>
        </w:rPr>
      </w:pPr>
      <w:bookmarkStart w:id="3731" w:name="参考文献内容_424"/>
      <w:r w:rsidRPr="00B804E8">
        <w:rPr>
          <w:rFonts w:eastAsia="宋体"/>
          <w:color w:val="000000"/>
          <w:highlight w:val="white"/>
        </w:rPr>
        <w:t>[212] CHEN H Y, LI S R, ZHANG X B, et al. Thermoelectric</w:t>
      </w:r>
      <w:r w:rsidR="002853F8" w:rsidRPr="00B804E8">
        <w:rPr>
          <w:rFonts w:eastAsia="宋体"/>
          <w:color w:val="000000"/>
          <w:highlight w:val="white"/>
        </w:rPr>
        <w:t xml:space="preserve"> character of pyrite</w:t>
      </w:r>
      <w:r w:rsidRPr="00B804E8">
        <w:rPr>
          <w:rFonts w:eastAsia="宋体"/>
          <w:color w:val="000000"/>
          <w:highlight w:val="white"/>
        </w:rPr>
        <w:t xml:space="preserve"> from Jinqingding </w:t>
      </w:r>
      <w:r w:rsidR="002853F8" w:rsidRPr="00B804E8">
        <w:rPr>
          <w:rFonts w:eastAsia="宋体"/>
          <w:color w:val="000000"/>
          <w:highlight w:val="white"/>
        </w:rPr>
        <w:t>gold dep</w:t>
      </w:r>
      <w:r w:rsidRPr="00B804E8">
        <w:rPr>
          <w:rFonts w:eastAsia="宋体"/>
          <w:color w:val="000000"/>
          <w:highlight w:val="white"/>
        </w:rPr>
        <w:t xml:space="preserve">osit in Eastern Shandong </w:t>
      </w:r>
      <w:r w:rsidR="002853F8" w:rsidRPr="00B804E8">
        <w:rPr>
          <w:rFonts w:eastAsia="宋体"/>
          <w:color w:val="000000"/>
          <w:highlight w:val="white"/>
        </w:rPr>
        <w:t>province and its si</w:t>
      </w:r>
      <w:r w:rsidRPr="00B804E8">
        <w:rPr>
          <w:rFonts w:eastAsia="宋体"/>
          <w:color w:val="000000"/>
          <w:highlight w:val="white"/>
        </w:rPr>
        <w:t xml:space="preserve">gnificance[J]. Mineral Deposits, 2010, 29(6): 1125-1137. </w:t>
      </w:r>
      <w:bookmarkEnd w:id="3731"/>
    </w:p>
    <w:p w14:paraId="4CE8EA73" w14:textId="09794BB3"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[213] GOLDFARB R, QIU K F, DENG J, et al. </w:t>
      </w:r>
      <w:r w:rsidRPr="00B804E8">
        <w:rPr>
          <w:rFonts w:eastAsia="宋体"/>
          <w:color w:val="0000FA"/>
          <w:shd w:val="clear" w:color="auto" w:fill="FFCCFF"/>
        </w:rPr>
        <w:t xml:space="preserve">Chapter 8 </w:t>
      </w:r>
      <w:r w:rsidRPr="00B804E8">
        <w:rPr>
          <w:rFonts w:eastAsia="宋体"/>
          <w:color w:val="0000FA"/>
          <w:shd w:val="clear" w:color="auto" w:fill="D9D9D9"/>
        </w:rPr>
        <w:t>o</w:t>
      </w:r>
      <w:r w:rsidRPr="00B804E8">
        <w:rPr>
          <w:rFonts w:eastAsia="宋体"/>
          <w:color w:val="0000FA"/>
          <w:shd w:val="clear" w:color="auto" w:fill="FFFFFF"/>
        </w:rPr>
        <w:t xml:space="preserve">rogenic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eposits of China[</w:t>
      </w:r>
      <w:r w:rsidRPr="00B804E8">
        <w:rPr>
          <w:rFonts w:eastAsia="宋体"/>
          <w:color w:val="0000FA"/>
          <w:shd w:val="clear" w:color="auto" w:fill="FFCCFF"/>
        </w:rPr>
        <w:t>M</w:t>
      </w:r>
      <w:r w:rsidRPr="00B804E8">
        <w:rPr>
          <w:rFonts w:eastAsia="宋体"/>
          <w:color w:val="0000FA"/>
          <w:shd w:val="clear" w:color="auto" w:fill="FFFFFF"/>
        </w:rPr>
        <w:t>]</w:t>
      </w:r>
      <w:r w:rsidRPr="00B804E8">
        <w:rPr>
          <w:rFonts w:eastAsia="宋体"/>
          <w:color w:val="0000FA"/>
          <w:shd w:val="clear" w:color="auto" w:fill="FFCCFF"/>
        </w:rPr>
        <w:t>//Mineral Deposits of China</w:t>
      </w:r>
      <w:r w:rsidRPr="00B804E8">
        <w:rPr>
          <w:rFonts w:eastAsia="宋体"/>
          <w:color w:val="0000FA"/>
          <w:shd w:val="clear" w:color="auto" w:fill="FFFFFF"/>
        </w:rPr>
        <w:t>.</w:t>
      </w:r>
      <w:r w:rsidRPr="00B804E8">
        <w:rPr>
          <w:rFonts w:eastAsia="宋体" w:hint="eastAsia"/>
          <w:color w:val="0000FA"/>
          <w:shd w:val="clear" w:color="auto" w:fill="FFCCFF"/>
        </w:rPr>
        <w:t xml:space="preserve"> </w:t>
      </w:r>
      <w:commentRangeStart w:id="3732"/>
      <w:commentRangeStart w:id="3733"/>
      <w:del w:id="3734" w:author="1001210222 Choi" w:date="2025-12-09T14:30:00Z" w16du:dateUtc="2025-12-09T06:30:00Z">
        <w:r w:rsidRPr="00B804E8" w:rsidDel="00CB63FF">
          <w:rPr>
            <w:rFonts w:eastAsia="宋体" w:hint="eastAsia"/>
            <w:color w:val="0000FA"/>
            <w:shd w:val="clear" w:color="auto" w:fill="FFCCFF"/>
          </w:rPr>
          <w:delText>■■</w:delText>
        </w:r>
        <w:commentRangeEnd w:id="3732"/>
        <w:r w:rsidR="002853F8" w:rsidDel="00CB63FF">
          <w:rPr>
            <w:rStyle w:val="afa"/>
            <w:rFonts w:asciiTheme="minorHAnsi" w:eastAsiaTheme="minorEastAsia" w:hAnsiTheme="minorHAnsi" w:cstheme="minorBidi"/>
            <w:noProof w:val="0"/>
            <w:kern w:val="2"/>
            <w14:ligatures w14:val="standardContextual"/>
          </w:rPr>
          <w:commentReference w:id="3732"/>
        </w:r>
      </w:del>
      <w:commentRangeEnd w:id="3733"/>
      <w:r w:rsidR="001A06E8">
        <w:rPr>
          <w:rStyle w:val="afa"/>
          <w:rFonts w:asciiTheme="minorHAnsi" w:eastAsiaTheme="minorEastAsia" w:hAnsiTheme="minorHAnsi" w:cstheme="minorBidi"/>
          <w:noProof w:val="0"/>
          <w:kern w:val="2"/>
          <w14:ligatures w14:val="standardContextual"/>
        </w:rPr>
        <w:commentReference w:id="3733"/>
      </w:r>
      <w:ins w:id="3735" w:author="1001210222 Choi" w:date="2025-12-09T14:30:00Z" w16du:dateUtc="2025-12-09T06:30:00Z">
        <w:r w:rsidR="00CB63FF">
          <w:rPr>
            <w:rFonts w:eastAsia="宋体" w:hint="eastAsia"/>
            <w:color w:val="0000FA"/>
            <w:shd w:val="clear" w:color="auto" w:fill="FFCCFF"/>
          </w:rPr>
          <w:t>McLean</w:t>
        </w:r>
      </w:ins>
      <w:r w:rsidRPr="00B804E8">
        <w:rPr>
          <w:rFonts w:eastAsia="宋体" w:hint="eastAsia"/>
          <w:color w:val="0000FA"/>
          <w:shd w:val="clear" w:color="auto" w:fill="FFCCFF"/>
        </w:rPr>
        <w:t>: Society of Economic Geologists,</w:t>
      </w:r>
      <w:r w:rsidRPr="00B804E8">
        <w:rPr>
          <w:rFonts w:eastAsia="宋体"/>
          <w:color w:val="0000FA"/>
          <w:shd w:val="clear" w:color="auto" w:fill="FFFFFF"/>
        </w:rPr>
        <w:t xml:space="preserve"> 2019</w:t>
      </w:r>
      <w:r w:rsidRPr="00B804E8">
        <w:rPr>
          <w:rFonts w:eastAsia="宋体"/>
          <w:color w:val="0000FA"/>
          <w:shd w:val="clear" w:color="auto" w:fill="FFCCFF"/>
        </w:rPr>
        <w:t>: 263-324</w:t>
      </w:r>
      <w:r w:rsidRPr="00B804E8">
        <w:rPr>
          <w:rFonts w:eastAsia="宋体"/>
          <w:color w:val="0000FA"/>
          <w:shd w:val="clear" w:color="auto" w:fill="FFFFFF"/>
        </w:rPr>
        <w:t>.</w:t>
      </w:r>
      <w:hyperlink r:id="rId166" w:tooltip="自助复核" w:history="1"/>
    </w:p>
    <w:p w14:paraId="530129C2" w14:textId="5656C230"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[214] RYE R O. The </w:t>
      </w:r>
      <w:r w:rsidRPr="00B804E8">
        <w:rPr>
          <w:rFonts w:eastAsia="宋体"/>
          <w:color w:val="0000FA"/>
          <w:shd w:val="clear" w:color="auto" w:fill="D9D9D9"/>
        </w:rPr>
        <w:t>e</w:t>
      </w:r>
      <w:r w:rsidRPr="00B804E8">
        <w:rPr>
          <w:rFonts w:eastAsia="宋体"/>
          <w:color w:val="0000FA"/>
          <w:shd w:val="clear" w:color="auto" w:fill="FFFFFF"/>
        </w:rPr>
        <w:t xml:space="preserve">volution of </w:t>
      </w:r>
      <w:r w:rsidRPr="00B804E8">
        <w:rPr>
          <w:rFonts w:eastAsia="宋体"/>
          <w:color w:val="0000FA"/>
          <w:shd w:val="clear" w:color="auto" w:fill="D9D9D9"/>
        </w:rPr>
        <w:t>m</w:t>
      </w:r>
      <w:r w:rsidRPr="00B804E8">
        <w:rPr>
          <w:rFonts w:eastAsia="宋体"/>
          <w:color w:val="0000FA"/>
          <w:shd w:val="clear" w:color="auto" w:fill="FFFFFF"/>
        </w:rPr>
        <w:t xml:space="preserve">agmatic </w:t>
      </w:r>
      <w:r w:rsidRPr="00B804E8">
        <w:rPr>
          <w:rFonts w:eastAsia="宋体"/>
          <w:color w:val="0000FA"/>
          <w:shd w:val="clear" w:color="auto" w:fill="D9D9D9"/>
        </w:rPr>
        <w:t>f</w:t>
      </w:r>
      <w:r w:rsidRPr="00B804E8">
        <w:rPr>
          <w:rFonts w:eastAsia="宋体"/>
          <w:color w:val="0000FA"/>
          <w:shd w:val="clear" w:color="auto" w:fill="FFFFFF"/>
        </w:rPr>
        <w:t xml:space="preserve">luids in the </w:t>
      </w:r>
      <w:r w:rsidRPr="00B804E8">
        <w:rPr>
          <w:rFonts w:eastAsia="宋体"/>
          <w:color w:val="0000FA"/>
          <w:shd w:val="clear" w:color="auto" w:fill="D9D9D9"/>
        </w:rPr>
        <w:t>e</w:t>
      </w:r>
      <w:r w:rsidRPr="00B804E8">
        <w:rPr>
          <w:rFonts w:eastAsia="宋体"/>
          <w:color w:val="0000FA"/>
          <w:shd w:val="clear" w:color="auto" w:fill="FFFFFF"/>
        </w:rPr>
        <w:t xml:space="preserve">pithermal </w:t>
      </w:r>
      <w:r w:rsidRPr="00B804E8">
        <w:rPr>
          <w:rFonts w:eastAsia="宋体"/>
          <w:color w:val="0000FA"/>
          <w:shd w:val="clear" w:color="auto" w:fill="D9D9D9"/>
        </w:rPr>
        <w:t>e</w:t>
      </w:r>
      <w:r w:rsidRPr="00B804E8">
        <w:rPr>
          <w:rFonts w:eastAsia="宋体"/>
          <w:color w:val="0000FA"/>
          <w:shd w:val="clear" w:color="auto" w:fill="FFFFFF"/>
        </w:rPr>
        <w:t xml:space="preserve">nvironment; the </w:t>
      </w:r>
      <w:r w:rsidRPr="00B804E8">
        <w:rPr>
          <w:rFonts w:eastAsia="宋体"/>
          <w:color w:val="0000FA"/>
          <w:shd w:val="clear" w:color="auto" w:fill="D9D9D9"/>
        </w:rPr>
        <w:t>s</w:t>
      </w:r>
      <w:r w:rsidRPr="00B804E8">
        <w:rPr>
          <w:rFonts w:eastAsia="宋体"/>
          <w:color w:val="0000FA"/>
          <w:shd w:val="clear" w:color="auto" w:fill="FFFFFF"/>
        </w:rPr>
        <w:t xml:space="preserve">table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p</w:t>
      </w:r>
      <w:r w:rsidRPr="00B804E8">
        <w:rPr>
          <w:rFonts w:eastAsia="宋体"/>
          <w:color w:val="0000FA"/>
          <w:shd w:val="clear" w:color="auto" w:fill="FFFFFF"/>
        </w:rPr>
        <w:t xml:space="preserve">erspective[J]. Economic </w:t>
      </w:r>
      <w:r w:rsidRPr="00B804E8">
        <w:rPr>
          <w:rFonts w:eastAsia="宋体"/>
          <w:color w:val="0000FA"/>
          <w:shd w:val="clear" w:color="auto" w:fill="D9D9D9"/>
        </w:rPr>
        <w:t>G</w:t>
      </w:r>
      <w:r w:rsidRPr="00B804E8">
        <w:rPr>
          <w:rFonts w:eastAsia="宋体"/>
          <w:color w:val="0000FA"/>
          <w:shd w:val="clear" w:color="auto" w:fill="FFFFFF"/>
        </w:rPr>
        <w:t>eology, 1993, 88(3): 733-752.</w:t>
      </w:r>
      <w:hyperlink r:id="rId167" w:tooltip="自助复核" w:history="1"/>
    </w:p>
    <w:p w14:paraId="53360351" w14:textId="1AF5B239" w:rsidR="00B804E8" w:rsidRPr="00B804E8" w:rsidRDefault="00654D5F" w:rsidP="008868EF">
      <w:pPr>
        <w:pStyle w:val="EndNoteBibliography"/>
        <w:spacing w:after="0"/>
        <w:rPr>
          <w:rFonts w:eastAsia="宋体"/>
          <w:color w:val="000000"/>
        </w:rPr>
      </w:pPr>
      <w:bookmarkStart w:id="3736" w:name="参考文献内容_430"/>
      <w:r w:rsidRPr="00B804E8">
        <w:rPr>
          <w:rFonts w:eastAsia="宋体" w:hint="eastAsia"/>
          <w:color w:val="000000"/>
          <w:highlight w:val="white"/>
        </w:rPr>
        <w:t xml:space="preserve">[215] </w:t>
      </w:r>
      <w:r w:rsidRPr="00B804E8">
        <w:rPr>
          <w:rFonts w:eastAsia="宋体" w:hint="eastAsia"/>
          <w:color w:val="000000"/>
          <w:highlight w:val="white"/>
        </w:rPr>
        <w:t>刘军</w:t>
      </w:r>
      <w:r w:rsidRPr="00B804E8">
        <w:rPr>
          <w:rFonts w:eastAsia="宋体" w:hint="eastAsia"/>
          <w:color w:val="000000"/>
          <w:highlight w:val="white"/>
        </w:rPr>
        <w:t xml:space="preserve">, </w:t>
      </w:r>
      <w:r w:rsidRPr="00B804E8">
        <w:rPr>
          <w:rFonts w:eastAsia="宋体" w:hint="eastAsia"/>
          <w:color w:val="000000"/>
          <w:highlight w:val="white"/>
        </w:rPr>
        <w:t>李铁刚</w:t>
      </w:r>
      <w:r w:rsidRPr="00B804E8">
        <w:rPr>
          <w:rFonts w:eastAsia="宋体" w:hint="eastAsia"/>
          <w:color w:val="000000"/>
          <w:highlight w:val="white"/>
        </w:rPr>
        <w:t>,</w:t>
      </w:r>
      <w:r w:rsidRPr="00B804E8">
        <w:rPr>
          <w:rFonts w:eastAsia="宋体" w:hint="eastAsia"/>
          <w:color w:val="000000"/>
          <w:highlight w:val="white"/>
        </w:rPr>
        <w:t>段超</w:t>
      </w:r>
      <w:r w:rsidRPr="00B804E8">
        <w:rPr>
          <w:rFonts w:eastAsia="宋体" w:hint="eastAsia"/>
          <w:color w:val="000000"/>
          <w:highlight w:val="white"/>
        </w:rPr>
        <w:t xml:space="preserve">. </w:t>
      </w:r>
      <w:r w:rsidRPr="00B804E8">
        <w:rPr>
          <w:rFonts w:eastAsia="宋体" w:hint="eastAsia"/>
          <w:color w:val="000000"/>
          <w:highlight w:val="white"/>
        </w:rPr>
        <w:t>辽宁猫岭大型金矿床成岩成矿年龄及同位素地球化学特征</w:t>
      </w:r>
      <w:r w:rsidRPr="00B804E8">
        <w:rPr>
          <w:rFonts w:eastAsia="宋体" w:hint="eastAsia"/>
          <w:color w:val="000000"/>
          <w:highlight w:val="white"/>
        </w:rPr>
        <w:t xml:space="preserve">[J]. </w:t>
      </w:r>
      <w:r w:rsidRPr="00B804E8">
        <w:rPr>
          <w:rFonts w:eastAsia="宋体" w:hint="eastAsia"/>
          <w:color w:val="000000"/>
          <w:highlight w:val="white"/>
        </w:rPr>
        <w:t>地质通报</w:t>
      </w:r>
      <w:r w:rsidR="003011C3">
        <w:rPr>
          <w:rFonts w:eastAsia="宋体" w:hint="eastAsia"/>
          <w:color w:val="000000"/>
          <w:highlight w:val="white"/>
        </w:rPr>
        <w:t>, 2018, 37(</w:t>
      </w:r>
      <w:r w:rsidRPr="00B804E8">
        <w:rPr>
          <w:rFonts w:eastAsia="宋体" w:hint="eastAsia"/>
          <w:color w:val="000000"/>
          <w:highlight w:val="white"/>
        </w:rPr>
        <w:t>7): 1325-1337.</w:t>
      </w:r>
      <w:bookmarkEnd w:id="3736"/>
    </w:p>
    <w:p w14:paraId="1DC52A71" w14:textId="77777777" w:rsidR="00B804E8" w:rsidRPr="00B804E8" w:rsidRDefault="00654D5F" w:rsidP="008868EF">
      <w:pPr>
        <w:pStyle w:val="EndNoteBibliography"/>
        <w:spacing w:after="0"/>
        <w:rPr>
          <w:rFonts w:eastAsia="宋体"/>
          <w:color w:val="000000"/>
        </w:rPr>
      </w:pPr>
      <w:bookmarkStart w:id="3737" w:name="参考文献内容_432"/>
      <w:r w:rsidRPr="00B804E8">
        <w:rPr>
          <w:rFonts w:eastAsia="宋体"/>
          <w:color w:val="000000"/>
          <w:highlight w:val="white"/>
        </w:rPr>
        <w:t>[21</w:t>
      </w:r>
      <w:r w:rsidRPr="00B804E8">
        <w:rPr>
          <w:rFonts w:eastAsia="宋体" w:hint="eastAsia"/>
          <w:color w:val="000000"/>
          <w:highlight w:val="white"/>
        </w:rPr>
        <w:t xml:space="preserve">6] </w:t>
      </w:r>
      <w:r w:rsidRPr="00B804E8">
        <w:rPr>
          <w:rFonts w:eastAsia="宋体" w:hint="eastAsia"/>
          <w:color w:val="000000"/>
          <w:highlight w:val="white"/>
        </w:rPr>
        <w:t>成曦晖</w:t>
      </w:r>
      <w:r w:rsidRPr="00B804E8">
        <w:rPr>
          <w:rFonts w:eastAsia="宋体" w:hint="eastAsia"/>
          <w:color w:val="000000"/>
          <w:highlight w:val="white"/>
        </w:rPr>
        <w:t xml:space="preserve">. </w:t>
      </w:r>
      <w:r w:rsidRPr="00B804E8">
        <w:rPr>
          <w:rFonts w:eastAsia="宋体" w:hint="eastAsia"/>
          <w:color w:val="000000"/>
          <w:highlight w:val="white"/>
        </w:rPr>
        <w:t>辽东中生代岩浆活动及金铀成矿作用</w:t>
      </w:r>
      <w:r w:rsidRPr="00B804E8">
        <w:rPr>
          <w:rFonts w:eastAsia="宋体" w:hint="eastAsia"/>
          <w:color w:val="000000"/>
          <w:highlight w:val="white"/>
        </w:rPr>
        <w:t xml:space="preserve">[D]. </w:t>
      </w:r>
      <w:r w:rsidRPr="00B804E8">
        <w:rPr>
          <w:rFonts w:eastAsia="宋体" w:hint="eastAsia"/>
          <w:color w:val="000000"/>
          <w:highlight w:val="white"/>
        </w:rPr>
        <w:t>北京</w:t>
      </w:r>
      <w:r w:rsidRPr="00B804E8">
        <w:rPr>
          <w:rFonts w:eastAsia="宋体" w:hint="eastAsia"/>
          <w:color w:val="000000"/>
          <w:highlight w:val="white"/>
        </w:rPr>
        <w:t xml:space="preserve">: </w:t>
      </w:r>
      <w:r w:rsidRPr="00B804E8">
        <w:rPr>
          <w:rFonts w:eastAsia="宋体" w:hint="eastAsia"/>
          <w:color w:val="000000"/>
          <w:highlight w:val="white"/>
        </w:rPr>
        <w:t>北京科技大学</w:t>
      </w:r>
      <w:r w:rsidRPr="00B804E8">
        <w:rPr>
          <w:rFonts w:eastAsia="宋体" w:hint="eastAsia"/>
          <w:color w:val="000000"/>
          <w:highlight w:val="white"/>
        </w:rPr>
        <w:t>, 2017.</w:t>
      </w:r>
      <w:bookmarkEnd w:id="3737"/>
    </w:p>
    <w:p w14:paraId="25446CBA" w14:textId="4D8B7FEB" w:rsidR="00B804E8" w:rsidRPr="00B804E8" w:rsidRDefault="00654D5F" w:rsidP="008868EF">
      <w:pPr>
        <w:pStyle w:val="EndNoteBibliography"/>
        <w:spacing w:after="0"/>
        <w:rPr>
          <w:rFonts w:eastAsia="宋体"/>
          <w:color w:val="000000"/>
        </w:rPr>
      </w:pPr>
      <w:bookmarkStart w:id="3738" w:name="参考文献内容_434"/>
      <w:r w:rsidRPr="00B804E8">
        <w:rPr>
          <w:rFonts w:eastAsia="宋体" w:hint="eastAsia"/>
          <w:color w:val="000000"/>
          <w:highlight w:val="white"/>
        </w:rPr>
        <w:t xml:space="preserve">[217] </w:t>
      </w:r>
      <w:r w:rsidRPr="00B804E8">
        <w:rPr>
          <w:rFonts w:eastAsia="宋体" w:hint="eastAsia"/>
          <w:color w:val="000000"/>
          <w:highlight w:val="white"/>
        </w:rPr>
        <w:t>陈锦荣</w:t>
      </w:r>
      <w:r w:rsidRPr="00B804E8">
        <w:rPr>
          <w:rFonts w:eastAsia="宋体" w:hint="eastAsia"/>
          <w:color w:val="000000"/>
          <w:highlight w:val="white"/>
        </w:rPr>
        <w:t xml:space="preserve">, </w:t>
      </w:r>
      <w:r w:rsidRPr="00B804E8">
        <w:rPr>
          <w:rFonts w:eastAsia="宋体" w:hint="eastAsia"/>
          <w:color w:val="000000"/>
          <w:highlight w:val="white"/>
        </w:rPr>
        <w:t>王玉华</w:t>
      </w:r>
      <w:r w:rsidRPr="00B804E8">
        <w:rPr>
          <w:rFonts w:eastAsia="宋体" w:hint="eastAsia"/>
          <w:color w:val="000000"/>
          <w:highlight w:val="white"/>
        </w:rPr>
        <w:t xml:space="preserve">, </w:t>
      </w:r>
      <w:r w:rsidRPr="00B804E8">
        <w:rPr>
          <w:rFonts w:eastAsia="宋体" w:hint="eastAsia"/>
          <w:color w:val="000000"/>
          <w:highlight w:val="white"/>
        </w:rPr>
        <w:t>高剑锋</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辽东半岛金矿床稳定同位素特征</w:t>
      </w:r>
      <w:r w:rsidRPr="00B804E8">
        <w:rPr>
          <w:rFonts w:eastAsia="宋体" w:hint="eastAsia"/>
          <w:color w:val="000000"/>
          <w:highlight w:val="white"/>
        </w:rPr>
        <w:t xml:space="preserve">[J]. </w:t>
      </w:r>
      <w:r w:rsidRPr="00B804E8">
        <w:rPr>
          <w:rFonts w:eastAsia="宋体" w:hint="eastAsia"/>
          <w:color w:val="000000"/>
          <w:highlight w:val="white"/>
        </w:rPr>
        <w:t>黄金地质</w:t>
      </w:r>
      <w:r w:rsidR="003011C3">
        <w:rPr>
          <w:rFonts w:eastAsia="宋体" w:hint="eastAsia"/>
          <w:color w:val="000000"/>
          <w:highlight w:val="white"/>
        </w:rPr>
        <w:t>, 1995(</w:t>
      </w:r>
      <w:r w:rsidRPr="00B804E8">
        <w:rPr>
          <w:rFonts w:eastAsia="宋体" w:hint="eastAsia"/>
          <w:color w:val="000000"/>
          <w:highlight w:val="white"/>
        </w:rPr>
        <w:t>4): 44-50.</w:t>
      </w:r>
      <w:bookmarkEnd w:id="3738"/>
    </w:p>
    <w:p w14:paraId="16DEBA61" w14:textId="629F7746"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[218] QIU K</w:t>
      </w:r>
      <w:del w:id="3739" w:author="1001210222 Choi" w:date="2025-12-09T14:57:00Z" w16du:dateUtc="2025-12-09T06:57:00Z">
        <w:r w:rsidRPr="00B804E8" w:rsidDel="000503D5">
          <w:rPr>
            <w:rFonts w:eastAsia="宋体"/>
            <w:color w:val="0000FA"/>
            <w:shd w:val="clear" w:color="auto" w:fill="FFCCFF"/>
          </w:rPr>
          <w:delText>-</w:delText>
        </w:r>
      </w:del>
      <w:ins w:id="3740"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F, DENG J, LAFLAMME C, et al. Giant Mesozoic gold ores derived from subducted oceanic slab and overlying sediments[J]. Geochimica et Cosmochimica Acta, 2023, </w:t>
      </w:r>
      <w:r w:rsidRPr="00B804E8">
        <w:rPr>
          <w:rFonts w:eastAsia="宋体"/>
          <w:color w:val="0000FA"/>
          <w:shd w:val="clear" w:color="auto" w:fill="FFCCFF"/>
        </w:rPr>
        <w:t>343: 133</w:t>
      </w:r>
      <w:r w:rsidRPr="00B804E8">
        <w:rPr>
          <w:rFonts w:eastAsia="宋体"/>
          <w:color w:val="0000FA"/>
          <w:shd w:val="clear" w:color="auto" w:fill="FFFFFF"/>
        </w:rPr>
        <w:t>-141.</w:t>
      </w:r>
      <w:hyperlink r:id="rId168" w:tooltip="自助复核" w:history="1"/>
    </w:p>
    <w:p w14:paraId="28132092" w14:textId="1BEFAEBA" w:rsidR="00B804E8" w:rsidRPr="00B804E8" w:rsidRDefault="00654D5F" w:rsidP="008868EF">
      <w:pPr>
        <w:pStyle w:val="EndNoteBibliography"/>
        <w:spacing w:after="0"/>
        <w:rPr>
          <w:rFonts w:eastAsia="宋体"/>
          <w:color w:val="000000"/>
        </w:rPr>
      </w:pPr>
      <w:bookmarkStart w:id="3741" w:name="参考文献内容_438"/>
      <w:r w:rsidRPr="00B804E8">
        <w:rPr>
          <w:rFonts w:eastAsia="宋体"/>
          <w:color w:val="000000"/>
          <w:highlight w:val="white"/>
        </w:rPr>
        <w:t>[219] WEI J Y, WANG G Y. Isotope Geochemistry[B]. Beijing: Geological Publishing House, 1988.</w:t>
      </w:r>
      <w:bookmarkEnd w:id="3741"/>
    </w:p>
    <w:p w14:paraId="100729B6" w14:textId="6E01E76E" w:rsidR="00B804E8" w:rsidRPr="00B804E8" w:rsidRDefault="00654D5F" w:rsidP="008868EF">
      <w:pPr>
        <w:pStyle w:val="EndNoteBibliography"/>
        <w:spacing w:after="0"/>
        <w:rPr>
          <w:rFonts w:eastAsia="宋体"/>
          <w:color w:val="000000"/>
        </w:rPr>
      </w:pPr>
      <w:bookmarkStart w:id="3742" w:name="参考文献内容_440"/>
      <w:r w:rsidRPr="00B804E8">
        <w:rPr>
          <w:rFonts w:eastAsia="宋体" w:hint="eastAsia"/>
          <w:color w:val="000000"/>
          <w:highlight w:val="white"/>
        </w:rPr>
        <w:t xml:space="preserve">[220] </w:t>
      </w:r>
      <w:ins w:id="3743" w:author="1001210222 Choi" w:date="2025-12-09T14:34:00Z" w16du:dateUtc="2025-12-09T06:34:00Z">
        <w:r w:rsidR="00B659D4">
          <w:rPr>
            <w:rFonts w:eastAsia="宋体" w:hint="eastAsia"/>
            <w:color w:val="000000"/>
            <w:highlight w:val="white"/>
          </w:rPr>
          <w:t>丁悌平</w:t>
        </w:r>
        <w:r w:rsidR="00B659D4">
          <w:rPr>
            <w:rFonts w:eastAsia="宋体" w:hint="eastAsia"/>
            <w:color w:val="000000"/>
            <w:highlight w:val="white"/>
          </w:rPr>
          <w:t xml:space="preserve">. </w:t>
        </w:r>
      </w:ins>
      <w:r w:rsidRPr="00B804E8">
        <w:rPr>
          <w:rFonts w:eastAsia="宋体" w:hint="eastAsia"/>
          <w:color w:val="000000"/>
          <w:highlight w:val="white"/>
        </w:rPr>
        <w:t>华北元古宙铅锌成矿带稳定同位素研究</w:t>
      </w:r>
      <w:r w:rsidRPr="00B804E8">
        <w:rPr>
          <w:rFonts w:eastAsia="宋体" w:hint="eastAsia"/>
          <w:color w:val="000000"/>
          <w:highlight w:val="white"/>
        </w:rPr>
        <w:t>[</w:t>
      </w:r>
      <w:del w:id="3744" w:author="1001210222 Choi" w:date="2025-12-09T14:35:00Z" w16du:dateUtc="2025-12-09T06:35:00Z">
        <w:r w:rsidRPr="00B804E8" w:rsidDel="00B659D4">
          <w:rPr>
            <w:rFonts w:eastAsia="宋体" w:hint="eastAsia"/>
            <w:color w:val="000000"/>
            <w:highlight w:val="white"/>
          </w:rPr>
          <w:delText>J</w:delText>
        </w:r>
      </w:del>
      <w:ins w:id="3745" w:author="1001210222 Choi" w:date="2025-12-09T14:35:00Z" w16du:dateUtc="2025-12-09T06:35:00Z">
        <w:r w:rsidR="00B659D4">
          <w:rPr>
            <w:rFonts w:eastAsia="宋体" w:hint="eastAsia"/>
            <w:color w:val="000000"/>
            <w:highlight w:val="white"/>
          </w:rPr>
          <w:t>M</w:t>
        </w:r>
      </w:ins>
      <w:r w:rsidRPr="00B804E8">
        <w:rPr>
          <w:rFonts w:eastAsia="宋体" w:hint="eastAsia"/>
          <w:color w:val="000000"/>
          <w:highlight w:val="white"/>
        </w:rPr>
        <w:t xml:space="preserve">]. </w:t>
      </w:r>
      <w:ins w:id="3746" w:author="1001210222 Choi" w:date="2025-12-09T14:35:00Z" w16du:dateUtc="2025-12-09T06:35:00Z">
        <w:r w:rsidR="00B659D4">
          <w:rPr>
            <w:rFonts w:eastAsia="宋体" w:hint="eastAsia"/>
            <w:color w:val="000000"/>
            <w:highlight w:val="white"/>
          </w:rPr>
          <w:t>北京科学技术出版社</w:t>
        </w:r>
        <w:r w:rsidR="00B659D4">
          <w:rPr>
            <w:rFonts w:eastAsia="宋体" w:hint="eastAsia"/>
            <w:color w:val="000000"/>
            <w:highlight w:val="white"/>
          </w:rPr>
          <w:t xml:space="preserve">, </w:t>
        </w:r>
      </w:ins>
      <w:commentRangeStart w:id="3747"/>
      <w:commentRangeStart w:id="3748"/>
      <w:r w:rsidRPr="00B804E8">
        <w:rPr>
          <w:rFonts w:eastAsia="宋体" w:hint="eastAsia"/>
          <w:color w:val="000000"/>
          <w:highlight w:val="white"/>
        </w:rPr>
        <w:t>1992</w:t>
      </w:r>
      <w:commentRangeEnd w:id="3747"/>
      <w:r w:rsidR="003011C3">
        <w:rPr>
          <w:rStyle w:val="afa"/>
          <w:rFonts w:asciiTheme="minorHAnsi" w:eastAsiaTheme="minorEastAsia" w:hAnsiTheme="minorHAnsi" w:cstheme="minorBidi"/>
          <w:noProof w:val="0"/>
          <w:kern w:val="2"/>
          <w14:ligatures w14:val="standardContextual"/>
        </w:rPr>
        <w:commentReference w:id="3747"/>
      </w:r>
      <w:commentRangeEnd w:id="3748"/>
      <w:r w:rsidR="001A06E8">
        <w:rPr>
          <w:rStyle w:val="afa"/>
          <w:rFonts w:asciiTheme="minorHAnsi" w:eastAsiaTheme="minorEastAsia" w:hAnsiTheme="minorHAnsi" w:cstheme="minorBidi"/>
          <w:noProof w:val="0"/>
          <w:kern w:val="2"/>
          <w14:ligatures w14:val="standardContextual"/>
        </w:rPr>
        <w:commentReference w:id="3748"/>
      </w:r>
      <w:r w:rsidRPr="00B804E8">
        <w:rPr>
          <w:rFonts w:eastAsia="宋体" w:hint="eastAsia"/>
          <w:color w:val="000000"/>
          <w:highlight w:val="white"/>
        </w:rPr>
        <w:t>.</w:t>
      </w:r>
      <w:bookmarkEnd w:id="3742"/>
      <w:r w:rsidR="003011C3" w:rsidRPr="00B804E8">
        <w:rPr>
          <w:rFonts w:eastAsia="宋体"/>
          <w:color w:val="000000"/>
        </w:rPr>
        <w:t xml:space="preserve"> </w:t>
      </w:r>
    </w:p>
    <w:p w14:paraId="6012ACE7" w14:textId="77777777" w:rsidR="00B804E8" w:rsidRPr="003011C3" w:rsidRDefault="00654D5F" w:rsidP="008868EF">
      <w:pPr>
        <w:pStyle w:val="EndNoteBibliography"/>
        <w:spacing w:after="0"/>
        <w:rPr>
          <w:rFonts w:eastAsia="宋体"/>
          <w:color w:val="000000"/>
        </w:rPr>
      </w:pPr>
      <w:bookmarkStart w:id="3749" w:name="参考文献内容_442"/>
      <w:r w:rsidRPr="003011C3">
        <w:rPr>
          <w:rFonts w:eastAsia="宋体" w:hint="eastAsia"/>
          <w:color w:val="000000"/>
        </w:rPr>
        <w:t xml:space="preserve">[221] </w:t>
      </w:r>
      <w:r w:rsidRPr="003011C3">
        <w:rPr>
          <w:rFonts w:eastAsia="宋体" w:hint="eastAsia"/>
          <w:color w:val="000000"/>
        </w:rPr>
        <w:t>柳晓艳</w:t>
      </w:r>
      <w:r w:rsidRPr="003011C3">
        <w:rPr>
          <w:rFonts w:eastAsia="宋体" w:hint="eastAsia"/>
          <w:color w:val="000000"/>
        </w:rPr>
        <w:t xml:space="preserve">. </w:t>
      </w:r>
      <w:r w:rsidRPr="003011C3">
        <w:rPr>
          <w:rFonts w:eastAsia="宋体" w:hint="eastAsia"/>
          <w:color w:val="000000"/>
        </w:rPr>
        <w:t>辽宁青城子多金属矿集区成矿模式及找矿方向研究</w:t>
      </w:r>
      <w:r w:rsidRPr="003011C3">
        <w:rPr>
          <w:rFonts w:eastAsia="宋体" w:hint="eastAsia"/>
          <w:color w:val="000000"/>
        </w:rPr>
        <w:t xml:space="preserve">[D]. </w:t>
      </w:r>
      <w:r w:rsidRPr="003011C3">
        <w:rPr>
          <w:rFonts w:eastAsia="宋体" w:hint="eastAsia"/>
          <w:color w:val="000000"/>
        </w:rPr>
        <w:t>北京</w:t>
      </w:r>
      <w:r w:rsidRPr="003011C3">
        <w:rPr>
          <w:rFonts w:eastAsia="宋体" w:hint="eastAsia"/>
          <w:color w:val="000000"/>
        </w:rPr>
        <w:t xml:space="preserve">: </w:t>
      </w:r>
      <w:r w:rsidRPr="003011C3">
        <w:rPr>
          <w:rFonts w:eastAsia="宋体" w:hint="eastAsia"/>
          <w:color w:val="000000"/>
        </w:rPr>
        <w:t>中国地质大学</w:t>
      </w:r>
      <w:r w:rsidRPr="003011C3">
        <w:rPr>
          <w:rFonts w:eastAsia="宋体" w:hint="eastAsia"/>
          <w:color w:val="000000"/>
        </w:rPr>
        <w:t>(</w:t>
      </w:r>
      <w:r w:rsidRPr="003011C3">
        <w:rPr>
          <w:rFonts w:eastAsia="宋体" w:hint="eastAsia"/>
          <w:color w:val="000000"/>
        </w:rPr>
        <w:t>北京</w:t>
      </w:r>
      <w:r w:rsidRPr="003011C3">
        <w:rPr>
          <w:rFonts w:eastAsia="宋体" w:hint="eastAsia"/>
          <w:color w:val="000000"/>
        </w:rPr>
        <w:t>), 2021.</w:t>
      </w:r>
      <w:bookmarkEnd w:id="3749"/>
    </w:p>
    <w:p w14:paraId="17C4B0F4" w14:textId="1F5C6BD1" w:rsidR="00B804E8" w:rsidRPr="00B804E8" w:rsidRDefault="00654D5F" w:rsidP="008868EF">
      <w:pPr>
        <w:pStyle w:val="EndNoteBibliography"/>
        <w:spacing w:after="0"/>
        <w:rPr>
          <w:rFonts w:eastAsia="宋体"/>
          <w:color w:val="000000"/>
        </w:rPr>
      </w:pPr>
      <w:bookmarkStart w:id="3750" w:name="参考文献内容_444"/>
      <w:r w:rsidRPr="00B804E8">
        <w:rPr>
          <w:rFonts w:eastAsia="宋体" w:hint="eastAsia"/>
          <w:color w:val="000000"/>
          <w:highlight w:val="white"/>
        </w:rPr>
        <w:t xml:space="preserve">[222] </w:t>
      </w:r>
      <w:r w:rsidRPr="00B804E8">
        <w:rPr>
          <w:rFonts w:eastAsia="宋体" w:hint="eastAsia"/>
          <w:color w:val="000000"/>
          <w:highlight w:val="white"/>
        </w:rPr>
        <w:t>马玉波</w:t>
      </w:r>
      <w:r w:rsidRPr="00B804E8">
        <w:rPr>
          <w:rFonts w:eastAsia="宋体" w:hint="eastAsia"/>
          <w:color w:val="000000"/>
          <w:highlight w:val="white"/>
        </w:rPr>
        <w:t xml:space="preserve">, </w:t>
      </w:r>
      <w:r w:rsidRPr="00B804E8">
        <w:rPr>
          <w:rFonts w:eastAsia="宋体" w:hint="eastAsia"/>
          <w:color w:val="000000"/>
          <w:highlight w:val="white"/>
        </w:rPr>
        <w:t>邢树文</w:t>
      </w:r>
      <w:r w:rsidRPr="00B804E8">
        <w:rPr>
          <w:rFonts w:eastAsia="宋体" w:hint="eastAsia"/>
          <w:color w:val="000000"/>
          <w:highlight w:val="white"/>
        </w:rPr>
        <w:t xml:space="preserve">, </w:t>
      </w:r>
      <w:r w:rsidRPr="00B804E8">
        <w:rPr>
          <w:rFonts w:eastAsia="宋体" w:hint="eastAsia"/>
          <w:color w:val="000000"/>
          <w:highlight w:val="white"/>
        </w:rPr>
        <w:t>张增杰</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辽吉裂谷区铅锌金矿床</w:t>
      </w:r>
      <w:r w:rsidRPr="00B804E8">
        <w:rPr>
          <w:rFonts w:eastAsia="宋体" w:hint="eastAsia"/>
          <w:color w:val="000000"/>
          <w:highlight w:val="white"/>
        </w:rPr>
        <w:t>S</w:t>
      </w:r>
      <w:r w:rsidRPr="00B804E8">
        <w:rPr>
          <w:rFonts w:eastAsia="宋体" w:hint="eastAsia"/>
          <w:color w:val="000000"/>
          <w:highlight w:val="white"/>
        </w:rPr>
        <w:t>、</w:t>
      </w:r>
      <w:r w:rsidRPr="00B804E8">
        <w:rPr>
          <w:rFonts w:eastAsia="宋体" w:hint="eastAsia"/>
          <w:color w:val="000000"/>
          <w:highlight w:val="white"/>
        </w:rPr>
        <w:t>Pb</w:t>
      </w:r>
      <w:r w:rsidRPr="00B804E8">
        <w:rPr>
          <w:rFonts w:eastAsia="宋体" w:hint="eastAsia"/>
          <w:color w:val="000000"/>
          <w:highlight w:val="white"/>
        </w:rPr>
        <w:t>同位素组成特征及其地质意义</w:t>
      </w:r>
      <w:r w:rsidRPr="00B804E8">
        <w:rPr>
          <w:rFonts w:eastAsia="宋体" w:hint="eastAsia"/>
          <w:color w:val="000000"/>
          <w:highlight w:val="white"/>
        </w:rPr>
        <w:t xml:space="preserve">[J]. </w:t>
      </w:r>
      <w:r w:rsidRPr="00B804E8">
        <w:rPr>
          <w:rFonts w:eastAsia="宋体" w:hint="eastAsia"/>
          <w:color w:val="000000"/>
          <w:highlight w:val="white"/>
        </w:rPr>
        <w:t>地质学报</w:t>
      </w:r>
      <w:r w:rsidR="00035447">
        <w:rPr>
          <w:rFonts w:eastAsia="宋体" w:hint="eastAsia"/>
          <w:color w:val="000000"/>
          <w:highlight w:val="white"/>
        </w:rPr>
        <w:t>, 2013, 87(</w:t>
      </w:r>
      <w:r w:rsidRPr="00B804E8">
        <w:rPr>
          <w:rFonts w:eastAsia="宋体" w:hint="eastAsia"/>
          <w:color w:val="000000"/>
          <w:highlight w:val="white"/>
        </w:rPr>
        <w:t>9): 1399-1410.</w:t>
      </w:r>
      <w:bookmarkEnd w:id="3750"/>
    </w:p>
    <w:p w14:paraId="7F2789A1" w14:textId="56C1237A" w:rsidR="00B804E8" w:rsidRPr="00B804E8" w:rsidRDefault="00654D5F" w:rsidP="008868EF">
      <w:pPr>
        <w:pStyle w:val="EndNoteBibliography"/>
        <w:spacing w:after="0"/>
        <w:rPr>
          <w:rFonts w:eastAsia="宋体"/>
          <w:color w:val="000000"/>
        </w:rPr>
      </w:pPr>
      <w:bookmarkStart w:id="3751" w:name="参考文献内容_446"/>
      <w:r w:rsidRPr="00B804E8">
        <w:rPr>
          <w:rFonts w:eastAsia="宋体" w:hint="eastAsia"/>
          <w:color w:val="000000"/>
          <w:highlight w:val="white"/>
        </w:rPr>
        <w:t xml:space="preserve">[223] </w:t>
      </w:r>
      <w:r w:rsidRPr="00B804E8">
        <w:rPr>
          <w:rFonts w:eastAsia="宋体" w:hint="eastAsia"/>
          <w:color w:val="000000"/>
          <w:highlight w:val="white"/>
        </w:rPr>
        <w:t>张森</w:t>
      </w:r>
      <w:r w:rsidRPr="00B804E8">
        <w:rPr>
          <w:rFonts w:eastAsia="宋体" w:hint="eastAsia"/>
          <w:color w:val="000000"/>
          <w:highlight w:val="white"/>
        </w:rPr>
        <w:t xml:space="preserve">, </w:t>
      </w:r>
      <w:r w:rsidRPr="00B804E8">
        <w:rPr>
          <w:rFonts w:eastAsia="宋体" w:hint="eastAsia"/>
          <w:color w:val="000000"/>
          <w:highlight w:val="white"/>
        </w:rPr>
        <w:t>张迪</w:t>
      </w:r>
      <w:r w:rsidRPr="00B804E8">
        <w:rPr>
          <w:rFonts w:eastAsia="宋体" w:hint="eastAsia"/>
          <w:color w:val="000000"/>
          <w:highlight w:val="white"/>
        </w:rPr>
        <w:t xml:space="preserve">, </w:t>
      </w:r>
      <w:r w:rsidRPr="00B804E8">
        <w:rPr>
          <w:rFonts w:eastAsia="宋体" w:hint="eastAsia"/>
          <w:color w:val="000000"/>
          <w:highlight w:val="white"/>
        </w:rPr>
        <w:t>沙德喜</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辽东林家三道沟—小佟家堡子地区金</w:t>
      </w:r>
      <w:r w:rsidRPr="00B804E8">
        <w:rPr>
          <w:rFonts w:eastAsia="宋体" w:hint="eastAsia"/>
          <w:color w:val="000000"/>
          <w:highlight w:val="white"/>
        </w:rPr>
        <w:t>(</w:t>
      </w:r>
      <w:r w:rsidRPr="00B804E8">
        <w:rPr>
          <w:rFonts w:eastAsia="宋体" w:hint="eastAsia"/>
          <w:color w:val="000000"/>
          <w:highlight w:val="white"/>
        </w:rPr>
        <w:t>银</w:t>
      </w:r>
      <w:r w:rsidRPr="00B804E8">
        <w:rPr>
          <w:rFonts w:eastAsia="宋体" w:hint="eastAsia"/>
          <w:color w:val="000000"/>
          <w:highlight w:val="white"/>
        </w:rPr>
        <w:t>)</w:t>
      </w:r>
      <w:r w:rsidRPr="00B804E8">
        <w:rPr>
          <w:rFonts w:eastAsia="宋体" w:hint="eastAsia"/>
          <w:color w:val="000000"/>
          <w:highlight w:val="white"/>
        </w:rPr>
        <w:t>矿成矿特征及成因</w:t>
      </w:r>
      <w:r w:rsidRPr="00B804E8">
        <w:rPr>
          <w:rFonts w:eastAsia="宋体" w:hint="eastAsia"/>
          <w:color w:val="000000"/>
          <w:highlight w:val="white"/>
        </w:rPr>
        <w:t xml:space="preserve">[J]. </w:t>
      </w:r>
      <w:r w:rsidRPr="00B804E8">
        <w:rPr>
          <w:rFonts w:eastAsia="宋体" w:hint="eastAsia"/>
          <w:color w:val="000000"/>
          <w:highlight w:val="white"/>
        </w:rPr>
        <w:t>吉林大学学报</w:t>
      </w:r>
      <w:r w:rsidRPr="00B804E8">
        <w:rPr>
          <w:rFonts w:eastAsia="宋体" w:hint="eastAsia"/>
          <w:color w:val="000000"/>
          <w:highlight w:val="white"/>
        </w:rPr>
        <w:t>(</w:t>
      </w:r>
      <w:r w:rsidRPr="00B804E8">
        <w:rPr>
          <w:rFonts w:eastAsia="宋体" w:hint="eastAsia"/>
          <w:color w:val="000000"/>
          <w:highlight w:val="white"/>
        </w:rPr>
        <w:t>地球科学版</w:t>
      </w:r>
      <w:r w:rsidR="00035447">
        <w:rPr>
          <w:rFonts w:eastAsia="宋体" w:hint="eastAsia"/>
          <w:color w:val="000000"/>
          <w:highlight w:val="white"/>
        </w:rPr>
        <w:t>), 2012, 42(</w:t>
      </w:r>
      <w:r w:rsidRPr="00B804E8">
        <w:rPr>
          <w:rFonts w:eastAsia="宋体" w:hint="eastAsia"/>
          <w:color w:val="000000"/>
          <w:highlight w:val="white"/>
        </w:rPr>
        <w:t>3): 725-732.</w:t>
      </w:r>
      <w:bookmarkEnd w:id="3751"/>
    </w:p>
    <w:p w14:paraId="3970B395" w14:textId="77F97F99" w:rsidR="00B804E8" w:rsidRPr="00B804E8" w:rsidRDefault="00654D5F" w:rsidP="008868EF">
      <w:pPr>
        <w:pStyle w:val="EndNoteBibliography"/>
        <w:spacing w:after="0"/>
        <w:rPr>
          <w:rFonts w:eastAsia="宋体"/>
          <w:color w:val="000000"/>
        </w:rPr>
      </w:pPr>
      <w:bookmarkStart w:id="3752" w:name="参考文献内容_448"/>
      <w:r w:rsidRPr="00B804E8">
        <w:rPr>
          <w:rFonts w:eastAsia="宋体" w:hint="eastAsia"/>
          <w:color w:val="000000"/>
          <w:highlight w:val="white"/>
        </w:rPr>
        <w:t xml:space="preserve">[224] </w:t>
      </w:r>
      <w:r w:rsidRPr="00B804E8">
        <w:rPr>
          <w:rFonts w:eastAsia="宋体" w:hint="eastAsia"/>
          <w:color w:val="000000"/>
          <w:highlight w:val="white"/>
        </w:rPr>
        <w:t>赵岩</w:t>
      </w:r>
      <w:r w:rsidRPr="00B804E8">
        <w:rPr>
          <w:rFonts w:eastAsia="宋体" w:hint="eastAsia"/>
          <w:color w:val="000000"/>
          <w:highlight w:val="white"/>
        </w:rPr>
        <w:t xml:space="preserve">, </w:t>
      </w:r>
      <w:r w:rsidRPr="00B804E8">
        <w:rPr>
          <w:rFonts w:eastAsia="宋体" w:hint="eastAsia"/>
          <w:color w:val="000000"/>
          <w:highlight w:val="white"/>
        </w:rPr>
        <w:t>杨宏智</w:t>
      </w:r>
      <w:r w:rsidRPr="00B804E8">
        <w:rPr>
          <w:rFonts w:eastAsia="宋体" w:hint="eastAsia"/>
          <w:color w:val="000000"/>
          <w:highlight w:val="white"/>
        </w:rPr>
        <w:t xml:space="preserve">, </w:t>
      </w:r>
      <w:r w:rsidRPr="00B804E8">
        <w:rPr>
          <w:rFonts w:eastAsia="宋体" w:hint="eastAsia"/>
          <w:color w:val="000000"/>
          <w:highlight w:val="white"/>
        </w:rPr>
        <w:t>杨凤超</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辽东半岛青城子矿田典型金矿成因：来自硫、氢、氧同位素的证据</w:t>
      </w:r>
      <w:r w:rsidRPr="00B804E8">
        <w:rPr>
          <w:rFonts w:eastAsia="宋体" w:hint="eastAsia"/>
          <w:color w:val="000000"/>
          <w:highlight w:val="white"/>
        </w:rPr>
        <w:t xml:space="preserve">[J]. </w:t>
      </w:r>
      <w:r w:rsidRPr="00B804E8">
        <w:rPr>
          <w:rFonts w:eastAsia="宋体" w:hint="eastAsia"/>
          <w:color w:val="000000"/>
          <w:highlight w:val="white"/>
        </w:rPr>
        <w:t>地质与资源</w:t>
      </w:r>
      <w:r w:rsidR="00441DEA">
        <w:rPr>
          <w:rFonts w:eastAsia="宋体" w:hint="eastAsia"/>
          <w:color w:val="000000"/>
          <w:highlight w:val="white"/>
        </w:rPr>
        <w:t>, 2020, 29(</w:t>
      </w:r>
      <w:r w:rsidRPr="00B804E8">
        <w:rPr>
          <w:rFonts w:eastAsia="宋体" w:hint="eastAsia"/>
          <w:color w:val="000000"/>
          <w:highlight w:val="white"/>
        </w:rPr>
        <w:t>1): 21-28.</w:t>
      </w:r>
      <w:bookmarkEnd w:id="3752"/>
    </w:p>
    <w:p w14:paraId="067C6B9C" w14:textId="4BB4BEB2" w:rsidR="00B804E8" w:rsidRPr="00B804E8" w:rsidRDefault="00654D5F" w:rsidP="008868EF">
      <w:pPr>
        <w:pStyle w:val="EndNoteBibliography"/>
        <w:spacing w:after="0"/>
        <w:rPr>
          <w:rFonts w:eastAsia="宋体"/>
          <w:color w:val="000000"/>
        </w:rPr>
      </w:pPr>
      <w:bookmarkStart w:id="3753" w:name="参考文献内容_450"/>
      <w:r w:rsidRPr="00B804E8">
        <w:rPr>
          <w:rFonts w:eastAsia="宋体"/>
          <w:color w:val="000000"/>
          <w:highlight w:val="white"/>
        </w:rPr>
        <w:t xml:space="preserve">[225] ZHANG L. Application of </w:t>
      </w:r>
      <w:r w:rsidR="00441DEA" w:rsidRPr="00B804E8">
        <w:rPr>
          <w:rFonts w:eastAsia="宋体"/>
          <w:color w:val="000000"/>
          <w:highlight w:val="white"/>
        </w:rPr>
        <w:t>thermochronology to hydrothermal gold dep</w:t>
      </w:r>
      <w:r w:rsidRPr="00B804E8">
        <w:rPr>
          <w:rFonts w:eastAsia="宋体"/>
          <w:color w:val="000000"/>
          <w:highlight w:val="white"/>
        </w:rPr>
        <w:t xml:space="preserve">osits, Northwestern Jiaodong </w:t>
      </w:r>
      <w:r w:rsidR="00067ABA" w:rsidRPr="00B804E8">
        <w:rPr>
          <w:rFonts w:eastAsia="宋体"/>
          <w:color w:val="000000"/>
          <w:highlight w:val="white"/>
        </w:rPr>
        <w:t>P</w:t>
      </w:r>
      <w:r w:rsidRPr="00B804E8">
        <w:rPr>
          <w:rFonts w:eastAsia="宋体"/>
          <w:color w:val="000000"/>
          <w:highlight w:val="white"/>
        </w:rPr>
        <w:t xml:space="preserve">eninsula, China[D]. </w:t>
      </w:r>
      <w:r w:rsidR="00FB5EC7" w:rsidRPr="00B804E8">
        <w:rPr>
          <w:rFonts w:eastAsia="宋体"/>
          <w:color w:val="000000"/>
          <w:highlight w:val="white"/>
        </w:rPr>
        <w:t>Beijing</w:t>
      </w:r>
      <w:r w:rsidR="00FB5EC7">
        <w:rPr>
          <w:rFonts w:eastAsia="宋体"/>
          <w:color w:val="000000"/>
          <w:highlight w:val="white"/>
        </w:rPr>
        <w:t xml:space="preserve">: </w:t>
      </w:r>
      <w:r w:rsidRPr="00B804E8">
        <w:rPr>
          <w:rFonts w:eastAsia="宋体"/>
          <w:color w:val="000000"/>
          <w:highlight w:val="white"/>
        </w:rPr>
        <w:t>China University of Geosciences Beijing, 2016.</w:t>
      </w:r>
      <w:bookmarkEnd w:id="3753"/>
    </w:p>
    <w:p w14:paraId="1C27CFB5" w14:textId="4D395952" w:rsidR="00B804E8" w:rsidRPr="00B804E8" w:rsidRDefault="00654D5F" w:rsidP="008868EF">
      <w:pPr>
        <w:pStyle w:val="EndNoteBibliography"/>
        <w:spacing w:after="0"/>
        <w:rPr>
          <w:rFonts w:eastAsia="宋体"/>
          <w:color w:val="000000"/>
        </w:rPr>
      </w:pPr>
      <w:bookmarkStart w:id="3754" w:name="参考文献内容_452"/>
      <w:r w:rsidRPr="00B804E8">
        <w:rPr>
          <w:rFonts w:eastAsia="宋体"/>
          <w:color w:val="000000"/>
          <w:highlight w:val="white"/>
        </w:rPr>
        <w:t xml:space="preserve">[226] ZHANG Y Q, LING W L, ZHANG J B, et al. Zircon U-Pb </w:t>
      </w:r>
      <w:r w:rsidR="0098281A" w:rsidRPr="00B804E8">
        <w:rPr>
          <w:rFonts w:eastAsia="宋体"/>
          <w:color w:val="000000"/>
          <w:highlight w:val="white"/>
        </w:rPr>
        <w:t>geochronology of the mesozoic volcanic rock</w:t>
      </w:r>
      <w:r w:rsidRPr="00B804E8">
        <w:rPr>
          <w:rFonts w:eastAsia="宋体"/>
          <w:color w:val="000000"/>
          <w:highlight w:val="white"/>
        </w:rPr>
        <w:t xml:space="preserve">s from Qingshan Group in the Eastern Shandong[J]. Earth Sciences, 2019, 44(1): 344-354. </w:t>
      </w:r>
      <w:bookmarkEnd w:id="3754"/>
    </w:p>
    <w:p w14:paraId="32756105" w14:textId="32040961"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[227] ZHANG B L, YANG L Q, </w:t>
      </w:r>
      <w:r w:rsidRPr="00B804E8">
        <w:rPr>
          <w:rFonts w:eastAsia="宋体"/>
          <w:color w:val="0000FA"/>
          <w:shd w:val="clear" w:color="auto" w:fill="FFCCFF"/>
        </w:rPr>
        <w:t>WANG</w:t>
      </w:r>
      <w:r w:rsidRPr="00B804E8">
        <w:rPr>
          <w:rFonts w:eastAsia="宋体"/>
          <w:color w:val="0000FA"/>
          <w:shd w:val="clear" w:color="auto" w:fill="FFFFFF"/>
        </w:rPr>
        <w:t xml:space="preserve"> </w:t>
      </w:r>
      <w:r w:rsidRPr="00B804E8">
        <w:rPr>
          <w:rFonts w:eastAsia="宋体"/>
          <w:color w:val="0000FA"/>
          <w:shd w:val="clear" w:color="auto" w:fill="FFCCFF"/>
        </w:rPr>
        <w:t>Z</w:t>
      </w:r>
      <w:r w:rsidRPr="00B804E8">
        <w:rPr>
          <w:rFonts w:eastAsia="宋体"/>
          <w:color w:val="0000FA"/>
          <w:shd w:val="clear" w:color="auto" w:fill="FFFFFF"/>
        </w:rPr>
        <w:t xml:space="preserve"> </w:t>
      </w:r>
      <w:r w:rsidRPr="00B804E8">
        <w:rPr>
          <w:rFonts w:eastAsia="宋体"/>
          <w:color w:val="0000FA"/>
          <w:shd w:val="clear" w:color="auto" w:fill="FFCCFF"/>
        </w:rPr>
        <w:t>L</w:t>
      </w:r>
      <w:r w:rsidRPr="00B804E8">
        <w:rPr>
          <w:rFonts w:eastAsia="宋体"/>
          <w:color w:val="0000FA"/>
          <w:shd w:val="clear" w:color="auto" w:fill="FFFFFF"/>
        </w:rPr>
        <w:t xml:space="preserve">, et al. </w:t>
      </w:r>
      <w:ins w:id="3755" w:author="1001210222 Choi" w:date="2025-12-09T16:50:00Z">
        <w:r w:rsidR="00F910DB" w:rsidRPr="00F910DB">
          <w:rPr>
            <w:rFonts w:eastAsia="宋体"/>
            <w:color w:val="0000FA"/>
            <w:shd w:val="clear" w:color="auto" w:fill="FFFFFF"/>
          </w:rPr>
          <w:t xml:space="preserve">Hydrothermal alteration in the Jiaojia gold deposit, Jiaodong, China </w:t>
        </w:r>
      </w:ins>
      <w:del w:id="3756" w:author="1001210222 Choi" w:date="2025-12-09T16:50:00Z" w16du:dateUtc="2025-12-09T08:50:00Z">
        <w:r w:rsidRPr="00B804E8" w:rsidDel="00F910DB">
          <w:rPr>
            <w:rFonts w:eastAsia="宋体"/>
            <w:color w:val="0000FA"/>
            <w:shd w:val="clear" w:color="auto" w:fill="FFFFFF"/>
          </w:rPr>
          <w:delText xml:space="preserve">Hydrothermal </w:delText>
        </w:r>
        <w:r w:rsidRPr="00B804E8" w:rsidDel="00F910DB">
          <w:rPr>
            <w:rFonts w:eastAsia="宋体"/>
            <w:color w:val="0000FA"/>
            <w:shd w:val="clear" w:color="auto" w:fill="D9D9D9"/>
          </w:rPr>
          <w:delText>a</w:delText>
        </w:r>
        <w:r w:rsidRPr="00B804E8" w:rsidDel="00F910DB">
          <w:rPr>
            <w:rFonts w:eastAsia="宋体"/>
            <w:color w:val="0000FA"/>
            <w:shd w:val="clear" w:color="auto" w:fill="FFFFFF"/>
          </w:rPr>
          <w:delText xml:space="preserve">lteration and </w:delText>
        </w:r>
        <w:r w:rsidRPr="00B804E8" w:rsidDel="00F910DB">
          <w:rPr>
            <w:rFonts w:eastAsia="宋体"/>
            <w:color w:val="0000FA"/>
            <w:shd w:val="clear" w:color="auto" w:fill="D9D9D9"/>
          </w:rPr>
          <w:delText>g</w:delText>
        </w:r>
        <w:r w:rsidRPr="00B804E8" w:rsidDel="00F910DB">
          <w:rPr>
            <w:rFonts w:eastAsia="宋体"/>
            <w:color w:val="0000FA"/>
            <w:shd w:val="clear" w:color="auto" w:fill="FFFFFF"/>
          </w:rPr>
          <w:delText xml:space="preserve">old </w:delText>
        </w:r>
        <w:r w:rsidRPr="00B804E8" w:rsidDel="00F910DB">
          <w:rPr>
            <w:rFonts w:eastAsia="宋体"/>
            <w:color w:val="0000FA"/>
            <w:shd w:val="clear" w:color="auto" w:fill="D9D9D9"/>
          </w:rPr>
          <w:delText>m</w:delText>
        </w:r>
        <w:r w:rsidRPr="00B804E8" w:rsidDel="00F910DB">
          <w:rPr>
            <w:rFonts w:eastAsia="宋体"/>
            <w:color w:val="0000FA"/>
            <w:shd w:val="clear" w:color="auto" w:fill="FFFFFF"/>
          </w:rPr>
          <w:delText xml:space="preserve">ineralization in the Jiaojia </w:delText>
        </w:r>
        <w:r w:rsidRPr="00B804E8" w:rsidDel="00F910DB">
          <w:rPr>
            <w:rFonts w:eastAsia="宋体"/>
            <w:color w:val="0000FA"/>
            <w:shd w:val="clear" w:color="auto" w:fill="D9D9D9"/>
          </w:rPr>
          <w:delText>g</w:delText>
        </w:r>
        <w:r w:rsidRPr="00B804E8" w:rsidDel="00F910DB">
          <w:rPr>
            <w:rFonts w:eastAsia="宋体"/>
            <w:color w:val="0000FA"/>
            <w:shd w:val="clear" w:color="auto" w:fill="FFFFFF"/>
          </w:rPr>
          <w:delText xml:space="preserve">old </w:delText>
        </w:r>
        <w:r w:rsidRPr="00B804E8" w:rsidDel="00F910DB">
          <w:rPr>
            <w:rFonts w:eastAsia="宋体"/>
            <w:color w:val="0000FA"/>
            <w:shd w:val="clear" w:color="auto" w:fill="D9D9D9"/>
          </w:rPr>
          <w:delText>d</w:delText>
        </w:r>
        <w:r w:rsidRPr="00B804E8" w:rsidDel="00F910DB">
          <w:rPr>
            <w:rFonts w:eastAsia="宋体"/>
            <w:color w:val="0000FA"/>
            <w:shd w:val="clear" w:color="auto" w:fill="FFFFFF"/>
          </w:rPr>
          <w:delText>eposit, Jiaodong Peninsula, China</w:delText>
        </w:r>
      </w:del>
      <w:r w:rsidRPr="00B804E8">
        <w:rPr>
          <w:rFonts w:eastAsia="宋体"/>
          <w:color w:val="0000FA"/>
          <w:shd w:val="clear" w:color="auto" w:fill="FFFFFF"/>
        </w:rPr>
        <w:t xml:space="preserve">[J]. Acta </w:t>
      </w:r>
      <w:r w:rsidRPr="00B804E8">
        <w:rPr>
          <w:rFonts w:eastAsia="宋体"/>
          <w:color w:val="0000FA"/>
          <w:shd w:val="clear" w:color="auto" w:fill="FFCCFF"/>
        </w:rPr>
        <w:t>Geologica</w:t>
      </w:r>
      <w:r w:rsidRPr="00B804E8">
        <w:rPr>
          <w:rFonts w:eastAsia="宋体"/>
          <w:color w:val="0000FA"/>
          <w:shd w:val="clear" w:color="auto" w:fill="FFFFFF"/>
        </w:rPr>
        <w:t xml:space="preserve"> Sinica</w:t>
      </w:r>
      <w:del w:id="3757" w:author="1001210222 Choi" w:date="2025-12-09T16:50:00Z" w16du:dateUtc="2025-12-09T08:50:00Z">
        <w:r w:rsidRPr="00B804E8" w:rsidDel="00F910DB">
          <w:rPr>
            <w:rFonts w:eastAsia="宋体"/>
            <w:color w:val="0000FA"/>
            <w:shd w:val="clear" w:color="auto" w:fill="FFCCFF"/>
          </w:rPr>
          <w:delText xml:space="preserve"> - English Edition</w:delText>
        </w:r>
      </w:del>
      <w:r w:rsidRPr="00B804E8">
        <w:rPr>
          <w:rFonts w:eastAsia="宋体"/>
          <w:color w:val="0000FA"/>
          <w:shd w:val="clear" w:color="auto" w:fill="FFFFFF"/>
        </w:rPr>
        <w:t xml:space="preserve">, 2014, </w:t>
      </w:r>
      <w:del w:id="3758" w:author="1001210222 Choi" w:date="2025-12-09T16:51:00Z" w16du:dateUtc="2025-12-09T08:51:00Z">
        <w:r w:rsidRPr="00B804E8" w:rsidDel="00F910DB">
          <w:rPr>
            <w:rFonts w:eastAsia="宋体"/>
            <w:color w:val="0000FA"/>
            <w:shd w:val="clear" w:color="auto" w:fill="FFFFFF"/>
          </w:rPr>
          <w:delText>88</w:delText>
        </w:r>
      </w:del>
      <w:ins w:id="3759" w:author="1001210222 Choi" w:date="2025-12-09T16:51:00Z" w16du:dateUtc="2025-12-09T08:51:00Z">
        <w:r w:rsidR="00F910DB">
          <w:rPr>
            <w:rFonts w:eastAsia="宋体" w:hint="eastAsia"/>
            <w:color w:val="0000FA"/>
            <w:shd w:val="clear" w:color="auto" w:fill="FFFFFF"/>
          </w:rPr>
          <w:t>30</w:t>
        </w:r>
      </w:ins>
      <w:r w:rsidRPr="00B804E8">
        <w:rPr>
          <w:rFonts w:eastAsia="宋体"/>
          <w:color w:val="0000FA"/>
          <w:shd w:val="clear" w:color="auto" w:fill="FFFFFF"/>
        </w:rPr>
        <w:t>(</w:t>
      </w:r>
      <w:del w:id="3760" w:author="1001210222 Choi" w:date="2025-12-09T16:51:00Z" w16du:dateUtc="2025-12-09T08:51:00Z">
        <w:r w:rsidR="00C4209C" w:rsidDel="00F910DB">
          <w:rPr>
            <w:rFonts w:eastAsia="宋体" w:hint="eastAsia"/>
            <w:color w:val="0000FA"/>
            <w:shd w:val="clear" w:color="auto" w:fill="FFFFFF"/>
          </w:rPr>
          <w:delText>s</w:delText>
        </w:r>
        <w:r w:rsidR="00B308A2" w:rsidDel="00F910DB">
          <w:rPr>
            <w:rFonts w:eastAsia="宋体" w:hint="eastAsia"/>
            <w:color w:val="0000FA"/>
            <w:shd w:val="clear" w:color="auto" w:fill="D9D9D9"/>
          </w:rPr>
          <w:delText>upple</w:delText>
        </w:r>
        <w:r w:rsidRPr="00B804E8" w:rsidDel="00F910DB">
          <w:rPr>
            <w:rFonts w:eastAsia="宋体"/>
            <w:color w:val="0000FA"/>
            <w:shd w:val="clear" w:color="auto" w:fill="FFFFFF"/>
          </w:rPr>
          <w:delText>2</w:delText>
        </w:r>
      </w:del>
      <w:ins w:id="3761" w:author="1001210222 Choi" w:date="2025-12-09T16:51:00Z" w16du:dateUtc="2025-12-09T08:51:00Z">
        <w:r w:rsidR="00F910DB">
          <w:rPr>
            <w:rFonts w:eastAsia="宋体" w:hint="eastAsia"/>
            <w:color w:val="0000FA"/>
            <w:shd w:val="clear" w:color="auto" w:fill="FFFFFF"/>
          </w:rPr>
          <w:t>9</w:t>
        </w:r>
      </w:ins>
      <w:r w:rsidRPr="00B804E8">
        <w:rPr>
          <w:rFonts w:eastAsia="宋体"/>
          <w:color w:val="0000FA"/>
          <w:shd w:val="clear" w:color="auto" w:fill="FFFFFF"/>
        </w:rPr>
        <w:t xml:space="preserve">): </w:t>
      </w:r>
      <w:del w:id="3762" w:author="1001210222 Choi" w:date="2025-12-09T16:51:00Z" w16du:dateUtc="2025-12-09T08:51:00Z">
        <w:r w:rsidRPr="00B804E8" w:rsidDel="00F910DB">
          <w:rPr>
            <w:rFonts w:eastAsia="宋体"/>
            <w:color w:val="0000FA"/>
            <w:shd w:val="clear" w:color="auto" w:fill="FFFFFF"/>
          </w:rPr>
          <w:delText>835-836</w:delText>
        </w:r>
      </w:del>
      <w:ins w:id="3763" w:author="1001210222 Choi" w:date="2025-12-09T16:51:00Z" w16du:dateUtc="2025-12-09T08:51:00Z">
        <w:r w:rsidR="00F910DB">
          <w:rPr>
            <w:rFonts w:eastAsia="宋体" w:hint="eastAsia"/>
            <w:color w:val="0000FA"/>
            <w:shd w:val="clear" w:color="auto" w:fill="FFFFFF"/>
          </w:rPr>
          <w:t>2533-2545</w:t>
        </w:r>
      </w:ins>
      <w:r w:rsidRPr="00B804E8">
        <w:rPr>
          <w:rFonts w:eastAsia="宋体"/>
          <w:color w:val="0000FA"/>
          <w:shd w:val="clear" w:color="auto" w:fill="FFFFFF"/>
        </w:rPr>
        <w:t>.</w:t>
      </w:r>
      <w:hyperlink r:id="rId169" w:tooltip="自助复核" w:history="1"/>
    </w:p>
    <w:p w14:paraId="5F37A190" w14:textId="19951755"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[228] YUAN Z Z, LI Z K, ZHAO X F, et al. New </w:t>
      </w:r>
      <w:r w:rsidRPr="00B804E8">
        <w:rPr>
          <w:rFonts w:eastAsia="宋体"/>
          <w:color w:val="0000FA"/>
          <w:shd w:val="clear" w:color="auto" w:fill="D9D9D9"/>
        </w:rPr>
        <w:t>c</w:t>
      </w:r>
      <w:r w:rsidRPr="00B804E8">
        <w:rPr>
          <w:rFonts w:eastAsia="宋体"/>
          <w:color w:val="0000FA"/>
          <w:shd w:val="clear" w:color="auto" w:fill="FFFFFF"/>
        </w:rPr>
        <w:t xml:space="preserve">onstraints on the </w:t>
      </w:r>
      <w:r w:rsidRPr="00B804E8">
        <w:rPr>
          <w:rFonts w:eastAsia="宋体"/>
          <w:color w:val="0000FA"/>
          <w:shd w:val="clear" w:color="auto" w:fill="D9D9D9"/>
        </w:rPr>
        <w:t>g</w:t>
      </w:r>
      <w:r w:rsidRPr="00B804E8">
        <w:rPr>
          <w:rFonts w:eastAsia="宋体"/>
          <w:color w:val="0000FA"/>
          <w:shd w:val="clear" w:color="auto" w:fill="FFFFFF"/>
        </w:rPr>
        <w:t xml:space="preserve">enesis of the </w:t>
      </w:r>
      <w:r w:rsidRPr="00B804E8">
        <w:rPr>
          <w:rFonts w:eastAsia="宋体"/>
          <w:color w:val="0000FA"/>
          <w:shd w:val="clear" w:color="auto" w:fill="D9D9D9"/>
        </w:rPr>
        <w:t>g</w:t>
      </w:r>
      <w:r w:rsidRPr="00B804E8">
        <w:rPr>
          <w:rFonts w:eastAsia="宋体"/>
          <w:color w:val="0000FA"/>
          <w:shd w:val="clear" w:color="auto" w:fill="FFFFFF"/>
        </w:rPr>
        <w:t xml:space="preserve">iant Dayingezhuang </w:t>
      </w:r>
      <w:r w:rsidRPr="00B804E8">
        <w:rPr>
          <w:rFonts w:eastAsia="宋体"/>
          <w:color w:val="0000FA"/>
          <w:shd w:val="clear" w:color="auto" w:fill="D9D9D9"/>
        </w:rPr>
        <w:t>g</w:t>
      </w:r>
      <w:r w:rsidRPr="00B804E8">
        <w:rPr>
          <w:rFonts w:eastAsia="宋体"/>
          <w:color w:val="0000FA"/>
          <w:shd w:val="clear" w:color="auto" w:fill="FFFFFF"/>
        </w:rPr>
        <w:t>old (</w:t>
      </w:r>
      <w:r w:rsidRPr="00B804E8">
        <w:rPr>
          <w:rFonts w:eastAsia="宋体"/>
          <w:color w:val="0000FA"/>
          <w:shd w:val="clear" w:color="auto" w:fill="D9D9D9"/>
        </w:rPr>
        <w:t>s</w:t>
      </w:r>
      <w:r w:rsidRPr="00B804E8">
        <w:rPr>
          <w:rFonts w:eastAsia="宋体"/>
          <w:color w:val="0000FA"/>
          <w:shd w:val="clear" w:color="auto" w:fill="FFFFFF"/>
        </w:rPr>
        <w:t xml:space="preserve">ilver) </w:t>
      </w:r>
      <w:r w:rsidRPr="00B804E8">
        <w:rPr>
          <w:rFonts w:eastAsia="宋体"/>
          <w:color w:val="0000FA"/>
          <w:shd w:val="clear" w:color="auto" w:fill="D9D9D9"/>
        </w:rPr>
        <w:t>d</w:t>
      </w:r>
      <w:r w:rsidRPr="00B804E8">
        <w:rPr>
          <w:rFonts w:eastAsia="宋体"/>
          <w:color w:val="0000FA"/>
          <w:shd w:val="clear" w:color="auto" w:fill="FFFFFF"/>
        </w:rPr>
        <w:t xml:space="preserve">eposit in the Jiaodong </w:t>
      </w:r>
      <w:r w:rsidRPr="00B804E8">
        <w:rPr>
          <w:rFonts w:eastAsia="宋体"/>
          <w:color w:val="0000FA"/>
          <w:shd w:val="clear" w:color="auto" w:fill="D9D9D9"/>
        </w:rPr>
        <w:t>d</w:t>
      </w:r>
      <w:r w:rsidRPr="00B804E8">
        <w:rPr>
          <w:rFonts w:eastAsia="宋体"/>
          <w:color w:val="0000FA"/>
          <w:shd w:val="clear" w:color="auto" w:fill="FFFFFF"/>
        </w:rPr>
        <w:t xml:space="preserve">istrict, North China Craton[J]. Ore Geology Reviews, 2019, </w:t>
      </w:r>
      <w:r w:rsidRPr="00B804E8">
        <w:rPr>
          <w:rFonts w:eastAsia="宋体"/>
          <w:color w:val="0000FA"/>
          <w:shd w:val="clear" w:color="auto" w:fill="FFCCFF"/>
        </w:rPr>
        <w:t>112: 103038</w:t>
      </w:r>
      <w:r w:rsidRPr="00B804E8">
        <w:rPr>
          <w:rFonts w:eastAsia="宋体"/>
          <w:color w:val="0000FA"/>
          <w:shd w:val="clear" w:color="auto" w:fill="FFFFFF"/>
        </w:rPr>
        <w:t>.</w:t>
      </w:r>
      <w:hyperlink r:id="rId170" w:tooltip="自助复核" w:history="1"/>
    </w:p>
    <w:p w14:paraId="67618757" w14:textId="7CD4B925"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[229] YANG L</w:t>
      </w:r>
      <w:del w:id="3764" w:author="1001210222 Choi" w:date="2025-12-09T14:57:00Z" w16du:dateUtc="2025-12-09T06:57:00Z">
        <w:r w:rsidRPr="00B804E8" w:rsidDel="000503D5">
          <w:rPr>
            <w:rFonts w:eastAsia="宋体"/>
            <w:color w:val="0000FA"/>
            <w:shd w:val="clear" w:color="auto" w:fill="FFCCFF"/>
          </w:rPr>
          <w:delText>-</w:delText>
        </w:r>
      </w:del>
      <w:ins w:id="3765"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Q, DILEK Y, WANG Z</w:t>
      </w:r>
      <w:del w:id="3766" w:author="1001210222 Choi" w:date="2025-12-09T14:57:00Z" w16du:dateUtc="2025-12-09T06:57:00Z">
        <w:r w:rsidRPr="00B804E8" w:rsidDel="000503D5">
          <w:rPr>
            <w:rFonts w:eastAsia="宋体"/>
            <w:color w:val="0000FA"/>
            <w:shd w:val="clear" w:color="auto" w:fill="FFCCFF"/>
          </w:rPr>
          <w:delText>-</w:delText>
        </w:r>
      </w:del>
      <w:ins w:id="3767" w:author="1001210222 Choi" w:date="2025-12-09T14:57:00Z" w16du:dateUtc="2025-12-09T06:57: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L, et al. Late Jurassic, </w:t>
      </w:r>
      <w:r w:rsidRPr="00B804E8">
        <w:rPr>
          <w:rFonts w:eastAsia="宋体"/>
          <w:color w:val="0000FA"/>
          <w:shd w:val="clear" w:color="auto" w:fill="D9D9D9"/>
        </w:rPr>
        <w:t>h</w:t>
      </w:r>
      <w:r w:rsidRPr="00B804E8">
        <w:rPr>
          <w:rFonts w:eastAsia="宋体"/>
          <w:color w:val="0000FA"/>
          <w:shd w:val="clear" w:color="auto" w:fill="FFFFFF"/>
        </w:rPr>
        <w:t>igh Ba</w:t>
      </w:r>
      <w:r w:rsidRPr="00B804E8">
        <w:rPr>
          <w:rFonts w:eastAsia="宋体"/>
          <w:color w:val="0000FA"/>
          <w:shd w:val="clear" w:color="auto" w:fill="FFCCFF"/>
        </w:rPr>
        <w:t>–</w:t>
      </w:r>
      <w:r w:rsidRPr="00B804E8">
        <w:rPr>
          <w:rFonts w:eastAsia="宋体"/>
          <w:color w:val="0000FA"/>
          <w:shd w:val="clear" w:color="auto" w:fill="FFFFFF"/>
        </w:rPr>
        <w:t xml:space="preserve">Sr Linglong </w:t>
      </w:r>
      <w:r w:rsidRPr="00B804E8">
        <w:rPr>
          <w:rFonts w:eastAsia="宋体"/>
          <w:color w:val="0000FA"/>
          <w:shd w:val="clear" w:color="auto" w:fill="D9D9D9"/>
        </w:rPr>
        <w:t>g</w:t>
      </w:r>
      <w:r w:rsidRPr="00B804E8">
        <w:rPr>
          <w:rFonts w:eastAsia="宋体"/>
          <w:color w:val="0000FA"/>
          <w:shd w:val="clear" w:color="auto" w:fill="FFFFFF"/>
        </w:rPr>
        <w:t xml:space="preserve">ranites in the Jiaodong Peninsula, East China: </w:t>
      </w:r>
      <w:r w:rsidRPr="00B804E8">
        <w:rPr>
          <w:rFonts w:eastAsia="宋体"/>
          <w:color w:val="0000FA"/>
          <w:shd w:val="clear" w:color="auto" w:fill="D9D9D9"/>
        </w:rPr>
        <w:t>l</w:t>
      </w:r>
      <w:r w:rsidRPr="00B804E8">
        <w:rPr>
          <w:rFonts w:eastAsia="宋体"/>
          <w:color w:val="0000FA"/>
          <w:shd w:val="clear" w:color="auto" w:fill="FFFFFF"/>
        </w:rPr>
        <w:t xml:space="preserve">ower </w:t>
      </w:r>
      <w:r w:rsidRPr="00B804E8">
        <w:rPr>
          <w:rFonts w:eastAsia="宋体"/>
          <w:color w:val="0000FA"/>
          <w:shd w:val="clear" w:color="auto" w:fill="D9D9D9"/>
        </w:rPr>
        <w:t>c</w:t>
      </w:r>
      <w:r w:rsidRPr="00B804E8">
        <w:rPr>
          <w:rFonts w:eastAsia="宋体"/>
          <w:color w:val="0000FA"/>
          <w:shd w:val="clear" w:color="auto" w:fill="FFFFFF"/>
        </w:rPr>
        <w:t xml:space="preserve">rustal </w:t>
      </w:r>
      <w:r w:rsidRPr="00B804E8">
        <w:rPr>
          <w:rFonts w:eastAsia="宋体"/>
          <w:color w:val="0000FA"/>
          <w:shd w:val="clear" w:color="auto" w:fill="D9D9D9"/>
        </w:rPr>
        <w:t>m</w:t>
      </w:r>
      <w:r w:rsidRPr="00B804E8">
        <w:rPr>
          <w:rFonts w:eastAsia="宋体"/>
          <w:color w:val="0000FA"/>
          <w:shd w:val="clear" w:color="auto" w:fill="FFFFFF"/>
        </w:rPr>
        <w:t xml:space="preserve">elting </w:t>
      </w:r>
      <w:r w:rsidRPr="00B804E8">
        <w:rPr>
          <w:rFonts w:eastAsia="宋体"/>
          <w:color w:val="0000FA"/>
          <w:shd w:val="clear" w:color="auto" w:fill="D9D9D9"/>
        </w:rPr>
        <w:t>p</w:t>
      </w:r>
      <w:r w:rsidRPr="00B804E8">
        <w:rPr>
          <w:rFonts w:eastAsia="宋体"/>
          <w:color w:val="0000FA"/>
          <w:shd w:val="clear" w:color="auto" w:fill="FFFFFF"/>
        </w:rPr>
        <w:t xml:space="preserve">roducts in the </w:t>
      </w:r>
      <w:r w:rsidRPr="00B804E8">
        <w:rPr>
          <w:rFonts w:eastAsia="宋体"/>
          <w:color w:val="0000FA"/>
          <w:shd w:val="clear" w:color="auto" w:fill="D9D9D9"/>
        </w:rPr>
        <w:t>e</w:t>
      </w:r>
      <w:r w:rsidRPr="00B804E8">
        <w:rPr>
          <w:rFonts w:eastAsia="宋体"/>
          <w:color w:val="0000FA"/>
          <w:shd w:val="clear" w:color="auto" w:fill="FFFFFF"/>
        </w:rPr>
        <w:t>astern North China Craton[J]. Geological Magazine, 2018, 155(5): 1040-1062.</w:t>
      </w:r>
      <w:hyperlink r:id="rId171" w:tooltip="自助复核" w:history="1"/>
    </w:p>
    <w:p w14:paraId="4788B7FE" w14:textId="7CD6206D"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[230] MILLS S E, TOMKINS A G, WEINBERG R F, et al. Implications of </w:t>
      </w:r>
      <w:r w:rsidRPr="00B804E8">
        <w:rPr>
          <w:rFonts w:eastAsia="宋体"/>
          <w:color w:val="0000FA"/>
          <w:shd w:val="clear" w:color="auto" w:fill="D9D9D9"/>
        </w:rPr>
        <w:t>p</w:t>
      </w:r>
      <w:r w:rsidRPr="00B804E8">
        <w:rPr>
          <w:rFonts w:eastAsia="宋体"/>
          <w:color w:val="0000FA"/>
          <w:shd w:val="clear" w:color="auto" w:fill="FFFFFF"/>
        </w:rPr>
        <w:t xml:space="preserve">yrite </w:t>
      </w:r>
      <w:r w:rsidRPr="00B804E8">
        <w:rPr>
          <w:rFonts w:eastAsia="宋体"/>
          <w:color w:val="0000FA"/>
          <w:shd w:val="clear" w:color="auto" w:fill="D9D9D9"/>
        </w:rPr>
        <w:t>g</w:t>
      </w:r>
      <w:r w:rsidRPr="00B804E8">
        <w:rPr>
          <w:rFonts w:eastAsia="宋体"/>
          <w:color w:val="0000FA"/>
          <w:shd w:val="clear" w:color="auto" w:fill="FFFFFF"/>
        </w:rPr>
        <w:t xml:space="preserve">eochemistry for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ineralisation and </w:t>
      </w:r>
      <w:r w:rsidRPr="00B804E8">
        <w:rPr>
          <w:rFonts w:eastAsia="宋体"/>
          <w:color w:val="0000FA"/>
          <w:shd w:val="clear" w:color="auto" w:fill="D9D9D9"/>
        </w:rPr>
        <w:t>r</w:t>
      </w:r>
      <w:r w:rsidRPr="00B804E8">
        <w:rPr>
          <w:rFonts w:eastAsia="宋体"/>
          <w:color w:val="0000FA"/>
          <w:shd w:val="clear" w:color="auto" w:fill="FFFFFF"/>
        </w:rPr>
        <w:t xml:space="preserve">emobilisation in the Jiaodong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istrict, Northeast China[J]. Ore Geology Reviews, 2015, </w:t>
      </w:r>
      <w:r w:rsidRPr="00B804E8">
        <w:rPr>
          <w:rFonts w:eastAsia="宋体"/>
          <w:color w:val="0000FA"/>
          <w:shd w:val="clear" w:color="auto" w:fill="FFCCFF"/>
        </w:rPr>
        <w:t>71: 150</w:t>
      </w:r>
      <w:r w:rsidRPr="00B804E8">
        <w:rPr>
          <w:rFonts w:eastAsia="宋体"/>
          <w:color w:val="0000FA"/>
          <w:shd w:val="clear" w:color="auto" w:fill="FFFFFF"/>
        </w:rPr>
        <w:t>-168.</w:t>
      </w:r>
      <w:hyperlink r:id="rId172" w:tooltip="自助复核" w:history="1"/>
    </w:p>
    <w:p w14:paraId="20BD9AC6" w14:textId="195012DB"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[231] LI X H, FAN H R, ZHANG Y W, et al. Rapid </w:t>
      </w:r>
      <w:r w:rsidRPr="00B804E8">
        <w:rPr>
          <w:rFonts w:eastAsia="宋体"/>
          <w:color w:val="0000FA"/>
          <w:shd w:val="clear" w:color="auto" w:fill="D9D9D9"/>
        </w:rPr>
        <w:t>e</w:t>
      </w:r>
      <w:r w:rsidRPr="00B804E8">
        <w:rPr>
          <w:rFonts w:eastAsia="宋体"/>
          <w:color w:val="0000FA"/>
          <w:shd w:val="clear" w:color="auto" w:fill="FFFFFF"/>
        </w:rPr>
        <w:t xml:space="preserve">xhumation of the </w:t>
      </w:r>
      <w:r w:rsidRPr="00B804E8">
        <w:rPr>
          <w:rFonts w:eastAsia="宋体"/>
          <w:color w:val="0000FA"/>
          <w:shd w:val="clear" w:color="auto" w:fill="D9D9D9"/>
        </w:rPr>
        <w:t>n</w:t>
      </w:r>
      <w:r w:rsidRPr="00B804E8">
        <w:rPr>
          <w:rFonts w:eastAsia="宋体"/>
          <w:color w:val="0000FA"/>
          <w:shd w:val="clear" w:color="auto" w:fill="FFFFFF"/>
        </w:rPr>
        <w:t>orthern Jiaobei Terrane, North China Craton in the Early Cretaceous: Insights from Al-in-</w:t>
      </w:r>
      <w:r w:rsidRPr="00B804E8">
        <w:rPr>
          <w:rFonts w:eastAsia="宋体"/>
          <w:color w:val="0000FA"/>
          <w:shd w:val="clear" w:color="auto" w:fill="D9D9D9"/>
        </w:rPr>
        <w:t>h</w:t>
      </w:r>
      <w:r w:rsidRPr="00B804E8">
        <w:rPr>
          <w:rFonts w:eastAsia="宋体"/>
          <w:color w:val="0000FA"/>
          <w:shd w:val="clear" w:color="auto" w:fill="FFFFFF"/>
        </w:rPr>
        <w:t xml:space="preserve">ornblende </w:t>
      </w:r>
      <w:r w:rsidRPr="00B804E8">
        <w:rPr>
          <w:rFonts w:eastAsia="宋体"/>
          <w:color w:val="0000FA"/>
          <w:shd w:val="clear" w:color="auto" w:fill="D9D9D9"/>
        </w:rPr>
        <w:t>b</w:t>
      </w:r>
      <w:r w:rsidRPr="00B804E8">
        <w:rPr>
          <w:rFonts w:eastAsia="宋体"/>
          <w:color w:val="0000FA"/>
          <w:shd w:val="clear" w:color="auto" w:fill="FFFFFF"/>
        </w:rPr>
        <w:t xml:space="preserve">arometry and U-Pb </w:t>
      </w:r>
      <w:r w:rsidRPr="00B804E8">
        <w:rPr>
          <w:rFonts w:eastAsia="宋体"/>
          <w:color w:val="0000FA"/>
          <w:shd w:val="clear" w:color="auto" w:fill="D9D9D9"/>
        </w:rPr>
        <w:t>g</w:t>
      </w:r>
      <w:r w:rsidRPr="00B804E8">
        <w:rPr>
          <w:rFonts w:eastAsia="宋体"/>
          <w:color w:val="0000FA"/>
          <w:shd w:val="clear" w:color="auto" w:fill="FFFFFF"/>
        </w:rPr>
        <w:t xml:space="preserve">eochronology[J]. Journal of Asian Earth Sciences, 2018, </w:t>
      </w:r>
      <w:r w:rsidRPr="00B804E8">
        <w:rPr>
          <w:rFonts w:eastAsia="宋体"/>
          <w:color w:val="0000FA"/>
          <w:shd w:val="clear" w:color="auto" w:fill="FFCCFF"/>
        </w:rPr>
        <w:t>160: 365</w:t>
      </w:r>
      <w:r w:rsidRPr="00B804E8">
        <w:rPr>
          <w:rFonts w:eastAsia="宋体"/>
          <w:color w:val="0000FA"/>
          <w:shd w:val="clear" w:color="auto" w:fill="FFFFFF"/>
        </w:rPr>
        <w:t>-379.</w:t>
      </w:r>
      <w:hyperlink r:id="rId173" w:tooltip="自助复核" w:history="1"/>
    </w:p>
    <w:p w14:paraId="44300A8F" w14:textId="6FCBC423" w:rsidR="00B804E8" w:rsidRPr="00B804E8" w:rsidRDefault="00B804E8" w:rsidP="008868EF">
      <w:pPr>
        <w:pStyle w:val="EndNoteBibliography"/>
        <w:spacing w:after="0"/>
        <w:rPr>
          <w:rFonts w:eastAsia="宋体"/>
          <w:color w:val="0000FA"/>
          <w:lang w:val="de-DE"/>
        </w:rPr>
      </w:pPr>
      <w:r w:rsidRPr="00B804E8">
        <w:rPr>
          <w:rFonts w:eastAsia="宋体"/>
          <w:color w:val="0000FA"/>
          <w:shd w:val="clear" w:color="auto" w:fill="FFFFFF"/>
          <w:lang w:val="de-DE"/>
        </w:rPr>
        <w:t>[232] ZARTMAN R E, DOE B R. Plumbotectonics</w:t>
      </w:r>
      <w:r w:rsidRPr="00B804E8">
        <w:rPr>
          <w:rFonts w:eastAsia="宋体"/>
          <w:color w:val="0000FA"/>
          <w:shd w:val="clear" w:color="auto" w:fill="FFCCFF"/>
          <w:lang w:val="de-DE"/>
        </w:rPr>
        <w:t xml:space="preserve">: </w:t>
      </w:r>
      <w:r w:rsidRPr="00B804E8">
        <w:rPr>
          <w:rFonts w:eastAsia="宋体"/>
          <w:color w:val="0000FA"/>
          <w:shd w:val="clear" w:color="auto" w:fill="FFFFFF"/>
          <w:lang w:val="de-DE"/>
        </w:rPr>
        <w:t xml:space="preserve">the </w:t>
      </w:r>
      <w:r w:rsidRPr="00B804E8">
        <w:rPr>
          <w:rFonts w:eastAsia="宋体"/>
          <w:color w:val="0000FA"/>
          <w:shd w:val="clear" w:color="auto" w:fill="D9D9D9"/>
          <w:lang w:val="de-DE"/>
        </w:rPr>
        <w:t>m</w:t>
      </w:r>
      <w:r w:rsidRPr="00B804E8">
        <w:rPr>
          <w:rFonts w:eastAsia="宋体"/>
          <w:color w:val="0000FA"/>
          <w:shd w:val="clear" w:color="auto" w:fill="FFFFFF"/>
          <w:lang w:val="de-DE"/>
        </w:rPr>
        <w:t xml:space="preserve">odel[J]. Tectonophysics, 1981, </w:t>
      </w:r>
      <w:r w:rsidRPr="00B804E8">
        <w:rPr>
          <w:rFonts w:eastAsia="宋体"/>
          <w:color w:val="0000FA"/>
          <w:shd w:val="clear" w:color="auto" w:fill="FFCCFF"/>
          <w:lang w:val="de-DE"/>
        </w:rPr>
        <w:t>75(1/2): 135</w:t>
      </w:r>
      <w:r w:rsidRPr="00B804E8">
        <w:rPr>
          <w:rFonts w:eastAsia="宋体"/>
          <w:color w:val="0000FA"/>
          <w:shd w:val="clear" w:color="auto" w:fill="FFFFFF"/>
          <w:lang w:val="de-DE"/>
        </w:rPr>
        <w:t>-162.</w:t>
      </w:r>
      <w:hyperlink r:id="rId174" w:tooltip="自助复核" w:history="1"/>
    </w:p>
    <w:p w14:paraId="3842BEDD" w14:textId="449A8A3A"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[233] WEI J H, QIU X P, GUO D Z, et al. Geochemistry of ore fluids and Rb</w:t>
      </w:r>
      <w:r w:rsidRPr="00B804E8">
        <w:rPr>
          <w:rFonts w:eastAsia="宋体"/>
          <w:color w:val="0000FA"/>
          <w:shd w:val="clear" w:color="auto" w:fill="FFCCFF"/>
        </w:rPr>
        <w:t>-</w:t>
      </w:r>
      <w:r w:rsidRPr="00B804E8">
        <w:rPr>
          <w:rFonts w:eastAsia="宋体"/>
          <w:color w:val="0000FA"/>
          <w:shd w:val="clear" w:color="auto" w:fill="FFFFFF"/>
        </w:rPr>
        <w:t xml:space="preserve">Sr isotopic dating for the </w:t>
      </w:r>
      <w:r w:rsidRPr="00B804E8">
        <w:rPr>
          <w:rFonts w:eastAsia="宋体"/>
          <w:color w:val="0000FA"/>
          <w:shd w:val="clear" w:color="auto" w:fill="D9D9D9"/>
        </w:rPr>
        <w:t>W</w:t>
      </w:r>
      <w:r w:rsidRPr="00B804E8">
        <w:rPr>
          <w:rFonts w:eastAsia="宋体"/>
          <w:color w:val="0000FA"/>
          <w:shd w:val="clear" w:color="auto" w:fill="FFFFFF"/>
        </w:rPr>
        <w:t xml:space="preserve">ulong gold deposit in </w:t>
      </w:r>
      <w:r w:rsidRPr="00B804E8">
        <w:rPr>
          <w:rFonts w:eastAsia="宋体"/>
          <w:color w:val="0000FA"/>
          <w:shd w:val="clear" w:color="auto" w:fill="D9D9D9"/>
        </w:rPr>
        <w:t>L</w:t>
      </w:r>
      <w:r w:rsidRPr="00B804E8">
        <w:rPr>
          <w:rFonts w:eastAsia="宋体"/>
          <w:color w:val="0000FA"/>
          <w:shd w:val="clear" w:color="auto" w:fill="FFFFFF"/>
        </w:rPr>
        <w:t xml:space="preserve">iaoning, China[J]. Acta </w:t>
      </w:r>
      <w:r w:rsidRPr="00B804E8">
        <w:rPr>
          <w:rFonts w:eastAsia="宋体"/>
          <w:color w:val="0000FA"/>
          <w:shd w:val="clear" w:color="auto" w:fill="FFCCFF"/>
        </w:rPr>
        <w:t>Geologica</w:t>
      </w:r>
      <w:r w:rsidRPr="00B804E8">
        <w:rPr>
          <w:rFonts w:eastAsia="宋体"/>
          <w:color w:val="0000FA"/>
          <w:shd w:val="clear" w:color="auto" w:fill="FFFFFF"/>
        </w:rPr>
        <w:t xml:space="preserve"> Sinica</w:t>
      </w:r>
      <w:r w:rsidRPr="00B804E8">
        <w:rPr>
          <w:rFonts w:eastAsia="宋体"/>
          <w:color w:val="0000FA"/>
          <w:shd w:val="clear" w:color="auto" w:fill="FFCCFF"/>
        </w:rPr>
        <w:t xml:space="preserve"> - English Edition</w:t>
      </w:r>
      <w:r w:rsidRPr="00B804E8">
        <w:rPr>
          <w:rFonts w:eastAsia="宋体"/>
          <w:color w:val="0000FA"/>
          <w:shd w:val="clear" w:color="auto" w:fill="FFFFFF"/>
        </w:rPr>
        <w:t>, 2004, 78(6): 1267-1274.</w:t>
      </w:r>
      <w:hyperlink r:id="rId175" w:tooltip="自助复核" w:history="1"/>
    </w:p>
    <w:p w14:paraId="6D2B948C" w14:textId="2C46FC77"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[234] ZHANG P, ZHAO Y, CHAI P, et al. Geochemistry, </w:t>
      </w:r>
      <w:r w:rsidRPr="00B804E8">
        <w:rPr>
          <w:rFonts w:eastAsia="宋体"/>
          <w:color w:val="0000FA"/>
          <w:shd w:val="clear" w:color="auto" w:fill="D9D9D9"/>
        </w:rPr>
        <w:t>z</w:t>
      </w:r>
      <w:r w:rsidRPr="00B804E8">
        <w:rPr>
          <w:rFonts w:eastAsia="宋体"/>
          <w:color w:val="0000FA"/>
          <w:shd w:val="clear" w:color="auto" w:fill="FFFFFF"/>
        </w:rPr>
        <w:t>ircon U</w:t>
      </w:r>
      <w:r w:rsidRPr="00B804E8">
        <w:rPr>
          <w:rFonts w:eastAsia="宋体"/>
          <w:color w:val="0000FA"/>
          <w:shd w:val="clear" w:color="auto" w:fill="FFCCFF"/>
        </w:rPr>
        <w:t>–</w:t>
      </w:r>
      <w:r w:rsidRPr="00B804E8">
        <w:rPr>
          <w:rFonts w:eastAsia="宋体"/>
          <w:color w:val="0000FA"/>
          <w:shd w:val="clear" w:color="auto" w:fill="FFFFFF"/>
        </w:rPr>
        <w:t xml:space="preserve">Pb </w:t>
      </w:r>
      <w:r w:rsidRPr="00B804E8">
        <w:rPr>
          <w:rFonts w:eastAsia="宋体"/>
          <w:color w:val="0000FA"/>
          <w:shd w:val="clear" w:color="auto" w:fill="D9D9D9"/>
        </w:rPr>
        <w:t>a</w:t>
      </w:r>
      <w:r w:rsidRPr="00B804E8">
        <w:rPr>
          <w:rFonts w:eastAsia="宋体"/>
          <w:color w:val="0000FA"/>
          <w:shd w:val="clear" w:color="auto" w:fill="FFFFFF"/>
        </w:rPr>
        <w:t xml:space="preserve">nalysis, and </w:t>
      </w:r>
      <w:r w:rsidRPr="00B804E8">
        <w:rPr>
          <w:rFonts w:eastAsia="宋体"/>
          <w:color w:val="0000FA"/>
          <w:shd w:val="clear" w:color="auto" w:fill="D9D9D9"/>
        </w:rPr>
        <w:t>b</w:t>
      </w:r>
      <w:r w:rsidRPr="00B804E8">
        <w:rPr>
          <w:rFonts w:eastAsia="宋体"/>
          <w:color w:val="0000FA"/>
          <w:shd w:val="clear" w:color="auto" w:fill="FFFFFF"/>
        </w:rPr>
        <w:t xml:space="preserve">iotite </w:t>
      </w:r>
      <w:r w:rsidRPr="00B804E8">
        <w:rPr>
          <w:rFonts w:eastAsia="宋体"/>
          <w:color w:val="0000FA"/>
          <w:shd w:val="clear" w:color="auto" w:fill="FFCCFF"/>
          <w:vertAlign w:val="superscript"/>
        </w:rPr>
        <w:t>40</w:t>
      </w:r>
      <w:r>
        <w:rPr>
          <w:rFonts w:eastAsia="宋体"/>
          <w:color w:val="0000FA"/>
          <w:shd w:val="clear" w:color="auto" w:fill="FFCCFF"/>
        </w:rPr>
        <w:t>Ar</w:t>
      </w:r>
      <w:r w:rsidRPr="00B804E8">
        <w:rPr>
          <w:rFonts w:eastAsia="宋体"/>
          <w:color w:val="0000FA"/>
          <w:shd w:val="clear" w:color="auto" w:fill="FFFFFF"/>
        </w:rPr>
        <w:t>/</w:t>
      </w:r>
      <w:r w:rsidRPr="00B804E8">
        <w:rPr>
          <w:rFonts w:eastAsia="宋体"/>
          <w:color w:val="0000FA"/>
          <w:shd w:val="clear" w:color="auto" w:fill="FFCCFF"/>
          <w:vertAlign w:val="superscript"/>
        </w:rPr>
        <w:t>39</w:t>
      </w:r>
      <w:r>
        <w:rPr>
          <w:rFonts w:eastAsia="宋体"/>
          <w:color w:val="0000FA"/>
          <w:shd w:val="clear" w:color="auto" w:fill="FFCCFF"/>
        </w:rPr>
        <w:t>Ar</w:t>
      </w:r>
      <w:r w:rsidRPr="00B804E8">
        <w:rPr>
          <w:rFonts w:eastAsia="宋体"/>
          <w:color w:val="0000FA"/>
          <w:shd w:val="clear" w:color="auto" w:fill="FFFFFF"/>
        </w:rPr>
        <w:t xml:space="preserve"> </w:t>
      </w:r>
      <w:r w:rsidRPr="00B804E8">
        <w:rPr>
          <w:rFonts w:eastAsia="宋体"/>
          <w:color w:val="0000FA"/>
          <w:shd w:val="clear" w:color="auto" w:fill="D9D9D9"/>
        </w:rPr>
        <w:t>g</w:t>
      </w:r>
      <w:r w:rsidRPr="00B804E8">
        <w:rPr>
          <w:rFonts w:eastAsia="宋体"/>
          <w:color w:val="0000FA"/>
          <w:shd w:val="clear" w:color="auto" w:fill="FFFFFF"/>
        </w:rPr>
        <w:t xml:space="preserve">eochronology of the </w:t>
      </w:r>
      <w:r w:rsidRPr="00B804E8">
        <w:rPr>
          <w:rFonts w:eastAsia="宋体"/>
          <w:color w:val="0000FA"/>
          <w:shd w:val="clear" w:color="auto" w:fill="D9D9D9"/>
        </w:rPr>
        <w:t>m</w:t>
      </w:r>
      <w:r w:rsidRPr="00B804E8">
        <w:rPr>
          <w:rFonts w:eastAsia="宋体"/>
          <w:color w:val="0000FA"/>
          <w:shd w:val="clear" w:color="auto" w:fill="FFFFFF"/>
        </w:rPr>
        <w:t xml:space="preserve">aoling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eposit, Liaodong Rift, NE China[J]. Resource Geology, 2017, 67(4): 426-441.</w:t>
      </w:r>
      <w:hyperlink r:id="rId176" w:tooltip="自助复核" w:history="1"/>
    </w:p>
    <w:p w14:paraId="4D78A4C6" w14:textId="273BE74F" w:rsidR="00B804E8" w:rsidRPr="00B804E8" w:rsidRDefault="00654D5F" w:rsidP="008868EF">
      <w:pPr>
        <w:pStyle w:val="EndNoteBibliography"/>
        <w:spacing w:after="0"/>
        <w:rPr>
          <w:rFonts w:eastAsia="宋体"/>
          <w:color w:val="000000"/>
        </w:rPr>
      </w:pPr>
      <w:bookmarkStart w:id="3768" w:name="参考文献内容_470"/>
      <w:r w:rsidRPr="00B804E8">
        <w:rPr>
          <w:rFonts w:eastAsia="宋体" w:hint="eastAsia"/>
          <w:color w:val="000000"/>
          <w:highlight w:val="white"/>
        </w:rPr>
        <w:t xml:space="preserve">[235] </w:t>
      </w:r>
      <w:r w:rsidRPr="00B804E8">
        <w:rPr>
          <w:rFonts w:eastAsia="宋体" w:hint="eastAsia"/>
          <w:color w:val="000000"/>
          <w:highlight w:val="white"/>
        </w:rPr>
        <w:t>李兆龙</w:t>
      </w:r>
      <w:r w:rsidRPr="00B804E8">
        <w:rPr>
          <w:rFonts w:eastAsia="宋体" w:hint="eastAsia"/>
          <w:color w:val="000000"/>
          <w:highlight w:val="white"/>
        </w:rPr>
        <w:t xml:space="preserve">, </w:t>
      </w:r>
      <w:r w:rsidRPr="00B804E8">
        <w:rPr>
          <w:rFonts w:eastAsia="宋体" w:hint="eastAsia"/>
          <w:color w:val="000000"/>
          <w:highlight w:val="white"/>
        </w:rPr>
        <w:t>许文斗</w:t>
      </w:r>
      <w:r w:rsidRPr="00B804E8">
        <w:rPr>
          <w:rFonts w:eastAsia="宋体" w:hint="eastAsia"/>
          <w:color w:val="000000"/>
          <w:highlight w:val="white"/>
        </w:rPr>
        <w:t xml:space="preserve">, </w:t>
      </w:r>
      <w:r w:rsidRPr="00B804E8">
        <w:rPr>
          <w:rFonts w:eastAsia="宋体" w:hint="eastAsia"/>
          <w:color w:val="000000"/>
          <w:highlight w:val="white"/>
        </w:rPr>
        <w:t>秦敏琪</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辽宁五龙金矿地质特征及矿床成因</w:t>
      </w:r>
      <w:r w:rsidRPr="00B804E8">
        <w:rPr>
          <w:rFonts w:eastAsia="宋体" w:hint="eastAsia"/>
          <w:color w:val="000000"/>
          <w:highlight w:val="white"/>
        </w:rPr>
        <w:t xml:space="preserve">[J]. </w:t>
      </w:r>
      <w:r w:rsidRPr="00B804E8">
        <w:rPr>
          <w:rFonts w:eastAsia="宋体" w:hint="eastAsia"/>
          <w:color w:val="000000"/>
          <w:highlight w:val="white"/>
        </w:rPr>
        <w:t>地质找矿论丛</w:t>
      </w:r>
      <w:r w:rsidRPr="00B804E8">
        <w:rPr>
          <w:rFonts w:eastAsia="宋体" w:hint="eastAsia"/>
          <w:color w:val="000000"/>
          <w:highlight w:val="white"/>
        </w:rPr>
        <w:t>, 1987(3): 31-39.</w:t>
      </w:r>
      <w:bookmarkEnd w:id="3768"/>
    </w:p>
    <w:p w14:paraId="0AD1049D" w14:textId="3D981E68" w:rsidR="00B804E8" w:rsidRPr="00B804E8" w:rsidRDefault="00654D5F" w:rsidP="008868EF">
      <w:pPr>
        <w:pStyle w:val="EndNoteBibliography"/>
        <w:spacing w:after="0"/>
        <w:rPr>
          <w:rFonts w:eastAsia="宋体"/>
          <w:color w:val="000000"/>
        </w:rPr>
      </w:pPr>
      <w:bookmarkStart w:id="3769" w:name="参考文献内容_472"/>
      <w:r w:rsidRPr="00B804E8">
        <w:rPr>
          <w:rFonts w:eastAsia="宋体" w:hint="eastAsia"/>
          <w:color w:val="000000"/>
          <w:highlight w:val="white"/>
        </w:rPr>
        <w:t xml:space="preserve">[236] </w:t>
      </w:r>
      <w:r w:rsidRPr="00B804E8">
        <w:rPr>
          <w:rFonts w:eastAsia="宋体" w:hint="eastAsia"/>
          <w:color w:val="000000"/>
          <w:highlight w:val="white"/>
        </w:rPr>
        <w:t>彭艳东</w:t>
      </w:r>
      <w:r w:rsidRPr="00B804E8">
        <w:rPr>
          <w:rFonts w:eastAsia="宋体" w:hint="eastAsia"/>
          <w:color w:val="000000"/>
          <w:highlight w:val="white"/>
        </w:rPr>
        <w:t xml:space="preserve">. </w:t>
      </w:r>
      <w:r w:rsidRPr="00B804E8">
        <w:rPr>
          <w:rFonts w:eastAsia="宋体" w:hint="eastAsia"/>
          <w:color w:val="000000"/>
          <w:highlight w:val="white"/>
        </w:rPr>
        <w:t>五龙金矿成因研究</w:t>
      </w:r>
      <w:r w:rsidRPr="00B804E8">
        <w:rPr>
          <w:rFonts w:eastAsia="宋体" w:hint="eastAsia"/>
          <w:color w:val="000000"/>
          <w:highlight w:val="white"/>
        </w:rPr>
        <w:t xml:space="preserve">[J]. </w:t>
      </w:r>
      <w:r w:rsidRPr="00B804E8">
        <w:rPr>
          <w:rFonts w:eastAsia="宋体" w:hint="eastAsia"/>
          <w:color w:val="000000"/>
          <w:highlight w:val="white"/>
        </w:rPr>
        <w:t>贵金属地质</w:t>
      </w:r>
      <w:r w:rsidRPr="00B804E8">
        <w:rPr>
          <w:rFonts w:eastAsia="宋体" w:hint="eastAsia"/>
          <w:color w:val="000000"/>
          <w:highlight w:val="white"/>
        </w:rPr>
        <w:t>, 1994(1): 21-31.</w:t>
      </w:r>
      <w:bookmarkEnd w:id="3769"/>
    </w:p>
    <w:p w14:paraId="1FF3206A" w14:textId="3FDB37E0" w:rsidR="00B804E8" w:rsidRPr="00B804E8" w:rsidRDefault="00654D5F" w:rsidP="008868EF">
      <w:pPr>
        <w:pStyle w:val="EndNoteBibliography"/>
        <w:spacing w:after="0"/>
        <w:rPr>
          <w:rFonts w:eastAsia="宋体"/>
          <w:color w:val="000000"/>
        </w:rPr>
      </w:pPr>
      <w:bookmarkStart w:id="3770" w:name="参考文献内容_474"/>
      <w:r w:rsidRPr="00B804E8">
        <w:rPr>
          <w:rFonts w:eastAsia="宋体"/>
          <w:color w:val="000000"/>
          <w:highlight w:val="white"/>
        </w:rPr>
        <w:t>[237] WANG P, ZHOU Q, DU Y S, et al. Characteristics of</w:t>
      </w:r>
      <w:r w:rsidR="007D6C99" w:rsidRPr="00B804E8">
        <w:rPr>
          <w:rFonts w:eastAsia="宋体"/>
          <w:color w:val="000000"/>
          <w:highlight w:val="white"/>
        </w:rPr>
        <w:t xml:space="preserve"> pyrite sulfur isot</w:t>
      </w:r>
      <w:r w:rsidRPr="00B804E8">
        <w:rPr>
          <w:rFonts w:eastAsia="宋体"/>
          <w:color w:val="000000"/>
          <w:highlight w:val="white"/>
        </w:rPr>
        <w:t xml:space="preserve">ope of Mn </w:t>
      </w:r>
      <w:r w:rsidR="007D6C99" w:rsidRPr="00B804E8">
        <w:rPr>
          <w:rFonts w:eastAsia="宋体"/>
          <w:color w:val="000000"/>
          <w:highlight w:val="white"/>
        </w:rPr>
        <w:t>deposit fr</w:t>
      </w:r>
      <w:r w:rsidRPr="00B804E8">
        <w:rPr>
          <w:rFonts w:eastAsia="宋体"/>
          <w:color w:val="000000"/>
          <w:highlight w:val="white"/>
        </w:rPr>
        <w:t xml:space="preserve">om Datangpo </w:t>
      </w:r>
      <w:r w:rsidR="007D6C99" w:rsidRPr="00B804E8">
        <w:rPr>
          <w:rFonts w:eastAsia="宋体"/>
          <w:color w:val="000000"/>
          <w:highlight w:val="white"/>
        </w:rPr>
        <w:t>fo</w:t>
      </w:r>
      <w:r w:rsidRPr="00B804E8">
        <w:rPr>
          <w:rFonts w:eastAsia="宋体"/>
          <w:color w:val="000000"/>
          <w:highlight w:val="white"/>
        </w:rPr>
        <w:t xml:space="preserve">rmation in Songtao Area, East Guizhou </w:t>
      </w:r>
      <w:r w:rsidR="007D6C99" w:rsidRPr="00B804E8">
        <w:rPr>
          <w:rFonts w:eastAsia="宋体"/>
          <w:color w:val="000000"/>
          <w:highlight w:val="white"/>
        </w:rPr>
        <w:t>province and its geological signifi</w:t>
      </w:r>
      <w:r w:rsidRPr="00B804E8">
        <w:rPr>
          <w:rFonts w:eastAsia="宋体"/>
          <w:color w:val="000000"/>
          <w:highlight w:val="white"/>
        </w:rPr>
        <w:t xml:space="preserve">cance[J]. Earth Science, 2016, 41(12): 2031-2040. </w:t>
      </w:r>
      <w:bookmarkEnd w:id="3770"/>
    </w:p>
    <w:p w14:paraId="7710F007" w14:textId="178EA893"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[238] HE D</w:t>
      </w:r>
      <w:del w:id="3771" w:author="1001210222 Choi" w:date="2025-12-09T14:58:00Z" w16du:dateUtc="2025-12-09T06:58:00Z">
        <w:r w:rsidRPr="00B804E8" w:rsidDel="000503D5">
          <w:rPr>
            <w:rFonts w:eastAsia="宋体"/>
            <w:color w:val="0000FA"/>
            <w:shd w:val="clear" w:color="auto" w:fill="FFCCFF"/>
          </w:rPr>
          <w:delText>-</w:delText>
        </w:r>
      </w:del>
      <w:ins w:id="3772" w:author="1001210222 Choi" w:date="2025-12-09T14:58:00Z" w16du:dateUtc="2025-12-09T06:58:00Z">
        <w:r w:rsidR="000503D5">
          <w:rPr>
            <w:rFonts w:eastAsia="宋体" w:hint="eastAsia"/>
            <w:color w:val="0000FA"/>
            <w:shd w:val="clear" w:color="auto" w:fill="FFCCFF"/>
          </w:rPr>
          <w:t xml:space="preserve"> </w:t>
        </w:r>
      </w:ins>
      <w:r w:rsidRPr="00B804E8">
        <w:rPr>
          <w:rFonts w:eastAsia="宋体"/>
          <w:color w:val="0000FA"/>
          <w:shd w:val="clear" w:color="auto" w:fill="FFFFFF"/>
        </w:rPr>
        <w:t>Y, QIU K</w:t>
      </w:r>
      <w:del w:id="3773" w:author="1001210222 Choi" w:date="2025-12-09T14:58:00Z" w16du:dateUtc="2025-12-09T06:58:00Z">
        <w:r w:rsidRPr="00B804E8" w:rsidDel="000503D5">
          <w:rPr>
            <w:rFonts w:eastAsia="宋体"/>
            <w:color w:val="0000FA"/>
            <w:shd w:val="clear" w:color="auto" w:fill="FFCCFF"/>
          </w:rPr>
          <w:delText>-</w:delText>
        </w:r>
      </w:del>
      <w:ins w:id="3774" w:author="1001210222 Choi" w:date="2025-12-09T14:58:00Z" w16du:dateUtc="2025-12-09T06:58:00Z">
        <w:r w:rsidR="000503D5">
          <w:rPr>
            <w:rFonts w:eastAsia="宋体" w:hint="eastAsia"/>
            <w:color w:val="0000FA"/>
            <w:shd w:val="clear" w:color="auto" w:fill="FFCCFF"/>
          </w:rPr>
          <w:t xml:space="preserve"> </w:t>
        </w:r>
      </w:ins>
      <w:r w:rsidRPr="00B804E8">
        <w:rPr>
          <w:rFonts w:eastAsia="宋体"/>
          <w:color w:val="0000FA"/>
          <w:shd w:val="clear" w:color="auto" w:fill="FFFFFF"/>
        </w:rPr>
        <w:t>F, et al. Mantle oxidation by sulfur drives the formation of giant gold deposits in subduction zones[J]. Proceedings of the National Academy of Sciences</w:t>
      </w:r>
      <w:r w:rsidRPr="00B804E8">
        <w:rPr>
          <w:rFonts w:eastAsia="宋体"/>
          <w:color w:val="0000FA"/>
          <w:shd w:val="clear" w:color="auto" w:fill="FFCCFF"/>
        </w:rPr>
        <w:t xml:space="preserve"> of the United States of America</w:t>
      </w:r>
      <w:r w:rsidRPr="00B804E8">
        <w:rPr>
          <w:rFonts w:eastAsia="宋体"/>
          <w:color w:val="0000FA"/>
          <w:shd w:val="clear" w:color="auto" w:fill="FFFFFF"/>
        </w:rPr>
        <w:t>, 2024, 121(52):</w:t>
      </w:r>
      <w:r w:rsidRPr="00B804E8">
        <w:rPr>
          <w:rFonts w:eastAsia="宋体"/>
          <w:color w:val="0000FA"/>
          <w:shd w:val="clear" w:color="auto" w:fill="FFCCFF"/>
        </w:rPr>
        <w:t xml:space="preserve"> e2404731121</w:t>
      </w:r>
      <w:r w:rsidRPr="00B804E8">
        <w:rPr>
          <w:rFonts w:eastAsia="宋体"/>
          <w:color w:val="0000FA"/>
          <w:shd w:val="clear" w:color="auto" w:fill="FFFFFF"/>
        </w:rPr>
        <w:t>.</w:t>
      </w:r>
      <w:hyperlink r:id="rId177" w:tooltip="自助复核" w:history="1"/>
    </w:p>
    <w:p w14:paraId="2644598B" w14:textId="705F3844"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[239] GOLDFARB R J, SANTOSH M. The dilemma of the Jiaodong gold deposits: Are they unique</w:t>
      </w:r>
      <w:r w:rsidRPr="00B804E8">
        <w:rPr>
          <w:rFonts w:eastAsia="宋体"/>
          <w:color w:val="0000FA"/>
          <w:shd w:val="clear" w:color="auto" w:fill="FFCCFF"/>
        </w:rPr>
        <w:t>?</w:t>
      </w:r>
      <w:r w:rsidRPr="00B804E8">
        <w:rPr>
          <w:rFonts w:eastAsia="宋体"/>
          <w:color w:val="0000FA"/>
          <w:shd w:val="clear" w:color="auto" w:fill="FFFFFF"/>
        </w:rPr>
        <w:t>[J]. Geoscience Frontiers, 2014, 5(2): 139-153.</w:t>
      </w:r>
      <w:hyperlink r:id="rId178" w:tooltip="自助复核" w:history="1"/>
    </w:p>
    <w:p w14:paraId="6A3996FD" w14:textId="27EE2523"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[240] ZHANG L, WEINBERG R F, YANG L</w:t>
      </w:r>
      <w:del w:id="3775" w:author="1001210222 Choi" w:date="2025-12-09T14:58:00Z" w16du:dateUtc="2025-12-09T06:58:00Z">
        <w:r w:rsidRPr="00B804E8" w:rsidDel="000503D5">
          <w:rPr>
            <w:rFonts w:eastAsia="宋体"/>
            <w:color w:val="0000FA"/>
            <w:shd w:val="clear" w:color="auto" w:fill="FFCCFF"/>
          </w:rPr>
          <w:delText>-</w:delText>
        </w:r>
      </w:del>
      <w:ins w:id="3776" w:author="1001210222 Choi" w:date="2025-12-09T14:58:00Z" w16du:dateUtc="2025-12-09T06:58: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Q, et al. Mesozoic </w:t>
      </w:r>
      <w:r w:rsidRPr="00B804E8">
        <w:rPr>
          <w:rFonts w:eastAsia="宋体"/>
          <w:color w:val="0000FA"/>
          <w:shd w:val="clear" w:color="auto" w:fill="D9D9D9"/>
        </w:rPr>
        <w:t>o</w:t>
      </w:r>
      <w:r w:rsidRPr="00B804E8">
        <w:rPr>
          <w:rFonts w:eastAsia="宋体"/>
          <w:color w:val="0000FA"/>
          <w:shd w:val="clear" w:color="auto" w:fill="FFFFFF"/>
        </w:rPr>
        <w:t xml:space="preserve">rogenic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 in the Jiaodong Peninsula, China: </w:t>
      </w:r>
      <w:r w:rsidRPr="00B804E8">
        <w:rPr>
          <w:rFonts w:eastAsia="宋体"/>
          <w:color w:val="0000FA"/>
          <w:shd w:val="clear" w:color="auto" w:fill="D9D9D9"/>
        </w:rPr>
        <w:t>a</w:t>
      </w:r>
      <w:r w:rsidRPr="00B804E8">
        <w:rPr>
          <w:rFonts w:eastAsia="宋体"/>
          <w:color w:val="0000FA"/>
          <w:shd w:val="clear" w:color="auto" w:fill="FFFFFF"/>
        </w:rPr>
        <w:t xml:space="preserve"> </w:t>
      </w:r>
      <w:r w:rsidRPr="00B804E8">
        <w:rPr>
          <w:rFonts w:eastAsia="宋体"/>
          <w:color w:val="0000FA"/>
          <w:shd w:val="clear" w:color="auto" w:fill="D9D9D9"/>
        </w:rPr>
        <w:t>f</w:t>
      </w:r>
      <w:r w:rsidRPr="00B804E8">
        <w:rPr>
          <w:rFonts w:eastAsia="宋体"/>
          <w:color w:val="0000FA"/>
          <w:shd w:val="clear" w:color="auto" w:fill="FFFFFF"/>
        </w:rPr>
        <w:t xml:space="preserve">ocused </w:t>
      </w:r>
      <w:r w:rsidRPr="00B804E8">
        <w:rPr>
          <w:rFonts w:eastAsia="宋体"/>
          <w:color w:val="0000FA"/>
          <w:shd w:val="clear" w:color="auto" w:fill="D9D9D9"/>
        </w:rPr>
        <w:t>e</w:t>
      </w:r>
      <w:r w:rsidRPr="00B804E8">
        <w:rPr>
          <w:rFonts w:eastAsia="宋体"/>
          <w:color w:val="0000FA"/>
          <w:shd w:val="clear" w:color="auto" w:fill="FFFFFF"/>
        </w:rPr>
        <w:t xml:space="preserve">vent at 120 ± 2 </w:t>
      </w:r>
      <w:r w:rsidRPr="00B804E8">
        <w:rPr>
          <w:rFonts w:eastAsia="宋体"/>
          <w:color w:val="0000FA"/>
          <w:shd w:val="clear" w:color="auto" w:fill="D9D9D9"/>
        </w:rPr>
        <w:t>m</w:t>
      </w:r>
      <w:r w:rsidRPr="00B804E8">
        <w:rPr>
          <w:rFonts w:eastAsia="宋体"/>
          <w:color w:val="0000FA"/>
          <w:shd w:val="clear" w:color="auto" w:fill="FFFFFF"/>
        </w:rPr>
        <w:t xml:space="preserve">a </w:t>
      </w:r>
      <w:r w:rsidRPr="00B804E8">
        <w:rPr>
          <w:rFonts w:eastAsia="宋体"/>
          <w:color w:val="0000FA"/>
          <w:shd w:val="clear" w:color="auto" w:fill="D9D9D9"/>
        </w:rPr>
        <w:t>d</w:t>
      </w:r>
      <w:r w:rsidRPr="00B804E8">
        <w:rPr>
          <w:rFonts w:eastAsia="宋体"/>
          <w:color w:val="0000FA"/>
          <w:shd w:val="clear" w:color="auto" w:fill="FFFFFF"/>
        </w:rPr>
        <w:t xml:space="preserve">uring </w:t>
      </w:r>
      <w:r w:rsidRPr="00B804E8">
        <w:rPr>
          <w:rFonts w:eastAsia="宋体"/>
          <w:color w:val="0000FA"/>
          <w:shd w:val="clear" w:color="auto" w:fill="D9D9D9"/>
        </w:rPr>
        <w:t>c</w:t>
      </w:r>
      <w:r w:rsidRPr="00B804E8">
        <w:rPr>
          <w:rFonts w:eastAsia="宋体"/>
          <w:color w:val="0000FA"/>
          <w:shd w:val="clear" w:color="auto" w:fill="FFFFFF"/>
        </w:rPr>
        <w:t xml:space="preserve">ooling of </w:t>
      </w:r>
      <w:r w:rsidRPr="00B804E8">
        <w:rPr>
          <w:rFonts w:eastAsia="宋体"/>
          <w:color w:val="0000FA"/>
          <w:shd w:val="clear" w:color="auto" w:fill="D9D9D9"/>
        </w:rPr>
        <w:t>p</w:t>
      </w:r>
      <w:r w:rsidRPr="00B804E8">
        <w:rPr>
          <w:rFonts w:eastAsia="宋体"/>
          <w:color w:val="0000FA"/>
          <w:shd w:val="clear" w:color="auto" w:fill="FFFFFF"/>
        </w:rPr>
        <w:t xml:space="preserve">regold </w:t>
      </w:r>
      <w:r w:rsidRPr="00B804E8">
        <w:rPr>
          <w:rFonts w:eastAsia="宋体"/>
          <w:color w:val="0000FA"/>
          <w:shd w:val="clear" w:color="auto" w:fill="D9D9D9"/>
        </w:rPr>
        <w:t>g</w:t>
      </w:r>
      <w:r w:rsidRPr="00B804E8">
        <w:rPr>
          <w:rFonts w:eastAsia="宋体"/>
          <w:color w:val="0000FA"/>
          <w:shd w:val="clear" w:color="auto" w:fill="FFFFFF"/>
        </w:rPr>
        <w:t xml:space="preserve">ranite </w:t>
      </w:r>
      <w:r w:rsidRPr="00B804E8">
        <w:rPr>
          <w:rFonts w:eastAsia="宋体"/>
          <w:color w:val="0000FA"/>
          <w:shd w:val="clear" w:color="auto" w:fill="D9D9D9"/>
        </w:rPr>
        <w:t>i</w:t>
      </w:r>
      <w:r w:rsidRPr="00B804E8">
        <w:rPr>
          <w:rFonts w:eastAsia="宋体"/>
          <w:color w:val="0000FA"/>
          <w:shd w:val="clear" w:color="auto" w:fill="FFFFFF"/>
        </w:rPr>
        <w:t>ntrusions[J]. Economic Geology, 2020, 115(2): 415-441.</w:t>
      </w:r>
      <w:hyperlink r:id="rId179" w:tooltip="自助复核" w:history="1"/>
    </w:p>
    <w:p w14:paraId="5C10C272" w14:textId="77777777" w:rsidR="00B804E8" w:rsidRPr="00B804E8" w:rsidRDefault="00654D5F" w:rsidP="008868EF">
      <w:pPr>
        <w:pStyle w:val="EndNoteBibliography"/>
        <w:spacing w:after="0"/>
        <w:rPr>
          <w:rFonts w:eastAsia="宋体"/>
          <w:color w:val="000000"/>
        </w:rPr>
      </w:pPr>
      <w:bookmarkStart w:id="3777" w:name="参考文献内容_482"/>
      <w:r w:rsidRPr="00B804E8">
        <w:rPr>
          <w:rFonts w:eastAsia="宋体" w:hint="eastAsia"/>
          <w:color w:val="000000"/>
          <w:highlight w:val="white"/>
        </w:rPr>
        <w:t xml:space="preserve">[241] </w:t>
      </w:r>
      <w:r w:rsidRPr="00B804E8">
        <w:rPr>
          <w:rFonts w:eastAsia="宋体" w:hint="eastAsia"/>
          <w:color w:val="000000"/>
          <w:highlight w:val="white"/>
        </w:rPr>
        <w:t>刘俊来</w:t>
      </w:r>
      <w:r w:rsidRPr="00B804E8">
        <w:rPr>
          <w:rFonts w:eastAsia="宋体" w:hint="eastAsia"/>
          <w:color w:val="000000"/>
          <w:highlight w:val="white"/>
        </w:rPr>
        <w:t xml:space="preserve">, </w:t>
      </w:r>
      <w:r w:rsidRPr="00B804E8">
        <w:rPr>
          <w:rFonts w:eastAsia="宋体" w:hint="eastAsia"/>
          <w:color w:val="000000"/>
          <w:highlight w:val="white"/>
        </w:rPr>
        <w:t>季雷</w:t>
      </w:r>
      <w:r w:rsidRPr="00B804E8">
        <w:rPr>
          <w:rFonts w:eastAsia="宋体" w:hint="eastAsia"/>
          <w:color w:val="000000"/>
          <w:highlight w:val="white"/>
        </w:rPr>
        <w:t xml:space="preserve">, </w:t>
      </w:r>
      <w:r w:rsidRPr="00B804E8">
        <w:rPr>
          <w:rFonts w:eastAsia="宋体" w:hint="eastAsia"/>
          <w:color w:val="000000"/>
          <w:highlight w:val="white"/>
        </w:rPr>
        <w:t>倪金龙</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早白垩世华北克拉通岩石圈减薄与破坏动力学：兼论古太平洋型活动大陆边缘</w:t>
      </w:r>
      <w:r w:rsidRPr="00B804E8">
        <w:rPr>
          <w:rFonts w:eastAsia="宋体" w:hint="eastAsia"/>
          <w:color w:val="000000"/>
          <w:highlight w:val="white"/>
        </w:rPr>
        <w:t xml:space="preserve">[J]. </w:t>
      </w:r>
      <w:r w:rsidRPr="00B804E8">
        <w:rPr>
          <w:rFonts w:eastAsia="宋体" w:hint="eastAsia"/>
          <w:color w:val="000000"/>
          <w:highlight w:val="white"/>
        </w:rPr>
        <w:t>地质学报</w:t>
      </w:r>
      <w:r w:rsidRPr="00B804E8">
        <w:rPr>
          <w:rFonts w:eastAsia="宋体" w:hint="eastAsia"/>
          <w:color w:val="000000"/>
          <w:highlight w:val="white"/>
        </w:rPr>
        <w:t>, 2022, 96(10): 3360-3380.</w:t>
      </w:r>
      <w:bookmarkEnd w:id="3777"/>
    </w:p>
    <w:p w14:paraId="06A227C1" w14:textId="1BD29BBC" w:rsidR="00B804E8" w:rsidRPr="00B804E8" w:rsidRDefault="00B804E8" w:rsidP="008868EF">
      <w:pPr>
        <w:pStyle w:val="EndNoteBibliography"/>
        <w:spacing w:after="0"/>
        <w:rPr>
          <w:rFonts w:eastAsia="宋体"/>
          <w:color w:val="0000FA"/>
          <w:lang w:val="de-DE"/>
        </w:rPr>
      </w:pPr>
      <w:r w:rsidRPr="00B804E8">
        <w:rPr>
          <w:rFonts w:eastAsia="宋体"/>
          <w:color w:val="0000FA"/>
          <w:shd w:val="clear" w:color="auto" w:fill="FFFFFF"/>
          <w:lang w:val="de-DE"/>
        </w:rPr>
        <w:t>[242] WANG B, ZHOU J</w:t>
      </w:r>
      <w:del w:id="3778" w:author="1001210222 Choi" w:date="2025-12-09T14:58:00Z" w16du:dateUtc="2025-12-09T06:58:00Z">
        <w:r w:rsidRPr="00B804E8" w:rsidDel="000503D5">
          <w:rPr>
            <w:rFonts w:eastAsia="宋体"/>
            <w:color w:val="0000FA"/>
            <w:shd w:val="clear" w:color="auto" w:fill="FFCCFF"/>
            <w:lang w:val="de-DE"/>
          </w:rPr>
          <w:delText>-</w:delText>
        </w:r>
      </w:del>
      <w:ins w:id="3779" w:author="1001210222 Choi" w:date="2025-12-09T14:58:00Z" w16du:dateUtc="2025-12-09T06:58:00Z">
        <w:r w:rsidR="000503D5">
          <w:rPr>
            <w:rFonts w:eastAsia="宋体" w:hint="eastAsia"/>
            <w:color w:val="0000FA"/>
            <w:shd w:val="clear" w:color="auto" w:fill="FFCCFF"/>
            <w:lang w:val="de-DE"/>
          </w:rPr>
          <w:t xml:space="preserve"> </w:t>
        </w:r>
      </w:ins>
      <w:r w:rsidRPr="00B804E8">
        <w:rPr>
          <w:rFonts w:eastAsia="宋体"/>
          <w:color w:val="0000FA"/>
          <w:shd w:val="clear" w:color="auto" w:fill="FFFFFF"/>
          <w:lang w:val="de-DE"/>
        </w:rPr>
        <w:t>B, DING Z</w:t>
      </w:r>
      <w:del w:id="3780" w:author="1001210222 Choi" w:date="2025-12-09T14:58:00Z" w16du:dateUtc="2025-12-09T06:58:00Z">
        <w:r w:rsidRPr="00B804E8" w:rsidDel="000503D5">
          <w:rPr>
            <w:rFonts w:eastAsia="宋体"/>
            <w:color w:val="0000FA"/>
            <w:shd w:val="clear" w:color="auto" w:fill="FFCCFF"/>
            <w:lang w:val="de-DE"/>
          </w:rPr>
          <w:delText>-</w:delText>
        </w:r>
      </w:del>
      <w:ins w:id="3781" w:author="1001210222 Choi" w:date="2025-12-09T14:58:00Z" w16du:dateUtc="2025-12-09T06:58:00Z">
        <w:r w:rsidR="000503D5">
          <w:rPr>
            <w:rFonts w:eastAsia="宋体" w:hint="eastAsia"/>
            <w:color w:val="0000FA"/>
            <w:shd w:val="clear" w:color="auto" w:fill="FFCCFF"/>
            <w:lang w:val="de-DE"/>
          </w:rPr>
          <w:t xml:space="preserve"> </w:t>
        </w:r>
      </w:ins>
      <w:r w:rsidRPr="00B804E8">
        <w:rPr>
          <w:rFonts w:eastAsia="宋体"/>
          <w:color w:val="0000FA"/>
          <w:shd w:val="clear" w:color="auto" w:fill="FFFFFF"/>
          <w:lang w:val="de-DE"/>
        </w:rPr>
        <w:t xml:space="preserve">J, et al. Late Mesozoic </w:t>
      </w:r>
      <w:r w:rsidRPr="00B804E8">
        <w:rPr>
          <w:rFonts w:eastAsia="宋体"/>
          <w:color w:val="0000FA"/>
          <w:shd w:val="clear" w:color="auto" w:fill="D9D9D9"/>
          <w:lang w:val="de-DE"/>
        </w:rPr>
        <w:t>m</w:t>
      </w:r>
      <w:r w:rsidRPr="00B804E8">
        <w:rPr>
          <w:rFonts w:eastAsia="宋体"/>
          <w:color w:val="0000FA"/>
          <w:shd w:val="clear" w:color="auto" w:fill="FFFFFF"/>
          <w:lang w:val="de-DE"/>
        </w:rPr>
        <w:t xml:space="preserve">agmatism and </w:t>
      </w:r>
      <w:r w:rsidRPr="00B804E8">
        <w:rPr>
          <w:rFonts w:eastAsia="宋体"/>
          <w:color w:val="0000FA"/>
          <w:shd w:val="clear" w:color="auto" w:fill="D9D9D9"/>
          <w:lang w:val="de-DE"/>
        </w:rPr>
        <w:t>g</w:t>
      </w:r>
      <w:r w:rsidRPr="00B804E8">
        <w:rPr>
          <w:rFonts w:eastAsia="宋体"/>
          <w:color w:val="0000FA"/>
          <w:shd w:val="clear" w:color="auto" w:fill="FFFFFF"/>
          <w:lang w:val="de-DE"/>
        </w:rPr>
        <w:t xml:space="preserve">old </w:t>
      </w:r>
      <w:r w:rsidRPr="00B804E8">
        <w:rPr>
          <w:rFonts w:eastAsia="宋体"/>
          <w:color w:val="0000FA"/>
          <w:shd w:val="clear" w:color="auto" w:fill="D9D9D9"/>
          <w:lang w:val="de-DE"/>
        </w:rPr>
        <w:t>m</w:t>
      </w:r>
      <w:r w:rsidRPr="00B804E8">
        <w:rPr>
          <w:rFonts w:eastAsia="宋体"/>
          <w:color w:val="0000FA"/>
          <w:shd w:val="clear" w:color="auto" w:fill="FFFFFF"/>
          <w:lang w:val="de-DE"/>
        </w:rPr>
        <w:t xml:space="preserve">etallogeny of the Jiaodong Peninsula, China: </w:t>
      </w:r>
      <w:r w:rsidRPr="00B804E8">
        <w:rPr>
          <w:rFonts w:eastAsia="宋体"/>
          <w:color w:val="0000FA"/>
          <w:shd w:val="clear" w:color="auto" w:fill="D9D9D9"/>
          <w:lang w:val="de-DE"/>
        </w:rPr>
        <w:t>a</w:t>
      </w:r>
      <w:r w:rsidRPr="00B804E8">
        <w:rPr>
          <w:rFonts w:eastAsia="宋体"/>
          <w:color w:val="0000FA"/>
          <w:shd w:val="clear" w:color="auto" w:fill="FFFFFF"/>
          <w:lang w:val="de-DE"/>
        </w:rPr>
        <w:t xml:space="preserve"> </w:t>
      </w:r>
      <w:r w:rsidRPr="00B804E8">
        <w:rPr>
          <w:rFonts w:eastAsia="宋体"/>
          <w:color w:val="0000FA"/>
          <w:shd w:val="clear" w:color="auto" w:fill="D9D9D9"/>
          <w:lang w:val="de-DE"/>
        </w:rPr>
        <w:t>r</w:t>
      </w:r>
      <w:r w:rsidRPr="00B804E8">
        <w:rPr>
          <w:rFonts w:eastAsia="宋体"/>
          <w:color w:val="0000FA"/>
          <w:shd w:val="clear" w:color="auto" w:fill="FFFFFF"/>
          <w:lang w:val="de-DE"/>
        </w:rPr>
        <w:t xml:space="preserve">esponse to the </w:t>
      </w:r>
      <w:r w:rsidRPr="00B804E8">
        <w:rPr>
          <w:rFonts w:eastAsia="宋体"/>
          <w:color w:val="0000FA"/>
          <w:shd w:val="clear" w:color="auto" w:fill="D9D9D9"/>
          <w:lang w:val="de-DE"/>
        </w:rPr>
        <w:t>d</w:t>
      </w:r>
      <w:r w:rsidRPr="00B804E8">
        <w:rPr>
          <w:rFonts w:eastAsia="宋体"/>
          <w:color w:val="0000FA"/>
          <w:shd w:val="clear" w:color="auto" w:fill="FFFFFF"/>
          <w:lang w:val="de-DE"/>
        </w:rPr>
        <w:t xml:space="preserve">estruction of the North China Craton[J]. </w:t>
      </w:r>
      <w:r w:rsidRPr="00B804E8">
        <w:rPr>
          <w:rFonts w:eastAsia="宋体"/>
          <w:color w:val="0000FA"/>
          <w:shd w:val="clear" w:color="auto" w:fill="FFCCFF"/>
          <w:lang w:val="de-DE"/>
        </w:rPr>
        <w:t>Geological Society of America</w:t>
      </w:r>
      <w:r w:rsidRPr="00B804E8">
        <w:rPr>
          <w:rFonts w:eastAsia="宋体"/>
          <w:color w:val="0000FA"/>
          <w:shd w:val="clear" w:color="auto" w:fill="FFFFFF"/>
          <w:lang w:val="de-DE"/>
        </w:rPr>
        <w:t xml:space="preserve"> Bulletin, 2023</w:t>
      </w:r>
      <w:del w:id="3782" w:author="1001210222 Choi" w:date="2025-12-09T14:31:00Z" w16du:dateUtc="2025-12-09T06:31:00Z">
        <w:r w:rsidRPr="00B804E8" w:rsidDel="00CB63FF">
          <w:rPr>
            <w:rFonts w:eastAsia="宋体"/>
            <w:color w:val="0000FA"/>
            <w:shd w:val="clear" w:color="auto" w:fill="FFFFFF"/>
            <w:lang w:val="de-DE"/>
          </w:rPr>
          <w:delText xml:space="preserve">: </w:delText>
        </w:r>
      </w:del>
      <w:ins w:id="3783" w:author="1001210222 Choi" w:date="2025-12-09T14:31:00Z" w16du:dateUtc="2025-12-09T06:31:00Z">
        <w:r w:rsidR="00CB63FF">
          <w:rPr>
            <w:rFonts w:eastAsia="宋体" w:hint="eastAsia"/>
            <w:color w:val="0000FA"/>
            <w:shd w:val="clear" w:color="auto" w:fill="FFFFFF"/>
            <w:lang w:val="de-DE"/>
          </w:rPr>
          <w:t>, 136(</w:t>
        </w:r>
      </w:ins>
      <w:ins w:id="3784" w:author="1001210222 Choi" w:date="2025-12-09T14:32:00Z" w16du:dateUtc="2025-12-09T06:32:00Z">
        <w:r w:rsidR="00CB63FF">
          <w:rPr>
            <w:rFonts w:eastAsia="宋体" w:hint="eastAsia"/>
            <w:color w:val="0000FA"/>
            <w:shd w:val="clear" w:color="auto" w:fill="FFFFFF"/>
            <w:lang w:val="de-DE"/>
          </w:rPr>
          <w:t>3-4): 1395-1412</w:t>
        </w:r>
      </w:ins>
      <w:commentRangeStart w:id="3785"/>
      <w:commentRangeStart w:id="3786"/>
      <w:del w:id="3787" w:author="1001210222 Choi" w:date="2025-12-09T14:31:00Z" w16du:dateUtc="2025-12-09T06:31:00Z">
        <w:r w:rsidRPr="00B804E8" w:rsidDel="00CB63FF">
          <w:rPr>
            <w:rFonts w:eastAsia="宋体" w:hint="eastAsia"/>
            <w:color w:val="0000FA"/>
            <w:shd w:val="clear" w:color="auto" w:fill="FFCCFF"/>
            <w:lang w:val="de-DE"/>
          </w:rPr>
          <w:delText>■</w:delText>
        </w:r>
        <w:r w:rsidRPr="00B804E8" w:rsidDel="00CB63FF">
          <w:rPr>
            <w:rFonts w:eastAsia="宋体"/>
            <w:color w:val="0000FA"/>
            <w:shd w:val="clear" w:color="auto" w:fill="FFFFFF"/>
            <w:lang w:val="de-DE"/>
          </w:rPr>
          <w:delText>-</w:delText>
        </w:r>
        <w:r w:rsidRPr="00B804E8" w:rsidDel="00CB63FF">
          <w:rPr>
            <w:rFonts w:eastAsia="宋体" w:hint="eastAsia"/>
            <w:color w:val="0000FA"/>
            <w:shd w:val="clear" w:color="auto" w:fill="FFCCFF"/>
            <w:lang w:val="de-DE"/>
          </w:rPr>
          <w:delText>■</w:delText>
        </w:r>
      </w:del>
      <w:commentRangeEnd w:id="3785"/>
      <w:r w:rsidR="006B113D">
        <w:rPr>
          <w:rStyle w:val="afa"/>
          <w:rFonts w:asciiTheme="minorHAnsi" w:eastAsiaTheme="minorEastAsia" w:hAnsiTheme="minorHAnsi" w:cstheme="minorBidi"/>
          <w:noProof w:val="0"/>
          <w:kern w:val="2"/>
          <w14:ligatures w14:val="standardContextual"/>
        </w:rPr>
        <w:commentReference w:id="3785"/>
      </w:r>
      <w:commentRangeEnd w:id="3786"/>
      <w:r w:rsidR="001A06E8">
        <w:rPr>
          <w:rStyle w:val="afa"/>
          <w:rFonts w:asciiTheme="minorHAnsi" w:eastAsiaTheme="minorEastAsia" w:hAnsiTheme="minorHAnsi" w:cstheme="minorBidi"/>
          <w:noProof w:val="0"/>
          <w:kern w:val="2"/>
          <w14:ligatures w14:val="standardContextual"/>
        </w:rPr>
        <w:commentReference w:id="3786"/>
      </w:r>
      <w:r w:rsidRPr="00B804E8">
        <w:rPr>
          <w:rFonts w:eastAsia="宋体"/>
          <w:color w:val="0000FA"/>
          <w:shd w:val="clear" w:color="auto" w:fill="FFFFFF"/>
          <w:lang w:val="de-DE"/>
        </w:rPr>
        <w:t>.</w:t>
      </w:r>
      <w:hyperlink r:id="rId180" w:tooltip="自助复核" w:history="1"/>
    </w:p>
    <w:p w14:paraId="56BA7582" w14:textId="79319915"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[243] DENG J, WANG Q</w:t>
      </w:r>
      <w:r w:rsidRPr="00B804E8">
        <w:rPr>
          <w:rFonts w:eastAsia="宋体"/>
          <w:color w:val="0000FA"/>
          <w:shd w:val="clear" w:color="auto" w:fill="FFCCFF"/>
        </w:rPr>
        <w:t xml:space="preserve"> F</w:t>
      </w:r>
      <w:r w:rsidRPr="00B804E8">
        <w:rPr>
          <w:rFonts w:eastAsia="宋体"/>
          <w:color w:val="0000FA"/>
          <w:shd w:val="clear" w:color="auto" w:fill="FFFFFF"/>
        </w:rPr>
        <w:t xml:space="preserve">, SANTOSH M, et al. Remobilization of metasomatized mantle lithosphere: a new model for the Jiaodong gold province, </w:t>
      </w:r>
      <w:r w:rsidRPr="00B804E8">
        <w:rPr>
          <w:rFonts w:eastAsia="宋体"/>
          <w:color w:val="0000FA"/>
          <w:shd w:val="clear" w:color="auto" w:fill="D9D9D9"/>
        </w:rPr>
        <w:t>E</w:t>
      </w:r>
      <w:r w:rsidRPr="00B804E8">
        <w:rPr>
          <w:rFonts w:eastAsia="宋体"/>
          <w:color w:val="0000FA"/>
          <w:shd w:val="clear" w:color="auto" w:fill="FFFFFF"/>
        </w:rPr>
        <w:t>astern China[J]. Mineralium Deposita, 2020, 55(2): 257-274.</w:t>
      </w:r>
      <w:hyperlink r:id="rId181" w:tooltip="自助复核" w:history="1"/>
    </w:p>
    <w:p w14:paraId="4E417B33" w14:textId="5098DACA" w:rsidR="00B804E8" w:rsidRPr="00B804E8" w:rsidRDefault="00654D5F" w:rsidP="008868EF">
      <w:pPr>
        <w:pStyle w:val="EndNoteBibliography"/>
        <w:spacing w:after="0"/>
        <w:rPr>
          <w:rFonts w:eastAsia="宋体"/>
          <w:color w:val="000000"/>
        </w:rPr>
      </w:pPr>
      <w:bookmarkStart w:id="3788" w:name="参考文献内容_488"/>
      <w:r w:rsidRPr="00B804E8">
        <w:rPr>
          <w:rFonts w:eastAsia="宋体" w:hint="eastAsia"/>
          <w:color w:val="000000"/>
          <w:highlight w:val="white"/>
        </w:rPr>
        <w:t xml:space="preserve">[244] </w:t>
      </w:r>
      <w:r w:rsidRPr="00B804E8">
        <w:rPr>
          <w:rFonts w:eastAsia="宋体" w:hint="eastAsia"/>
          <w:color w:val="000000"/>
          <w:highlight w:val="white"/>
        </w:rPr>
        <w:t>王珊珊</w:t>
      </w:r>
      <w:r w:rsidRPr="00B804E8">
        <w:rPr>
          <w:rFonts w:eastAsia="宋体" w:hint="eastAsia"/>
          <w:color w:val="000000"/>
          <w:highlight w:val="white"/>
        </w:rPr>
        <w:t xml:space="preserve">, </w:t>
      </w:r>
      <w:r w:rsidRPr="00B804E8">
        <w:rPr>
          <w:rFonts w:eastAsia="宋体" w:hint="eastAsia"/>
          <w:color w:val="000000"/>
          <w:highlight w:val="white"/>
        </w:rPr>
        <w:t>鲍中义</w:t>
      </w:r>
      <w:r w:rsidRPr="00B804E8">
        <w:rPr>
          <w:rFonts w:eastAsia="宋体" w:hint="eastAsia"/>
          <w:color w:val="000000"/>
          <w:highlight w:val="white"/>
        </w:rPr>
        <w:t xml:space="preserve">, </w:t>
      </w:r>
      <w:r w:rsidRPr="00B804E8">
        <w:rPr>
          <w:rFonts w:eastAsia="宋体" w:hint="eastAsia"/>
          <w:color w:val="000000"/>
          <w:highlight w:val="white"/>
        </w:rPr>
        <w:t>戴长国</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胶东主要金矿类型流体包裹体特征对比及其对成矿环境差异的指示</w:t>
      </w:r>
      <w:r w:rsidR="004B7F86">
        <w:rPr>
          <w:rFonts w:eastAsia="宋体" w:hint="eastAsia"/>
          <w:color w:val="000000"/>
          <w:highlight w:val="white"/>
        </w:rPr>
        <w:t>：</w:t>
      </w:r>
      <w:r w:rsidRPr="00B804E8">
        <w:rPr>
          <w:rFonts w:eastAsia="宋体" w:hint="eastAsia"/>
          <w:color w:val="000000"/>
          <w:highlight w:val="white"/>
        </w:rPr>
        <w:t>以纱岭、旧店和辽上金矿床为例</w:t>
      </w:r>
      <w:r w:rsidRPr="00B804E8">
        <w:rPr>
          <w:rFonts w:eastAsia="宋体" w:hint="eastAsia"/>
          <w:color w:val="000000"/>
          <w:highlight w:val="white"/>
        </w:rPr>
        <w:t xml:space="preserve">[J]. </w:t>
      </w:r>
      <w:r w:rsidRPr="00B804E8">
        <w:rPr>
          <w:rFonts w:eastAsia="宋体" w:hint="eastAsia"/>
          <w:color w:val="000000"/>
          <w:highlight w:val="white"/>
        </w:rPr>
        <w:t>地质通报</w:t>
      </w:r>
      <w:r w:rsidR="004B7F86">
        <w:rPr>
          <w:rFonts w:eastAsia="宋体" w:hint="eastAsia"/>
          <w:color w:val="000000"/>
          <w:highlight w:val="white"/>
        </w:rPr>
        <w:t>, 2022, 41(</w:t>
      </w:r>
      <w:r w:rsidRPr="00B804E8">
        <w:rPr>
          <w:rFonts w:eastAsia="宋体" w:hint="eastAsia"/>
          <w:color w:val="000000"/>
          <w:highlight w:val="white"/>
        </w:rPr>
        <w:t>6): 1081-1094.</w:t>
      </w:r>
      <w:bookmarkEnd w:id="3788"/>
    </w:p>
    <w:p w14:paraId="0595ED47" w14:textId="39EFD338" w:rsidR="00B804E8" w:rsidRPr="00B804E8" w:rsidRDefault="00654D5F" w:rsidP="008868EF">
      <w:pPr>
        <w:pStyle w:val="EndNoteBibliography"/>
        <w:spacing w:after="0"/>
        <w:rPr>
          <w:rFonts w:eastAsia="宋体"/>
          <w:color w:val="009900"/>
          <w:highlight w:val="white"/>
          <w:shd w:val="clear" w:color="auto" w:fill="FFCCFF"/>
        </w:rPr>
      </w:pPr>
      <w:bookmarkStart w:id="3789" w:name="参考文献内容_490"/>
      <w:r w:rsidRPr="00B804E8">
        <w:rPr>
          <w:rFonts w:eastAsia="宋体" w:hint="eastAsia"/>
          <w:color w:val="000000"/>
          <w:highlight w:val="white"/>
        </w:rPr>
        <w:t xml:space="preserve">[245] </w:t>
      </w:r>
      <w:r w:rsidRPr="00B804E8">
        <w:rPr>
          <w:rFonts w:eastAsia="宋体" w:hint="eastAsia"/>
          <w:color w:val="000000"/>
          <w:highlight w:val="white"/>
        </w:rPr>
        <w:t>杨立强</w:t>
      </w:r>
      <w:r w:rsidRPr="00B804E8">
        <w:rPr>
          <w:rFonts w:eastAsia="宋体" w:hint="eastAsia"/>
          <w:color w:val="000000"/>
          <w:highlight w:val="white"/>
        </w:rPr>
        <w:t xml:space="preserve">, </w:t>
      </w:r>
      <w:r w:rsidRPr="00B804E8">
        <w:rPr>
          <w:rFonts w:eastAsia="宋体" w:hint="eastAsia"/>
          <w:color w:val="000000"/>
          <w:highlight w:val="white"/>
        </w:rPr>
        <w:t>邓军</w:t>
      </w:r>
      <w:r w:rsidRPr="00B804E8">
        <w:rPr>
          <w:rFonts w:eastAsia="宋体" w:hint="eastAsia"/>
          <w:color w:val="000000"/>
          <w:highlight w:val="white"/>
        </w:rPr>
        <w:t xml:space="preserve">, </w:t>
      </w:r>
      <w:r w:rsidRPr="00B804E8">
        <w:rPr>
          <w:rFonts w:eastAsia="宋体" w:hint="eastAsia"/>
          <w:color w:val="000000"/>
          <w:highlight w:val="white"/>
        </w:rPr>
        <w:t>王中亮</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胶东中生代金成矿系统</w:t>
      </w:r>
      <w:r w:rsidRPr="00B804E8">
        <w:rPr>
          <w:rFonts w:eastAsia="宋体" w:hint="eastAsia"/>
          <w:color w:val="000000"/>
          <w:highlight w:val="white"/>
        </w:rPr>
        <w:t xml:space="preserve">[J]. </w:t>
      </w:r>
      <w:r w:rsidRPr="00B804E8">
        <w:rPr>
          <w:rFonts w:eastAsia="宋体" w:hint="eastAsia"/>
          <w:color w:val="000000"/>
          <w:highlight w:val="white"/>
        </w:rPr>
        <w:t>岩石学报</w:t>
      </w:r>
      <w:r w:rsidR="004B7F86">
        <w:rPr>
          <w:rFonts w:eastAsia="宋体" w:hint="eastAsia"/>
          <w:color w:val="000000"/>
          <w:highlight w:val="white"/>
        </w:rPr>
        <w:t>, 2014, 30(</w:t>
      </w:r>
      <w:r w:rsidRPr="00B804E8">
        <w:rPr>
          <w:rFonts w:eastAsia="宋体" w:hint="eastAsia"/>
          <w:color w:val="000000"/>
          <w:highlight w:val="white"/>
        </w:rPr>
        <w:t>9): 244</w:t>
      </w:r>
      <w:r w:rsidRPr="00B804E8">
        <w:rPr>
          <w:rFonts w:eastAsia="宋体"/>
          <w:color w:val="000000"/>
          <w:highlight w:val="white"/>
        </w:rPr>
        <w:t>7-2467.</w:t>
      </w:r>
      <w:bookmarkEnd w:id="3789"/>
    </w:p>
    <w:p w14:paraId="51A15C6A" w14:textId="18C75353"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[246] DONG L L, YANG Z M, LIU Y H, et al. Possible </w:t>
      </w:r>
      <w:r w:rsidRPr="00B804E8">
        <w:rPr>
          <w:rFonts w:eastAsia="宋体"/>
          <w:color w:val="0000FA"/>
          <w:shd w:val="clear" w:color="auto" w:fill="D9D9D9"/>
        </w:rPr>
        <w:t>s</w:t>
      </w:r>
      <w:r w:rsidRPr="00B804E8">
        <w:rPr>
          <w:rFonts w:eastAsia="宋体"/>
          <w:color w:val="0000FA"/>
          <w:shd w:val="clear" w:color="auto" w:fill="FFFFFF"/>
        </w:rPr>
        <w:t xml:space="preserve">ource of Au in the Jiaodong </w:t>
      </w:r>
      <w:r w:rsidRPr="00B804E8">
        <w:rPr>
          <w:rFonts w:eastAsia="宋体"/>
          <w:color w:val="0000FA"/>
          <w:shd w:val="clear" w:color="auto" w:fill="D9D9D9"/>
        </w:rPr>
        <w:t>a</w:t>
      </w:r>
      <w:r w:rsidRPr="00B804E8">
        <w:rPr>
          <w:rFonts w:eastAsia="宋体"/>
          <w:color w:val="0000FA"/>
          <w:shd w:val="clear" w:color="auto" w:fill="FFFFFF"/>
        </w:rPr>
        <w:t xml:space="preserve">rea from </w:t>
      </w:r>
      <w:r w:rsidRPr="00B804E8">
        <w:rPr>
          <w:rFonts w:eastAsia="宋体"/>
          <w:color w:val="0000FA"/>
          <w:shd w:val="clear" w:color="auto" w:fill="D9D9D9"/>
        </w:rPr>
        <w:t>l</w:t>
      </w:r>
      <w:r w:rsidRPr="00B804E8">
        <w:rPr>
          <w:rFonts w:eastAsia="宋体"/>
          <w:color w:val="0000FA"/>
          <w:shd w:val="clear" w:color="auto" w:fill="FFFFFF"/>
        </w:rPr>
        <w:t xml:space="preserve">ower </w:t>
      </w:r>
      <w:r w:rsidRPr="00B804E8">
        <w:rPr>
          <w:rFonts w:eastAsia="宋体"/>
          <w:color w:val="0000FA"/>
          <w:shd w:val="clear" w:color="auto" w:fill="D9D9D9"/>
        </w:rPr>
        <w:t>c</w:t>
      </w:r>
      <w:r w:rsidRPr="00B804E8">
        <w:rPr>
          <w:rFonts w:eastAsia="宋体"/>
          <w:color w:val="0000FA"/>
          <w:shd w:val="clear" w:color="auto" w:fill="FFFFFF"/>
        </w:rPr>
        <w:t xml:space="preserve">rustal </w:t>
      </w:r>
      <w:r w:rsidRPr="00B804E8">
        <w:rPr>
          <w:rFonts w:eastAsia="宋体"/>
          <w:color w:val="0000FA"/>
          <w:shd w:val="clear" w:color="auto" w:fill="D9D9D9"/>
        </w:rPr>
        <w:t>s</w:t>
      </w:r>
      <w:r w:rsidRPr="00B804E8">
        <w:rPr>
          <w:rFonts w:eastAsia="宋体"/>
          <w:color w:val="0000FA"/>
          <w:shd w:val="clear" w:color="auto" w:fill="FFFFFF"/>
        </w:rPr>
        <w:t xml:space="preserve">ulfide </w:t>
      </w:r>
      <w:r w:rsidRPr="00B804E8">
        <w:rPr>
          <w:rFonts w:eastAsia="宋体"/>
          <w:color w:val="0000FA"/>
          <w:shd w:val="clear" w:color="auto" w:fill="D9D9D9"/>
        </w:rPr>
        <w:t>c</w:t>
      </w:r>
      <w:r w:rsidRPr="00B804E8">
        <w:rPr>
          <w:rFonts w:eastAsia="宋体"/>
          <w:color w:val="0000FA"/>
          <w:shd w:val="clear" w:color="auto" w:fill="FFFFFF"/>
        </w:rPr>
        <w:t xml:space="preserve">umulates: Evidence from </w:t>
      </w:r>
      <w:r w:rsidRPr="00B804E8">
        <w:rPr>
          <w:rFonts w:eastAsia="宋体"/>
          <w:color w:val="0000FA"/>
          <w:shd w:val="clear" w:color="auto" w:fill="D9D9D9"/>
        </w:rPr>
        <w:t>o</w:t>
      </w:r>
      <w:r w:rsidRPr="00B804E8">
        <w:rPr>
          <w:rFonts w:eastAsia="宋体"/>
          <w:color w:val="0000FA"/>
          <w:shd w:val="clear" w:color="auto" w:fill="FFFFFF"/>
        </w:rPr>
        <w:t xml:space="preserve">xygen </w:t>
      </w:r>
      <w:r w:rsidRPr="00B804E8">
        <w:rPr>
          <w:rFonts w:eastAsia="宋体"/>
          <w:color w:val="0000FA"/>
          <w:shd w:val="clear" w:color="auto" w:fill="D9D9D9"/>
        </w:rPr>
        <w:t>s</w:t>
      </w:r>
      <w:r w:rsidRPr="00B804E8">
        <w:rPr>
          <w:rFonts w:eastAsia="宋体"/>
          <w:color w:val="0000FA"/>
          <w:shd w:val="clear" w:color="auto" w:fill="FFFFFF"/>
        </w:rPr>
        <w:t xml:space="preserve">tates and </w:t>
      </w:r>
      <w:r w:rsidRPr="00B804E8">
        <w:rPr>
          <w:rFonts w:eastAsia="宋体"/>
          <w:color w:val="0000FA"/>
          <w:shd w:val="clear" w:color="auto" w:fill="D9D9D9"/>
        </w:rPr>
        <w:t>c</w:t>
      </w:r>
      <w:r w:rsidRPr="00B804E8">
        <w:rPr>
          <w:rFonts w:eastAsia="宋体"/>
          <w:color w:val="0000FA"/>
          <w:shd w:val="clear" w:color="auto" w:fill="FFFFFF"/>
        </w:rPr>
        <w:t xml:space="preserve">halcophile </w:t>
      </w:r>
      <w:r w:rsidRPr="00B804E8">
        <w:rPr>
          <w:rFonts w:eastAsia="宋体"/>
          <w:color w:val="0000FA"/>
          <w:shd w:val="clear" w:color="auto" w:fill="D9D9D9"/>
        </w:rPr>
        <w:t>e</w:t>
      </w:r>
      <w:r w:rsidRPr="00B804E8">
        <w:rPr>
          <w:rFonts w:eastAsia="宋体"/>
          <w:color w:val="0000FA"/>
          <w:shd w:val="clear" w:color="auto" w:fill="FFFFFF"/>
        </w:rPr>
        <w:t xml:space="preserve">lements </w:t>
      </w:r>
      <w:r w:rsidRPr="00B804E8">
        <w:rPr>
          <w:rFonts w:eastAsia="宋体"/>
          <w:color w:val="0000FA"/>
          <w:shd w:val="clear" w:color="auto" w:fill="D9D9D9"/>
        </w:rPr>
        <w:t>c</w:t>
      </w:r>
      <w:r w:rsidRPr="00B804E8">
        <w:rPr>
          <w:rFonts w:eastAsia="宋体"/>
          <w:color w:val="0000FA"/>
          <w:shd w:val="clear" w:color="auto" w:fill="FFFFFF"/>
        </w:rPr>
        <w:t xml:space="preserve">ontents of Mesozoic </w:t>
      </w:r>
      <w:r w:rsidRPr="00B804E8">
        <w:rPr>
          <w:rFonts w:eastAsia="宋体"/>
          <w:color w:val="0000FA"/>
          <w:shd w:val="clear" w:color="auto" w:fill="D9D9D9"/>
        </w:rPr>
        <w:t>m</w:t>
      </w:r>
      <w:r w:rsidRPr="00B804E8">
        <w:rPr>
          <w:rFonts w:eastAsia="宋体"/>
          <w:color w:val="0000FA"/>
          <w:shd w:val="clear" w:color="auto" w:fill="FFFFFF"/>
        </w:rPr>
        <w:t xml:space="preserve">agmatic </w:t>
      </w:r>
      <w:r w:rsidRPr="00B804E8">
        <w:rPr>
          <w:rFonts w:eastAsia="宋体"/>
          <w:color w:val="0000FA"/>
          <w:shd w:val="clear" w:color="auto" w:fill="D9D9D9"/>
        </w:rPr>
        <w:t>s</w:t>
      </w:r>
      <w:r w:rsidRPr="00B804E8">
        <w:rPr>
          <w:rFonts w:eastAsia="宋体"/>
          <w:color w:val="0000FA"/>
          <w:shd w:val="clear" w:color="auto" w:fill="FFFFFF"/>
        </w:rPr>
        <w:t xml:space="preserve">uites[J]. Ore Geology Reviews, 2023, </w:t>
      </w:r>
      <w:r w:rsidRPr="00B804E8">
        <w:rPr>
          <w:rFonts w:eastAsia="宋体"/>
          <w:color w:val="0000FA"/>
          <w:shd w:val="clear" w:color="auto" w:fill="FFCCFF"/>
        </w:rPr>
        <w:t>153</w:t>
      </w:r>
      <w:r w:rsidRPr="00B804E8">
        <w:rPr>
          <w:rFonts w:eastAsia="宋体"/>
          <w:color w:val="0000FA"/>
          <w:shd w:val="clear" w:color="auto" w:fill="FFFFFF"/>
        </w:rPr>
        <w:t>: 105268</w:t>
      </w:r>
      <w:r w:rsidRPr="00B804E8">
        <w:rPr>
          <w:rFonts w:eastAsia="宋体"/>
          <w:color w:val="0000FA"/>
          <w:shd w:val="clear" w:color="auto" w:fill="FFCCFF"/>
        </w:rPr>
        <w:t>.</w:t>
      </w:r>
      <w:hyperlink r:id="rId182" w:tooltip="自助复核" w:history="1"/>
    </w:p>
    <w:p w14:paraId="58A3CD65" w14:textId="27690D94"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[247] WANG L G, QIU Y M, MCNAUGHTON N J, et al. Constraints on crustal evolution and gold metallogeny in the Northwestern Jiaodong Peninsula, China, from SHRIMP U–Pb zircon studies of granitoids[J]. Ore Geology Reviews, 1998, 13(1</w:t>
      </w:r>
      <w:r w:rsidRPr="00B804E8">
        <w:rPr>
          <w:rFonts w:eastAsia="宋体"/>
          <w:color w:val="0000FA"/>
          <w:shd w:val="clear" w:color="auto" w:fill="FFCCFF"/>
        </w:rPr>
        <w:t>/2/3/4/5</w:t>
      </w:r>
      <w:r w:rsidRPr="00B804E8">
        <w:rPr>
          <w:rFonts w:eastAsia="宋体"/>
          <w:color w:val="0000FA"/>
          <w:shd w:val="clear" w:color="auto" w:fill="FFFFFF"/>
        </w:rPr>
        <w:t>): 275-291.</w:t>
      </w:r>
      <w:hyperlink r:id="rId183" w:tooltip="自助复核" w:history="1"/>
    </w:p>
    <w:p w14:paraId="54890A7B" w14:textId="259382A8"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[248] SONG M C, WANG L, SONG Y X, et al. Geometry and origin of supergiant gold deposits in the Jiaodong gold province, </w:t>
      </w:r>
      <w:r w:rsidRPr="00B804E8">
        <w:rPr>
          <w:rFonts w:eastAsia="宋体"/>
          <w:color w:val="0000FA"/>
          <w:shd w:val="clear" w:color="auto" w:fill="D9D9D9"/>
        </w:rPr>
        <w:t>E</w:t>
      </w:r>
      <w:r w:rsidRPr="00B804E8">
        <w:rPr>
          <w:rFonts w:eastAsia="宋体"/>
          <w:color w:val="0000FA"/>
          <w:shd w:val="clear" w:color="auto" w:fill="FFFFFF"/>
        </w:rPr>
        <w:t xml:space="preserve">astern China[J]. Journal of Asian Earth Sciences, 2023, </w:t>
      </w:r>
      <w:r w:rsidRPr="00B804E8">
        <w:rPr>
          <w:rFonts w:eastAsia="宋体"/>
          <w:color w:val="0000FA"/>
          <w:shd w:val="clear" w:color="auto" w:fill="FFCCFF"/>
        </w:rPr>
        <w:t>254</w:t>
      </w:r>
      <w:r w:rsidRPr="00B804E8">
        <w:rPr>
          <w:rFonts w:eastAsia="宋体"/>
          <w:color w:val="0000FA"/>
          <w:shd w:val="clear" w:color="auto" w:fill="FFFFFF"/>
        </w:rPr>
        <w:t>: 105744</w:t>
      </w:r>
      <w:r w:rsidRPr="00B804E8">
        <w:rPr>
          <w:rFonts w:eastAsia="宋体"/>
          <w:color w:val="0000FA"/>
          <w:shd w:val="clear" w:color="auto" w:fill="FFCCFF"/>
        </w:rPr>
        <w:t>.</w:t>
      </w:r>
      <w:hyperlink r:id="rId184" w:tooltip="自助复核" w:history="1"/>
    </w:p>
    <w:p w14:paraId="1E8D2CCF" w14:textId="680F5CD6" w:rsidR="00B804E8" w:rsidRPr="00B804E8" w:rsidRDefault="00654D5F" w:rsidP="008868EF">
      <w:pPr>
        <w:pStyle w:val="EndNoteBibliography"/>
        <w:spacing w:after="0"/>
        <w:rPr>
          <w:rFonts w:eastAsia="宋体"/>
          <w:color w:val="000000"/>
        </w:rPr>
      </w:pPr>
      <w:bookmarkStart w:id="3790" w:name="参考文献内容_498"/>
      <w:r w:rsidRPr="00B804E8">
        <w:rPr>
          <w:rFonts w:eastAsia="宋体"/>
          <w:color w:val="000000"/>
          <w:highlight w:val="white"/>
        </w:rPr>
        <w:t>[249] HUANG C, ZHANG D, HE C Z, et al. The wall-rock alteration of the hydrothermal gold deposit and its relationship with gold mineralization[J]. Geophysical and Geochemical Exploration,</w:t>
      </w:r>
      <w:commentRangeStart w:id="3791"/>
      <w:commentRangeStart w:id="3792"/>
      <w:r w:rsidRPr="00B804E8">
        <w:rPr>
          <w:rFonts w:eastAsia="宋体"/>
          <w:color w:val="000000"/>
          <w:highlight w:val="white"/>
        </w:rPr>
        <w:t xml:space="preserve"> 2014</w:t>
      </w:r>
      <w:commentRangeEnd w:id="3791"/>
      <w:r w:rsidR="00074D70">
        <w:rPr>
          <w:rStyle w:val="afa"/>
          <w:rFonts w:asciiTheme="minorHAnsi" w:eastAsiaTheme="minorEastAsia" w:hAnsiTheme="minorHAnsi" w:cstheme="minorBidi"/>
          <w:noProof w:val="0"/>
          <w:kern w:val="2"/>
          <w14:ligatures w14:val="standardContextual"/>
        </w:rPr>
        <w:commentReference w:id="3791"/>
      </w:r>
      <w:commentRangeEnd w:id="3792"/>
      <w:r w:rsidR="001A06E8">
        <w:rPr>
          <w:rStyle w:val="afa"/>
          <w:rFonts w:asciiTheme="minorHAnsi" w:eastAsiaTheme="minorEastAsia" w:hAnsiTheme="minorHAnsi" w:cstheme="minorBidi"/>
          <w:noProof w:val="0"/>
          <w:kern w:val="2"/>
          <w14:ligatures w14:val="standardContextual"/>
        </w:rPr>
        <w:commentReference w:id="3792"/>
      </w:r>
      <w:ins w:id="3793" w:author="1001210222 Choi" w:date="2025-12-09T14:33:00Z" w16du:dateUtc="2025-12-09T06:33:00Z">
        <w:r w:rsidR="00CB63FF">
          <w:rPr>
            <w:rFonts w:eastAsia="宋体" w:hint="eastAsia"/>
            <w:color w:val="000000"/>
            <w:highlight w:val="white"/>
          </w:rPr>
          <w:t>, 38(02): 278-283+288</w:t>
        </w:r>
      </w:ins>
      <w:r w:rsidRPr="00B804E8">
        <w:rPr>
          <w:rFonts w:eastAsia="宋体"/>
          <w:color w:val="000000"/>
          <w:highlight w:val="white"/>
        </w:rPr>
        <w:t>.</w:t>
      </w:r>
      <w:del w:id="3794" w:author="1001210222 Choi" w:date="2025-12-09T14:33:00Z" w16du:dateUtc="2025-12-09T06:33:00Z">
        <w:r w:rsidRPr="00B804E8" w:rsidDel="00CB63FF">
          <w:rPr>
            <w:rFonts w:eastAsia="宋体"/>
            <w:color w:val="000000"/>
            <w:highlight w:val="white"/>
          </w:rPr>
          <w:delText xml:space="preserve"> </w:delText>
        </w:r>
      </w:del>
      <w:bookmarkEnd w:id="3790"/>
    </w:p>
    <w:p w14:paraId="024A3B69" w14:textId="361D6457" w:rsidR="00B804E8" w:rsidRPr="00B804E8" w:rsidRDefault="00654D5F" w:rsidP="008868EF">
      <w:pPr>
        <w:pStyle w:val="EndNoteBibliography"/>
        <w:spacing w:after="0"/>
        <w:rPr>
          <w:rFonts w:eastAsia="宋体"/>
          <w:color w:val="000000"/>
        </w:rPr>
      </w:pPr>
      <w:bookmarkStart w:id="3795" w:name="参考文献内容_500"/>
      <w:r w:rsidRPr="00B804E8">
        <w:rPr>
          <w:rFonts w:eastAsia="宋体" w:hint="eastAsia"/>
          <w:color w:val="000000"/>
          <w:highlight w:val="white"/>
        </w:rPr>
        <w:t xml:space="preserve">[250] </w:t>
      </w:r>
      <w:r w:rsidRPr="00B804E8">
        <w:rPr>
          <w:rFonts w:eastAsia="宋体" w:hint="eastAsia"/>
          <w:color w:val="000000"/>
          <w:highlight w:val="white"/>
        </w:rPr>
        <w:t>张琪彬</w:t>
      </w:r>
      <w:r w:rsidRPr="00B804E8">
        <w:rPr>
          <w:rFonts w:eastAsia="宋体" w:hint="eastAsia"/>
          <w:color w:val="000000"/>
          <w:highlight w:val="white"/>
        </w:rPr>
        <w:t xml:space="preserve">, </w:t>
      </w:r>
      <w:r w:rsidRPr="00B804E8">
        <w:rPr>
          <w:rFonts w:eastAsia="宋体" w:hint="eastAsia"/>
          <w:color w:val="000000"/>
          <w:highlight w:val="white"/>
        </w:rPr>
        <w:t>丁正江</w:t>
      </w:r>
      <w:r w:rsidRPr="00B804E8">
        <w:rPr>
          <w:rFonts w:eastAsia="宋体" w:hint="eastAsia"/>
          <w:color w:val="000000"/>
          <w:highlight w:val="white"/>
        </w:rPr>
        <w:t xml:space="preserve">, </w:t>
      </w:r>
      <w:r w:rsidRPr="00B804E8">
        <w:rPr>
          <w:rFonts w:eastAsia="宋体" w:hint="eastAsia"/>
          <w:color w:val="000000"/>
          <w:highlight w:val="white"/>
        </w:rPr>
        <w:t>邱昆峰</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焦家式蚀变岩型金矿床热液蚀变成因</w:t>
      </w:r>
      <w:r w:rsidRPr="00B804E8">
        <w:rPr>
          <w:rFonts w:eastAsia="宋体" w:hint="eastAsia"/>
          <w:color w:val="000000"/>
          <w:highlight w:val="white"/>
        </w:rPr>
        <w:t>:</w:t>
      </w:r>
      <w:r w:rsidRPr="00B804E8">
        <w:rPr>
          <w:rFonts w:eastAsia="宋体" w:hint="eastAsia"/>
          <w:color w:val="000000"/>
          <w:highlight w:val="white"/>
        </w:rPr>
        <w:t>磷灰石矿物学、年代学和地球化学约束</w:t>
      </w:r>
      <w:r w:rsidRPr="00B804E8">
        <w:rPr>
          <w:rFonts w:eastAsia="宋体" w:hint="eastAsia"/>
          <w:color w:val="000000"/>
          <w:highlight w:val="white"/>
        </w:rPr>
        <w:t xml:space="preserve">[J]. </w:t>
      </w:r>
      <w:r w:rsidRPr="00B804E8">
        <w:rPr>
          <w:rFonts w:eastAsia="宋体" w:hint="eastAsia"/>
          <w:color w:val="000000"/>
          <w:highlight w:val="white"/>
        </w:rPr>
        <w:t>岩石学报</w:t>
      </w:r>
      <w:r w:rsidR="001C4E3E">
        <w:rPr>
          <w:rFonts w:eastAsia="宋体" w:hint="eastAsia"/>
          <w:color w:val="000000"/>
          <w:highlight w:val="white"/>
        </w:rPr>
        <w:t>, 2023, 39(</w:t>
      </w:r>
      <w:r w:rsidRPr="00B804E8">
        <w:rPr>
          <w:rFonts w:eastAsia="宋体" w:hint="eastAsia"/>
          <w:color w:val="000000"/>
          <w:highlight w:val="white"/>
        </w:rPr>
        <w:t>2): 411-431.</w:t>
      </w:r>
      <w:bookmarkEnd w:id="3795"/>
    </w:p>
    <w:p w14:paraId="4C402622" w14:textId="77777777" w:rsidR="00B804E8" w:rsidRPr="00B804E8" w:rsidRDefault="00654D5F" w:rsidP="008868EF">
      <w:pPr>
        <w:pStyle w:val="EndNoteBibliography"/>
        <w:spacing w:after="0"/>
        <w:rPr>
          <w:rFonts w:eastAsia="宋体"/>
          <w:color w:val="000000"/>
        </w:rPr>
      </w:pPr>
      <w:bookmarkStart w:id="3796" w:name="参考文献内容_502"/>
      <w:r w:rsidRPr="00B804E8">
        <w:rPr>
          <w:rFonts w:eastAsia="宋体" w:hint="eastAsia"/>
          <w:color w:val="000000"/>
          <w:highlight w:val="white"/>
        </w:rPr>
        <w:t xml:space="preserve">[251] </w:t>
      </w:r>
      <w:r w:rsidRPr="00B804E8">
        <w:rPr>
          <w:rFonts w:eastAsia="宋体" w:hint="eastAsia"/>
          <w:color w:val="000000"/>
          <w:highlight w:val="white"/>
        </w:rPr>
        <w:t>王建</w:t>
      </w:r>
      <w:r w:rsidRPr="00B804E8">
        <w:rPr>
          <w:rFonts w:eastAsia="宋体" w:hint="eastAsia"/>
          <w:color w:val="000000"/>
          <w:highlight w:val="white"/>
        </w:rPr>
        <w:t xml:space="preserve">, </w:t>
      </w:r>
      <w:r w:rsidRPr="00B804E8">
        <w:rPr>
          <w:rFonts w:eastAsia="宋体" w:hint="eastAsia"/>
          <w:color w:val="000000"/>
          <w:highlight w:val="white"/>
        </w:rPr>
        <w:t>朱立新</w:t>
      </w:r>
      <w:r w:rsidRPr="00B804E8">
        <w:rPr>
          <w:rFonts w:eastAsia="宋体" w:hint="eastAsia"/>
          <w:color w:val="000000"/>
          <w:highlight w:val="white"/>
        </w:rPr>
        <w:t xml:space="preserve">, </w:t>
      </w:r>
      <w:r w:rsidRPr="00B804E8">
        <w:rPr>
          <w:rFonts w:eastAsia="宋体" w:hint="eastAsia"/>
          <w:color w:val="000000"/>
          <w:highlight w:val="white"/>
        </w:rPr>
        <w:t>马生明</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胶东三山岛北海域金矿床热液蚀变作用研究</w:t>
      </w:r>
      <w:r w:rsidRPr="00B804E8">
        <w:rPr>
          <w:rFonts w:eastAsia="宋体" w:hint="eastAsia"/>
          <w:color w:val="000000"/>
          <w:highlight w:val="white"/>
        </w:rPr>
        <w:t xml:space="preserve">[J]. </w:t>
      </w:r>
      <w:r w:rsidRPr="00B804E8">
        <w:rPr>
          <w:rFonts w:eastAsia="宋体" w:hint="eastAsia"/>
          <w:color w:val="000000"/>
          <w:highlight w:val="white"/>
        </w:rPr>
        <w:t>地质通报</w:t>
      </w:r>
      <w:r w:rsidRPr="00B804E8">
        <w:rPr>
          <w:rFonts w:eastAsia="宋体" w:hint="eastAsia"/>
          <w:color w:val="000000"/>
          <w:highlight w:val="white"/>
        </w:rPr>
        <w:t>, 2020, 39(11): 1807-1826.</w:t>
      </w:r>
      <w:bookmarkEnd w:id="3796"/>
    </w:p>
    <w:p w14:paraId="2FFF1D51" w14:textId="73310670" w:rsidR="00B804E8" w:rsidRPr="00B804E8" w:rsidRDefault="00654D5F" w:rsidP="008868EF">
      <w:pPr>
        <w:pStyle w:val="EndNoteBibliography"/>
        <w:spacing w:after="0"/>
        <w:rPr>
          <w:rFonts w:eastAsia="宋体"/>
          <w:color w:val="000000"/>
        </w:rPr>
      </w:pPr>
      <w:bookmarkStart w:id="3797" w:name="参考文献内容_504"/>
      <w:r w:rsidRPr="00B804E8">
        <w:rPr>
          <w:rFonts w:eastAsia="宋体" w:hint="eastAsia"/>
          <w:color w:val="000000"/>
          <w:highlight w:val="white"/>
        </w:rPr>
        <w:t xml:space="preserve">[252] </w:t>
      </w:r>
      <w:r w:rsidRPr="00B804E8">
        <w:rPr>
          <w:rFonts w:eastAsia="宋体" w:hint="eastAsia"/>
          <w:color w:val="000000"/>
          <w:highlight w:val="white"/>
        </w:rPr>
        <w:t>袁月蕾</w:t>
      </w:r>
      <w:r w:rsidRPr="00B804E8">
        <w:rPr>
          <w:rFonts w:eastAsia="宋体" w:hint="eastAsia"/>
          <w:color w:val="000000"/>
          <w:highlight w:val="white"/>
        </w:rPr>
        <w:t xml:space="preserve">, </w:t>
      </w:r>
      <w:r w:rsidRPr="00B804E8">
        <w:rPr>
          <w:rFonts w:eastAsia="宋体" w:hint="eastAsia"/>
          <w:color w:val="000000"/>
          <w:highlight w:val="white"/>
        </w:rPr>
        <w:t>刘晟辰</w:t>
      </w:r>
      <w:r w:rsidRPr="00B804E8">
        <w:rPr>
          <w:rFonts w:eastAsia="宋体" w:hint="eastAsia"/>
          <w:color w:val="000000"/>
          <w:highlight w:val="white"/>
        </w:rPr>
        <w:t xml:space="preserve">, </w:t>
      </w:r>
      <w:r w:rsidRPr="00B804E8">
        <w:rPr>
          <w:rFonts w:eastAsia="宋体" w:hint="eastAsia"/>
          <w:color w:val="000000"/>
          <w:highlight w:val="white"/>
        </w:rPr>
        <w:t>柳旭光</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胶东大尹格庄金矿床构造蚀变分带特征与成矿关系</w:t>
      </w:r>
      <w:r w:rsidRPr="00B804E8">
        <w:rPr>
          <w:rFonts w:eastAsia="宋体" w:hint="eastAsia"/>
          <w:color w:val="000000"/>
          <w:highlight w:val="white"/>
        </w:rPr>
        <w:t xml:space="preserve">[J]. </w:t>
      </w:r>
      <w:r w:rsidRPr="00B804E8">
        <w:rPr>
          <w:rFonts w:eastAsia="宋体" w:hint="eastAsia"/>
          <w:color w:val="000000"/>
          <w:highlight w:val="white"/>
        </w:rPr>
        <w:t>地质通报</w:t>
      </w:r>
      <w:r w:rsidR="001C4E3E">
        <w:rPr>
          <w:rFonts w:eastAsia="宋体" w:hint="eastAsia"/>
          <w:color w:val="000000"/>
          <w:highlight w:val="white"/>
        </w:rPr>
        <w:t>, 2023, 42(</w:t>
      </w:r>
      <w:r w:rsidRPr="00B804E8">
        <w:rPr>
          <w:rFonts w:eastAsia="宋体" w:hint="eastAsia"/>
          <w:color w:val="000000"/>
          <w:highlight w:val="white"/>
        </w:rPr>
        <w:t>4): 576-588.</w:t>
      </w:r>
      <w:bookmarkEnd w:id="3797"/>
    </w:p>
    <w:p w14:paraId="0DD36F94" w14:textId="1B92EE07" w:rsidR="00B804E8" w:rsidRPr="00B804E8" w:rsidRDefault="00B804E8" w:rsidP="008868EF">
      <w:pPr>
        <w:pStyle w:val="EndNoteBibliography"/>
        <w:spacing w:after="0"/>
        <w:rPr>
          <w:rFonts w:eastAsia="宋体"/>
          <w:color w:val="0000FA"/>
          <w:lang w:val="de-DE"/>
        </w:rPr>
      </w:pPr>
      <w:bookmarkStart w:id="3798" w:name="参考文献内容_506"/>
      <w:r w:rsidRPr="00B804E8">
        <w:rPr>
          <w:rFonts w:eastAsia="宋体"/>
          <w:color w:val="0000FA"/>
          <w:shd w:val="clear" w:color="auto" w:fill="FFFFFF"/>
          <w:lang w:val="de-DE"/>
        </w:rPr>
        <w:t xml:space="preserve">[253] ZHANG J J, HUANG H C, ZHAO P B, et al. Terahertz </w:t>
      </w:r>
      <w:r w:rsidRPr="00B804E8">
        <w:rPr>
          <w:rFonts w:eastAsia="宋体"/>
          <w:color w:val="0000FA"/>
          <w:shd w:val="clear" w:color="auto" w:fill="D9D9D9"/>
          <w:lang w:val="de-DE"/>
        </w:rPr>
        <w:t>t</w:t>
      </w:r>
      <w:r w:rsidRPr="00B804E8">
        <w:rPr>
          <w:rFonts w:eastAsia="宋体"/>
          <w:color w:val="0000FA"/>
          <w:shd w:val="clear" w:color="auto" w:fill="FFFFFF"/>
          <w:lang w:val="de-DE"/>
        </w:rPr>
        <w:t>ime-</w:t>
      </w:r>
      <w:r w:rsidRPr="00B804E8">
        <w:rPr>
          <w:rFonts w:eastAsia="宋体"/>
          <w:color w:val="0000FA"/>
          <w:shd w:val="clear" w:color="auto" w:fill="D9D9D9"/>
          <w:lang w:val="de-DE"/>
        </w:rPr>
        <w:t>d</w:t>
      </w:r>
      <w:r w:rsidRPr="00B804E8">
        <w:rPr>
          <w:rFonts w:eastAsia="宋体"/>
          <w:color w:val="0000FA"/>
          <w:shd w:val="clear" w:color="auto" w:fill="FFFFFF"/>
          <w:lang w:val="de-DE"/>
        </w:rPr>
        <w:t xml:space="preserve">omain </w:t>
      </w:r>
      <w:r w:rsidRPr="00B804E8">
        <w:rPr>
          <w:rFonts w:eastAsia="宋体"/>
          <w:color w:val="0000FA"/>
          <w:shd w:val="clear" w:color="auto" w:fill="D9D9D9"/>
          <w:lang w:val="de-DE"/>
        </w:rPr>
        <w:t>s</w:t>
      </w:r>
      <w:r w:rsidRPr="00B804E8">
        <w:rPr>
          <w:rFonts w:eastAsia="宋体"/>
          <w:color w:val="0000FA"/>
          <w:shd w:val="clear" w:color="auto" w:fill="FFFFFF"/>
          <w:lang w:val="de-DE"/>
        </w:rPr>
        <w:t xml:space="preserve">pectroscopic </w:t>
      </w:r>
      <w:r w:rsidRPr="00B804E8">
        <w:rPr>
          <w:rFonts w:eastAsia="宋体"/>
          <w:color w:val="0000FA"/>
          <w:shd w:val="clear" w:color="auto" w:fill="D9D9D9"/>
          <w:lang w:val="de-DE"/>
        </w:rPr>
        <w:t>c</w:t>
      </w:r>
      <w:r w:rsidRPr="00B804E8">
        <w:rPr>
          <w:rFonts w:eastAsia="宋体"/>
          <w:color w:val="0000FA"/>
          <w:shd w:val="clear" w:color="auto" w:fill="FFFFFF"/>
          <w:lang w:val="de-DE"/>
        </w:rPr>
        <w:t xml:space="preserve">haracteristics of </w:t>
      </w:r>
      <w:r w:rsidRPr="00B804E8">
        <w:rPr>
          <w:rFonts w:eastAsia="宋体"/>
          <w:color w:val="0000FA"/>
          <w:shd w:val="clear" w:color="auto" w:fill="D9D9D9"/>
          <w:lang w:val="de-DE"/>
        </w:rPr>
        <w:t>t</w:t>
      </w:r>
      <w:r w:rsidRPr="00B804E8">
        <w:rPr>
          <w:rFonts w:eastAsia="宋体"/>
          <w:color w:val="0000FA"/>
          <w:shd w:val="clear" w:color="auto" w:fill="FFFFFF"/>
          <w:lang w:val="de-DE"/>
        </w:rPr>
        <w:t xml:space="preserve">ypical </w:t>
      </w:r>
      <w:r w:rsidRPr="00B804E8">
        <w:rPr>
          <w:rFonts w:eastAsia="宋体"/>
          <w:color w:val="0000FA"/>
          <w:shd w:val="clear" w:color="auto" w:fill="D9D9D9"/>
          <w:lang w:val="de-DE"/>
        </w:rPr>
        <w:t>m</w:t>
      </w:r>
      <w:r w:rsidRPr="00B804E8">
        <w:rPr>
          <w:rFonts w:eastAsia="宋体"/>
          <w:color w:val="0000FA"/>
          <w:shd w:val="clear" w:color="auto" w:fill="FFFFFF"/>
          <w:lang w:val="de-DE"/>
        </w:rPr>
        <w:t xml:space="preserve">etallic </w:t>
      </w:r>
      <w:r w:rsidRPr="00B804E8">
        <w:rPr>
          <w:rFonts w:eastAsia="宋体"/>
          <w:color w:val="0000FA"/>
          <w:shd w:val="clear" w:color="auto" w:fill="D9D9D9"/>
          <w:lang w:val="de-DE"/>
        </w:rPr>
        <w:t>m</w:t>
      </w:r>
      <w:r w:rsidRPr="00B804E8">
        <w:rPr>
          <w:rFonts w:eastAsia="宋体"/>
          <w:color w:val="0000FA"/>
          <w:shd w:val="clear" w:color="auto" w:fill="FFFFFF"/>
          <w:lang w:val="de-DE"/>
        </w:rPr>
        <w:t>inerals[J]. Molecules, 2024, 29(3): 648.</w:t>
      </w:r>
      <w:hyperlink r:id="rId185" w:tooltip="自助复核" w:history="1"/>
    </w:p>
    <w:p w14:paraId="67CF8F32" w14:textId="7EA0149D" w:rsidR="00B804E8" w:rsidRPr="00B804E8" w:rsidRDefault="00CD3B51" w:rsidP="00CC009D">
      <w:pPr>
        <w:pStyle w:val="EndNoteBibliography"/>
        <w:spacing w:after="0"/>
        <w:rPr>
          <w:rFonts w:eastAsia="宋体"/>
          <w:color w:val="000000"/>
        </w:rPr>
      </w:pPr>
      <w:r w:rsidRPr="00B804E8">
        <w:rPr>
          <w:rFonts w:eastAsia="宋体"/>
          <w:color w:val="000000"/>
          <w:highlight w:val="white"/>
          <w:lang w:val="de-DE"/>
        </w:rPr>
        <w:t>[25</w:t>
      </w:r>
      <w:r w:rsidRPr="00B804E8">
        <w:rPr>
          <w:rFonts w:eastAsia="宋体" w:hint="eastAsia"/>
          <w:color w:val="000000"/>
          <w:highlight w:val="white"/>
          <w:lang w:val="de-DE"/>
        </w:rPr>
        <w:t>4</w:t>
      </w:r>
      <w:r w:rsidRPr="00B804E8">
        <w:rPr>
          <w:rFonts w:eastAsia="宋体"/>
          <w:color w:val="000000"/>
          <w:highlight w:val="white"/>
          <w:lang w:val="de-DE"/>
        </w:rPr>
        <w:t>]</w:t>
      </w:r>
      <w:r w:rsidRPr="00B804E8">
        <w:rPr>
          <w:rFonts w:eastAsia="宋体" w:hint="eastAsia"/>
          <w:color w:val="000000"/>
          <w:highlight w:val="white"/>
          <w:lang w:val="de-DE"/>
        </w:rPr>
        <w:t xml:space="preserve"> </w:t>
      </w:r>
      <w:r w:rsidR="00CC009D" w:rsidRPr="00B804E8">
        <w:rPr>
          <w:rFonts w:eastAsia="宋体" w:hint="eastAsia"/>
          <w:color w:val="000000"/>
        </w:rPr>
        <w:t>王宗永</w:t>
      </w:r>
      <w:r w:rsidR="00CC009D" w:rsidRPr="00B804E8">
        <w:rPr>
          <w:rFonts w:eastAsia="宋体" w:hint="eastAsia"/>
          <w:color w:val="000000"/>
        </w:rPr>
        <w:t xml:space="preserve">, </w:t>
      </w:r>
      <w:r w:rsidR="00CC009D" w:rsidRPr="00B804E8">
        <w:rPr>
          <w:rFonts w:eastAsia="宋体" w:hint="eastAsia"/>
          <w:color w:val="000000"/>
        </w:rPr>
        <w:t>吕古贤</w:t>
      </w:r>
      <w:r w:rsidR="00CC009D" w:rsidRPr="00B804E8">
        <w:rPr>
          <w:rFonts w:eastAsia="宋体" w:hint="eastAsia"/>
          <w:color w:val="000000"/>
        </w:rPr>
        <w:t xml:space="preserve">, </w:t>
      </w:r>
      <w:r w:rsidR="00CC009D" w:rsidRPr="00B804E8">
        <w:rPr>
          <w:rFonts w:eastAsia="宋体" w:hint="eastAsia"/>
          <w:color w:val="000000"/>
        </w:rPr>
        <w:t>张宝林</w:t>
      </w:r>
      <w:r w:rsidR="00CC009D" w:rsidRPr="00B804E8">
        <w:rPr>
          <w:rFonts w:eastAsia="宋体" w:hint="eastAsia"/>
          <w:color w:val="000000"/>
        </w:rPr>
        <w:t xml:space="preserve">, </w:t>
      </w:r>
      <w:r w:rsidR="00CC009D" w:rsidRPr="00B804E8">
        <w:rPr>
          <w:rFonts w:eastAsia="宋体" w:hint="eastAsia"/>
          <w:color w:val="000000"/>
        </w:rPr>
        <w:t>等</w:t>
      </w:r>
      <w:r w:rsidR="00CC009D" w:rsidRPr="00B804E8">
        <w:rPr>
          <w:rFonts w:eastAsia="宋体" w:hint="eastAsia"/>
          <w:color w:val="000000"/>
        </w:rPr>
        <w:t xml:space="preserve">. </w:t>
      </w:r>
      <w:r w:rsidR="00CC009D" w:rsidRPr="00B804E8">
        <w:rPr>
          <w:rFonts w:eastAsia="宋体" w:hint="eastAsia"/>
          <w:color w:val="000000"/>
        </w:rPr>
        <w:t>胶东大尹格庄金矿田构造物理化学参量急变带成矿特征</w:t>
      </w:r>
      <w:r w:rsidR="00CC009D" w:rsidRPr="00B804E8">
        <w:rPr>
          <w:rFonts w:eastAsia="宋体" w:hint="eastAsia"/>
          <w:color w:val="000000"/>
        </w:rPr>
        <w:t xml:space="preserve">[J]. </w:t>
      </w:r>
      <w:r w:rsidR="00CC009D" w:rsidRPr="00B804E8">
        <w:rPr>
          <w:rFonts w:eastAsia="宋体" w:hint="eastAsia"/>
          <w:color w:val="000000"/>
        </w:rPr>
        <w:t>现代地质</w:t>
      </w:r>
      <w:r w:rsidR="001C4E3E">
        <w:rPr>
          <w:rFonts w:eastAsia="宋体" w:hint="eastAsia"/>
          <w:color w:val="000000"/>
        </w:rPr>
        <w:t>, 2024, 38(</w:t>
      </w:r>
      <w:r w:rsidR="00CC009D" w:rsidRPr="00B804E8">
        <w:rPr>
          <w:rFonts w:eastAsia="宋体" w:hint="eastAsia"/>
          <w:color w:val="000000"/>
        </w:rPr>
        <w:t>4): 1043-1053.</w:t>
      </w:r>
    </w:p>
    <w:bookmarkEnd w:id="3798"/>
    <w:p w14:paraId="70B38941" w14:textId="5DFE7C2C"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[255] HAN Z </w:t>
      </w:r>
      <w:r w:rsidRPr="00B804E8">
        <w:rPr>
          <w:rFonts w:eastAsia="宋体"/>
          <w:color w:val="0000FA"/>
          <w:shd w:val="clear" w:color="auto" w:fill="FFCCFF"/>
        </w:rPr>
        <w:t>Z</w:t>
      </w:r>
      <w:r w:rsidRPr="00B804E8">
        <w:rPr>
          <w:rFonts w:eastAsia="宋体"/>
          <w:color w:val="0000FA"/>
          <w:shd w:val="clear" w:color="auto" w:fill="FFFFFF"/>
        </w:rPr>
        <w:t xml:space="preserve">, ZHU C L, HAN C, et al. Petrogenesis of </w:t>
      </w:r>
      <w:r w:rsidRPr="00B804E8">
        <w:rPr>
          <w:rFonts w:eastAsia="宋体"/>
          <w:color w:val="0000FA"/>
          <w:shd w:val="clear" w:color="auto" w:fill="D9D9D9"/>
        </w:rPr>
        <w:t>l</w:t>
      </w:r>
      <w:r w:rsidRPr="00B804E8">
        <w:rPr>
          <w:rFonts w:eastAsia="宋体"/>
          <w:color w:val="0000FA"/>
          <w:shd w:val="clear" w:color="auto" w:fill="FFFFFF"/>
        </w:rPr>
        <w:t xml:space="preserve">ate Mesozoic trachydacites in the Jiaolai Basin, Eastern China: </w:t>
      </w:r>
      <w:r w:rsidRPr="00B804E8">
        <w:rPr>
          <w:rFonts w:eastAsia="宋体"/>
          <w:color w:val="0000FA"/>
          <w:shd w:val="clear" w:color="auto" w:fill="D9D9D9"/>
        </w:rPr>
        <w:t>i</w:t>
      </w:r>
      <w:r w:rsidRPr="00B804E8">
        <w:rPr>
          <w:rFonts w:eastAsia="宋体"/>
          <w:color w:val="0000FA"/>
          <w:shd w:val="clear" w:color="auto" w:fill="FFFFFF"/>
        </w:rPr>
        <w:t xml:space="preserve">mplications for the destruction of the North China Craton[J]. Journal of Asian Earth Sciences, 2024, </w:t>
      </w:r>
      <w:r w:rsidRPr="00B804E8">
        <w:rPr>
          <w:rFonts w:eastAsia="宋体"/>
          <w:color w:val="0000FA"/>
          <w:shd w:val="clear" w:color="auto" w:fill="FFCCFF"/>
        </w:rPr>
        <w:t>265</w:t>
      </w:r>
      <w:r w:rsidRPr="00B804E8">
        <w:rPr>
          <w:rFonts w:eastAsia="宋体"/>
          <w:color w:val="0000FA"/>
          <w:shd w:val="clear" w:color="auto" w:fill="FFFFFF"/>
        </w:rPr>
        <w:t>: 106087</w:t>
      </w:r>
      <w:r w:rsidRPr="00B804E8">
        <w:rPr>
          <w:rFonts w:eastAsia="宋体"/>
          <w:color w:val="0000FA"/>
          <w:shd w:val="clear" w:color="auto" w:fill="FFCCFF"/>
        </w:rPr>
        <w:t>.</w:t>
      </w:r>
      <w:hyperlink r:id="rId186" w:tooltip="自助复核" w:history="1"/>
    </w:p>
    <w:p w14:paraId="02D069B2" w14:textId="60EF5606"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[256] YIN H X, YE G F, YI X C, et al. The ancient eastward-dipping subduction zone reactivated during the Mesozoic between the Alxa and Ordos Blocks: Electrical evidence from an extended MT profile[J]. Tectonophysics, 2023, </w:t>
      </w:r>
      <w:r w:rsidRPr="00B804E8">
        <w:rPr>
          <w:rFonts w:eastAsia="宋体"/>
          <w:color w:val="0000FA"/>
          <w:shd w:val="clear" w:color="auto" w:fill="FFCCFF"/>
        </w:rPr>
        <w:t>864</w:t>
      </w:r>
      <w:r w:rsidRPr="00B804E8">
        <w:rPr>
          <w:rFonts w:eastAsia="宋体"/>
          <w:color w:val="0000FA"/>
          <w:shd w:val="clear" w:color="auto" w:fill="FFFFFF"/>
        </w:rPr>
        <w:t>: 230034</w:t>
      </w:r>
      <w:r w:rsidRPr="00B804E8">
        <w:rPr>
          <w:rFonts w:eastAsia="宋体"/>
          <w:color w:val="0000FA"/>
          <w:shd w:val="clear" w:color="auto" w:fill="FFCCFF"/>
        </w:rPr>
        <w:t>.</w:t>
      </w:r>
      <w:hyperlink r:id="rId187" w:tooltip="自助复核" w:history="1"/>
    </w:p>
    <w:p w14:paraId="07F3C06A" w14:textId="5D8B323E"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[257] YAN D, TIAN Y, ZHAO D P, et al. Thermal and rheological structure of lithosphere beneath Northeast China[J]. Tectonophysics, 2022, </w:t>
      </w:r>
      <w:r w:rsidRPr="00B804E8">
        <w:rPr>
          <w:rFonts w:eastAsia="宋体"/>
          <w:color w:val="0000FA"/>
          <w:shd w:val="clear" w:color="auto" w:fill="FFCCFF"/>
        </w:rPr>
        <w:t>840</w:t>
      </w:r>
      <w:r w:rsidRPr="00B804E8">
        <w:rPr>
          <w:rFonts w:eastAsia="宋体"/>
          <w:color w:val="0000FA"/>
          <w:shd w:val="clear" w:color="auto" w:fill="FFFFFF"/>
        </w:rPr>
        <w:t>: 229560</w:t>
      </w:r>
      <w:r w:rsidRPr="00B804E8">
        <w:rPr>
          <w:rFonts w:eastAsia="宋体"/>
          <w:color w:val="0000FA"/>
          <w:shd w:val="clear" w:color="auto" w:fill="FFCCFF"/>
        </w:rPr>
        <w:t>.</w:t>
      </w:r>
      <w:hyperlink r:id="rId188" w:tooltip="自助复核" w:history="1"/>
    </w:p>
    <w:p w14:paraId="6C9A3543" w14:textId="7E60D27F"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[258] CHEN S W, LI J H, YUAN F, et al. Deformation history of the Feidong Segment of the Tan–Lu Fault zone in the Early Cretaceous: Implications for the tectonic evolution in </w:t>
      </w:r>
      <w:r w:rsidRPr="00B804E8">
        <w:rPr>
          <w:rFonts w:eastAsia="宋体"/>
          <w:color w:val="0000FA"/>
          <w:shd w:val="clear" w:color="auto" w:fill="D9D9D9"/>
        </w:rPr>
        <w:t>E</w:t>
      </w:r>
      <w:r w:rsidRPr="00B804E8">
        <w:rPr>
          <w:rFonts w:eastAsia="宋体"/>
          <w:color w:val="0000FA"/>
          <w:shd w:val="clear" w:color="auto" w:fill="FFFFFF"/>
        </w:rPr>
        <w:t>astern China[J]. Geological Journal, 2022, 57(9): 3668-3685.</w:t>
      </w:r>
      <w:hyperlink r:id="rId189" w:tooltip="自助复核" w:history="1"/>
    </w:p>
    <w:p w14:paraId="04AA2245" w14:textId="598E77B1" w:rsidR="00B804E8" w:rsidRPr="00B804E8" w:rsidRDefault="00654D5F" w:rsidP="008868EF">
      <w:pPr>
        <w:pStyle w:val="EndNoteBibliography"/>
        <w:spacing w:after="0"/>
        <w:rPr>
          <w:rFonts w:eastAsia="宋体"/>
          <w:color w:val="000000"/>
        </w:rPr>
      </w:pPr>
      <w:bookmarkStart w:id="3799" w:name="参考文献内容_516"/>
      <w:r w:rsidRPr="001C4E3E">
        <w:rPr>
          <w:rFonts w:eastAsia="宋体"/>
          <w:color w:val="000000"/>
          <w:highlight w:val="white"/>
          <w:lang w:val="de-DE"/>
        </w:rPr>
        <w:t>[</w:t>
      </w:r>
      <w:r w:rsidR="00F209CD" w:rsidRPr="001C4E3E">
        <w:rPr>
          <w:rFonts w:eastAsia="宋体"/>
          <w:color w:val="000000"/>
          <w:highlight w:val="white"/>
          <w:lang w:val="de-DE"/>
        </w:rPr>
        <w:t>25</w:t>
      </w:r>
      <w:r w:rsidR="00CC009D" w:rsidRPr="001C4E3E">
        <w:rPr>
          <w:rFonts w:eastAsia="宋体"/>
          <w:color w:val="000000"/>
          <w:highlight w:val="white"/>
          <w:lang w:val="de-DE"/>
        </w:rPr>
        <w:t>9</w:t>
      </w:r>
      <w:r w:rsidRPr="001C4E3E">
        <w:rPr>
          <w:rFonts w:eastAsia="宋体"/>
          <w:color w:val="000000"/>
          <w:highlight w:val="white"/>
          <w:lang w:val="de-DE"/>
        </w:rPr>
        <w:t xml:space="preserve">] LI K Y, WANG C H, XING B R, et al. </w:t>
      </w:r>
      <w:r w:rsidRPr="00B804E8">
        <w:rPr>
          <w:rFonts w:eastAsia="宋体"/>
          <w:color w:val="000000"/>
          <w:highlight w:val="white"/>
        </w:rPr>
        <w:t xml:space="preserve">Review of regional stress state of tanlu fault belt[J]. Journal of Geodesy and Geodynamics, 2014. </w:t>
      </w:r>
      <w:bookmarkEnd w:id="3799"/>
    </w:p>
    <w:p w14:paraId="23737AF2" w14:textId="196C4184"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[260] LI P, CAI M F. Distribution law of </w:t>
      </w:r>
      <w:r>
        <w:rPr>
          <w:rFonts w:eastAsia="宋体"/>
          <w:i/>
          <w:color w:val="0000FA"/>
          <w:shd w:val="clear" w:color="auto" w:fill="FFFFFF"/>
        </w:rPr>
        <w:t>in situ</w:t>
      </w:r>
      <w:r>
        <w:rPr>
          <w:rFonts w:eastAsia="宋体"/>
          <w:color w:val="0000FA"/>
          <w:shd w:val="clear" w:color="auto" w:fill="FFFFFF"/>
        </w:rPr>
        <w:t xml:space="preserve"> stress field and regional stress field assessments in the Jiaodong Peninsula, China[J]. Journal of Asian Earth Sciences, 2018, </w:t>
      </w:r>
      <w:r w:rsidRPr="00B804E8">
        <w:rPr>
          <w:rFonts w:eastAsia="宋体"/>
          <w:color w:val="0000FA"/>
          <w:shd w:val="clear" w:color="auto" w:fill="FFCCFF"/>
        </w:rPr>
        <w:t>166: 66</w:t>
      </w:r>
      <w:r w:rsidRPr="00B804E8">
        <w:rPr>
          <w:rFonts w:eastAsia="宋体"/>
          <w:color w:val="0000FA"/>
          <w:shd w:val="clear" w:color="auto" w:fill="FFFFFF"/>
        </w:rPr>
        <w:t>-79.</w:t>
      </w:r>
      <w:hyperlink r:id="rId190" w:tooltip="自助复核" w:history="1"/>
    </w:p>
    <w:p w14:paraId="4A8BCCAA" w14:textId="789BB948"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[261] YANG Q</w:t>
      </w:r>
      <w:del w:id="3800" w:author="1001210222 Choi" w:date="2025-12-09T14:58:00Z" w16du:dateUtc="2025-12-09T06:58:00Z">
        <w:r w:rsidRPr="00B804E8" w:rsidDel="000503D5">
          <w:rPr>
            <w:rFonts w:eastAsia="宋体"/>
            <w:color w:val="0000FA"/>
            <w:shd w:val="clear" w:color="auto" w:fill="FFCCFF"/>
          </w:rPr>
          <w:delText>-</w:delText>
        </w:r>
      </w:del>
      <w:ins w:id="3801" w:author="1001210222 Choi" w:date="2025-12-09T14:58:00Z" w16du:dateUtc="2025-12-09T06:58:00Z">
        <w:r w:rsidR="000503D5">
          <w:rPr>
            <w:rFonts w:eastAsia="宋体" w:hint="eastAsia"/>
            <w:color w:val="0000FA"/>
            <w:shd w:val="clear" w:color="auto" w:fill="FFCCFF"/>
          </w:rPr>
          <w:t xml:space="preserve"> </w:t>
        </w:r>
      </w:ins>
      <w:r w:rsidRPr="00B804E8">
        <w:rPr>
          <w:rFonts w:eastAsia="宋体"/>
          <w:color w:val="0000FA"/>
          <w:shd w:val="clear" w:color="auto" w:fill="FFFFFF"/>
        </w:rPr>
        <w:t xml:space="preserve">Y, SANTOSH M. Early Cretaceous magma flare-up and its implications on gold mineralization in the Jiaodong Peninsula, China[J]. Ore Geology Reviews, 2015, </w:t>
      </w:r>
      <w:r w:rsidRPr="00B804E8">
        <w:rPr>
          <w:rFonts w:eastAsia="宋体"/>
          <w:color w:val="0000FA"/>
          <w:shd w:val="clear" w:color="auto" w:fill="FFCCFF"/>
        </w:rPr>
        <w:t>65: 626</w:t>
      </w:r>
      <w:r w:rsidRPr="00B804E8">
        <w:rPr>
          <w:rFonts w:eastAsia="宋体"/>
          <w:color w:val="0000FA"/>
          <w:shd w:val="clear" w:color="auto" w:fill="FFFFFF"/>
        </w:rPr>
        <w:t>-642.</w:t>
      </w:r>
      <w:hyperlink r:id="rId191" w:tooltip="自助复核" w:history="1"/>
    </w:p>
    <w:p w14:paraId="266123D7" w14:textId="6DFFF19E"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[262] XIA Z M, LIU J L, NI J L, et al. Structure, evolution and regional tectonic implications of the Queshan metamorphic core complex in eastern Jiaodong Peninsula of China[J]. Science China Earth Sciences, 2016, 59(5): 997-1013.</w:t>
      </w:r>
      <w:hyperlink r:id="rId192" w:tooltip="自助复核" w:history="1"/>
    </w:p>
    <w:p w14:paraId="5AEF5709" w14:textId="6FCA1450"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[263] PANG Z, WANG G W, QIU H C, et al. Geological and </w:t>
      </w:r>
      <w:r w:rsidRPr="00B804E8">
        <w:rPr>
          <w:rFonts w:eastAsia="宋体"/>
          <w:color w:val="0000FA"/>
          <w:shd w:val="clear" w:color="auto" w:fill="D9D9D9"/>
        </w:rPr>
        <w:t>g</w:t>
      </w:r>
      <w:r w:rsidRPr="00B804E8">
        <w:rPr>
          <w:rFonts w:eastAsia="宋体"/>
          <w:color w:val="0000FA"/>
          <w:shd w:val="clear" w:color="auto" w:fill="FFFFFF"/>
        </w:rPr>
        <w:t xml:space="preserve">eochemical </w:t>
      </w:r>
      <w:r w:rsidRPr="00B804E8">
        <w:rPr>
          <w:rFonts w:eastAsia="宋体"/>
          <w:color w:val="0000FA"/>
          <w:shd w:val="clear" w:color="auto" w:fill="D9D9D9"/>
        </w:rPr>
        <w:t>c</w:t>
      </w:r>
      <w:r w:rsidRPr="00B804E8">
        <w:rPr>
          <w:rFonts w:eastAsia="宋体"/>
          <w:color w:val="0000FA"/>
          <w:shd w:val="clear" w:color="auto" w:fill="FFFFFF"/>
        </w:rPr>
        <w:t xml:space="preserve">haracteristics of the Wulong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Liaodong Peninsula: Implications for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ineralization[J]. Ore Geology Reviews, 2022, </w:t>
      </w:r>
      <w:r w:rsidRPr="00B804E8">
        <w:rPr>
          <w:rFonts w:eastAsia="宋体"/>
          <w:color w:val="0000FA"/>
          <w:shd w:val="clear" w:color="auto" w:fill="FFCCFF"/>
        </w:rPr>
        <w:t>144</w:t>
      </w:r>
      <w:r w:rsidRPr="00B804E8">
        <w:rPr>
          <w:rFonts w:eastAsia="宋体"/>
          <w:color w:val="0000FA"/>
          <w:shd w:val="clear" w:color="auto" w:fill="FFFFFF"/>
        </w:rPr>
        <w:t>: 104850</w:t>
      </w:r>
      <w:r w:rsidRPr="00B804E8">
        <w:rPr>
          <w:rFonts w:eastAsia="宋体"/>
          <w:color w:val="0000FA"/>
          <w:shd w:val="clear" w:color="auto" w:fill="FFCCFF"/>
        </w:rPr>
        <w:t>.</w:t>
      </w:r>
      <w:hyperlink r:id="rId193" w:tooltip="自助复核" w:history="1"/>
    </w:p>
    <w:p w14:paraId="0E0B8D2C" w14:textId="77777777" w:rsidR="00B804E8" w:rsidRPr="00B804E8" w:rsidRDefault="00654D5F" w:rsidP="008868EF">
      <w:pPr>
        <w:pStyle w:val="EndNoteBibliography"/>
        <w:spacing w:after="0"/>
        <w:rPr>
          <w:rFonts w:eastAsia="宋体"/>
          <w:color w:val="000000"/>
        </w:rPr>
      </w:pPr>
      <w:bookmarkStart w:id="3802" w:name="参考文献内容_526"/>
      <w:r w:rsidRPr="00B804E8">
        <w:rPr>
          <w:rFonts w:eastAsia="宋体" w:hint="eastAsia"/>
          <w:color w:val="000000"/>
          <w:highlight w:val="white"/>
        </w:rPr>
        <w:t>[</w:t>
      </w:r>
      <w:r w:rsidR="00F209CD" w:rsidRPr="00B804E8">
        <w:rPr>
          <w:rFonts w:eastAsia="宋体" w:hint="eastAsia"/>
          <w:color w:val="000000"/>
          <w:highlight w:val="white"/>
        </w:rPr>
        <w:t>26</w:t>
      </w:r>
      <w:r w:rsidR="00CC009D" w:rsidRPr="00B804E8">
        <w:rPr>
          <w:rFonts w:eastAsia="宋体" w:hint="eastAsia"/>
          <w:color w:val="000000"/>
          <w:highlight w:val="white"/>
        </w:rPr>
        <w:t>4</w:t>
      </w:r>
      <w:r w:rsidRPr="00B804E8">
        <w:rPr>
          <w:rFonts w:eastAsia="宋体" w:hint="eastAsia"/>
          <w:color w:val="000000"/>
          <w:highlight w:val="white"/>
        </w:rPr>
        <w:t xml:space="preserve">] </w:t>
      </w:r>
      <w:r w:rsidRPr="00B804E8">
        <w:rPr>
          <w:rFonts w:eastAsia="宋体" w:hint="eastAsia"/>
          <w:color w:val="000000"/>
          <w:highlight w:val="white"/>
        </w:rPr>
        <w:t>肖昌浩</w:t>
      </w:r>
      <w:r w:rsidRPr="00B804E8">
        <w:rPr>
          <w:rFonts w:eastAsia="宋体" w:hint="eastAsia"/>
          <w:color w:val="000000"/>
          <w:highlight w:val="white"/>
        </w:rPr>
        <w:t xml:space="preserve">, </w:t>
      </w:r>
      <w:r w:rsidRPr="00B804E8">
        <w:rPr>
          <w:rFonts w:eastAsia="宋体" w:hint="eastAsia"/>
          <w:color w:val="000000"/>
          <w:highlight w:val="white"/>
        </w:rPr>
        <w:t>刘向冲</w:t>
      </w:r>
      <w:r w:rsidRPr="00B804E8">
        <w:rPr>
          <w:rFonts w:eastAsia="宋体" w:hint="eastAsia"/>
          <w:color w:val="000000"/>
          <w:highlight w:val="white"/>
        </w:rPr>
        <w:t xml:space="preserve">, </w:t>
      </w:r>
      <w:r w:rsidRPr="00B804E8">
        <w:rPr>
          <w:rFonts w:eastAsia="宋体" w:hint="eastAsia"/>
          <w:color w:val="000000"/>
          <w:highlight w:val="white"/>
        </w:rPr>
        <w:t>赵岩</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辽东五龙金矿床构造控矿特征和辉钼矿</w:t>
      </w:r>
      <w:r w:rsidRPr="00B804E8">
        <w:rPr>
          <w:rFonts w:eastAsia="宋体" w:hint="eastAsia"/>
          <w:color w:val="000000"/>
          <w:highlight w:val="white"/>
        </w:rPr>
        <w:t>Re-Os</w:t>
      </w:r>
      <w:r w:rsidRPr="00B804E8">
        <w:rPr>
          <w:rFonts w:eastAsia="宋体" w:hint="eastAsia"/>
          <w:color w:val="000000"/>
          <w:highlight w:val="white"/>
        </w:rPr>
        <w:t>年龄</w:t>
      </w:r>
      <w:r w:rsidRPr="00B804E8">
        <w:rPr>
          <w:rFonts w:eastAsia="宋体" w:hint="eastAsia"/>
          <w:color w:val="000000"/>
          <w:highlight w:val="white"/>
        </w:rPr>
        <w:t xml:space="preserve">[J]. </w:t>
      </w:r>
      <w:r w:rsidRPr="00B804E8">
        <w:rPr>
          <w:rFonts w:eastAsia="宋体" w:hint="eastAsia"/>
          <w:color w:val="000000"/>
          <w:highlight w:val="white"/>
        </w:rPr>
        <w:t>地球科学</w:t>
      </w:r>
      <w:r w:rsidRPr="00B804E8">
        <w:rPr>
          <w:rFonts w:eastAsia="宋体" w:hint="eastAsia"/>
          <w:color w:val="000000"/>
          <w:highlight w:val="white"/>
        </w:rPr>
        <w:t>, 2020, 45(11): 3982-3997.</w:t>
      </w:r>
      <w:bookmarkEnd w:id="3802"/>
    </w:p>
    <w:p w14:paraId="1213D605" w14:textId="78370410" w:rsidR="00B804E8" w:rsidRPr="00B804E8" w:rsidRDefault="00654D5F" w:rsidP="008868EF">
      <w:pPr>
        <w:pStyle w:val="EndNoteBibliography"/>
        <w:spacing w:after="0"/>
        <w:rPr>
          <w:rFonts w:eastAsia="宋体"/>
          <w:color w:val="000000"/>
        </w:rPr>
      </w:pPr>
      <w:bookmarkStart w:id="3803" w:name="参考文献内容_528"/>
      <w:r w:rsidRPr="00B804E8">
        <w:rPr>
          <w:rFonts w:eastAsia="宋体"/>
          <w:color w:val="000000"/>
          <w:highlight w:val="white"/>
        </w:rPr>
        <w:t>[</w:t>
      </w:r>
      <w:r w:rsidR="00F209CD" w:rsidRPr="00B804E8">
        <w:rPr>
          <w:rFonts w:eastAsia="宋体"/>
          <w:color w:val="000000"/>
          <w:highlight w:val="white"/>
        </w:rPr>
        <w:t>26</w:t>
      </w:r>
      <w:r w:rsidR="00CC009D" w:rsidRPr="00B804E8">
        <w:rPr>
          <w:rFonts w:eastAsia="宋体" w:hint="eastAsia"/>
          <w:color w:val="000000"/>
          <w:highlight w:val="white"/>
        </w:rPr>
        <w:t>5</w:t>
      </w:r>
      <w:r w:rsidRPr="00B804E8">
        <w:rPr>
          <w:rFonts w:eastAsia="宋体"/>
          <w:color w:val="000000"/>
          <w:highlight w:val="white"/>
        </w:rPr>
        <w:t xml:space="preserve">] ZHAI M G. Tectonic </w:t>
      </w:r>
      <w:r w:rsidR="004C3255" w:rsidRPr="00B804E8">
        <w:rPr>
          <w:rFonts w:eastAsia="宋体"/>
          <w:color w:val="000000"/>
          <w:highlight w:val="white"/>
        </w:rPr>
        <w:t>evoluti</w:t>
      </w:r>
      <w:r w:rsidRPr="00B804E8">
        <w:rPr>
          <w:rFonts w:eastAsia="宋体"/>
          <w:color w:val="000000"/>
          <w:highlight w:val="white"/>
        </w:rPr>
        <w:t xml:space="preserve">on of the North China </w:t>
      </w:r>
      <w:r w:rsidR="004C3255" w:rsidRPr="00B804E8">
        <w:rPr>
          <w:rFonts w:eastAsia="宋体"/>
          <w:color w:val="000000"/>
          <w:highlight w:val="white"/>
        </w:rPr>
        <w:t>cr</w:t>
      </w:r>
      <w:r w:rsidRPr="00B804E8">
        <w:rPr>
          <w:rFonts w:eastAsia="宋体"/>
          <w:color w:val="000000"/>
          <w:highlight w:val="white"/>
        </w:rPr>
        <w:t xml:space="preserve">aton[J]. Journal of Geomechanics, 2019, 25(5): 722. </w:t>
      </w:r>
      <w:bookmarkEnd w:id="3803"/>
    </w:p>
    <w:p w14:paraId="7246F1C1" w14:textId="62EEAA0A" w:rsidR="00B804E8" w:rsidRPr="00B804E8" w:rsidRDefault="00654D5F" w:rsidP="008868EF">
      <w:pPr>
        <w:pStyle w:val="EndNoteBibliography"/>
        <w:spacing w:after="0"/>
        <w:rPr>
          <w:rFonts w:eastAsia="宋体"/>
          <w:color w:val="000000"/>
        </w:rPr>
      </w:pPr>
      <w:bookmarkStart w:id="3804" w:name="参考文献内容_530"/>
      <w:r w:rsidRPr="00B804E8">
        <w:rPr>
          <w:rFonts w:eastAsia="宋体" w:hint="eastAsia"/>
          <w:color w:val="000000"/>
          <w:highlight w:val="white"/>
        </w:rPr>
        <w:t>[</w:t>
      </w:r>
      <w:r w:rsidR="00F209CD" w:rsidRPr="00B804E8">
        <w:rPr>
          <w:rFonts w:eastAsia="宋体" w:hint="eastAsia"/>
          <w:color w:val="000000"/>
          <w:highlight w:val="white"/>
        </w:rPr>
        <w:t>26</w:t>
      </w:r>
      <w:r w:rsidR="00CC009D" w:rsidRPr="00B804E8">
        <w:rPr>
          <w:rFonts w:eastAsia="宋体" w:hint="eastAsia"/>
          <w:color w:val="000000"/>
          <w:highlight w:val="white"/>
        </w:rPr>
        <w:t>6</w:t>
      </w:r>
      <w:r w:rsidRPr="00B804E8">
        <w:rPr>
          <w:rFonts w:eastAsia="宋体" w:hint="eastAsia"/>
          <w:color w:val="000000"/>
          <w:highlight w:val="white"/>
        </w:rPr>
        <w:t xml:space="preserve">] </w:t>
      </w:r>
      <w:r w:rsidRPr="00B804E8">
        <w:rPr>
          <w:rFonts w:eastAsia="宋体" w:hint="eastAsia"/>
          <w:color w:val="000000"/>
          <w:highlight w:val="white"/>
        </w:rPr>
        <w:t>李三忠</w:t>
      </w:r>
      <w:r w:rsidRPr="00B804E8">
        <w:rPr>
          <w:rFonts w:eastAsia="宋体" w:hint="eastAsia"/>
          <w:color w:val="000000"/>
          <w:highlight w:val="white"/>
        </w:rPr>
        <w:t xml:space="preserve">, </w:t>
      </w:r>
      <w:r w:rsidRPr="00B804E8">
        <w:rPr>
          <w:rFonts w:eastAsia="宋体" w:hint="eastAsia"/>
          <w:color w:val="000000"/>
          <w:highlight w:val="white"/>
        </w:rPr>
        <w:t>赵国春</w:t>
      </w:r>
      <w:r w:rsidRPr="00B804E8">
        <w:rPr>
          <w:rFonts w:eastAsia="宋体" w:hint="eastAsia"/>
          <w:color w:val="000000"/>
          <w:highlight w:val="white"/>
        </w:rPr>
        <w:t>,</w:t>
      </w:r>
      <w:r w:rsidRPr="00B804E8">
        <w:rPr>
          <w:rFonts w:eastAsia="宋体" w:hint="eastAsia"/>
          <w:color w:val="000000"/>
          <w:highlight w:val="white"/>
        </w:rPr>
        <w:t>孙敏</w:t>
      </w:r>
      <w:r w:rsidRPr="00B804E8">
        <w:rPr>
          <w:rFonts w:eastAsia="宋体" w:hint="eastAsia"/>
          <w:color w:val="000000"/>
          <w:highlight w:val="white"/>
        </w:rPr>
        <w:t xml:space="preserve">. </w:t>
      </w:r>
      <w:r w:rsidRPr="00B804E8">
        <w:rPr>
          <w:rFonts w:eastAsia="宋体" w:hint="eastAsia"/>
          <w:color w:val="000000"/>
          <w:highlight w:val="white"/>
        </w:rPr>
        <w:t>华北克拉通早元古代拼合与</w:t>
      </w:r>
      <w:r w:rsidRPr="00B804E8">
        <w:rPr>
          <w:rFonts w:eastAsia="宋体" w:hint="eastAsia"/>
          <w:color w:val="000000"/>
          <w:highlight w:val="white"/>
        </w:rPr>
        <w:t>Columbia</w:t>
      </w:r>
      <w:r w:rsidRPr="00B804E8">
        <w:rPr>
          <w:rFonts w:eastAsia="宋体" w:hint="eastAsia"/>
          <w:color w:val="000000"/>
          <w:highlight w:val="white"/>
        </w:rPr>
        <w:t>超大陆形成研究进展</w:t>
      </w:r>
      <w:r w:rsidRPr="00B804E8">
        <w:rPr>
          <w:rFonts w:eastAsia="宋体" w:hint="eastAsia"/>
          <w:color w:val="000000"/>
          <w:highlight w:val="white"/>
        </w:rPr>
        <w:t xml:space="preserve">[J]. </w:t>
      </w:r>
      <w:r w:rsidRPr="00B804E8">
        <w:rPr>
          <w:rFonts w:eastAsia="宋体" w:hint="eastAsia"/>
          <w:color w:val="000000"/>
          <w:highlight w:val="white"/>
        </w:rPr>
        <w:t>科学通报</w:t>
      </w:r>
      <w:r w:rsidR="004C3255">
        <w:rPr>
          <w:rFonts w:eastAsia="宋体" w:hint="eastAsia"/>
          <w:color w:val="000000"/>
          <w:highlight w:val="white"/>
        </w:rPr>
        <w:t>, 2016, 61(</w:t>
      </w:r>
      <w:r w:rsidRPr="00B804E8">
        <w:rPr>
          <w:rFonts w:eastAsia="宋体" w:hint="eastAsia"/>
          <w:color w:val="000000"/>
          <w:highlight w:val="white"/>
        </w:rPr>
        <w:t>9): 919-925.</w:t>
      </w:r>
      <w:bookmarkEnd w:id="3804"/>
    </w:p>
    <w:p w14:paraId="1ACDEC3F" w14:textId="29EB6DFB" w:rsidR="00B804E8" w:rsidRPr="00B804E8" w:rsidRDefault="00654D5F" w:rsidP="008868EF">
      <w:pPr>
        <w:pStyle w:val="EndNoteBibliography"/>
        <w:spacing w:after="0"/>
        <w:rPr>
          <w:rFonts w:eastAsia="宋体"/>
          <w:color w:val="000000"/>
        </w:rPr>
      </w:pPr>
      <w:bookmarkStart w:id="3805" w:name="参考文献内容_532"/>
      <w:r w:rsidRPr="00B804E8">
        <w:rPr>
          <w:rFonts w:eastAsia="宋体" w:hint="eastAsia"/>
          <w:color w:val="000000"/>
          <w:highlight w:val="white"/>
        </w:rPr>
        <w:t>[</w:t>
      </w:r>
      <w:r w:rsidR="00F209CD" w:rsidRPr="00B804E8">
        <w:rPr>
          <w:rFonts w:eastAsia="宋体" w:hint="eastAsia"/>
          <w:color w:val="000000"/>
          <w:highlight w:val="white"/>
        </w:rPr>
        <w:t>26</w:t>
      </w:r>
      <w:r w:rsidR="00CC009D" w:rsidRPr="00B804E8">
        <w:rPr>
          <w:rFonts w:eastAsia="宋体" w:hint="eastAsia"/>
          <w:color w:val="000000"/>
          <w:highlight w:val="white"/>
        </w:rPr>
        <w:t>7</w:t>
      </w:r>
      <w:r w:rsidRPr="00B804E8">
        <w:rPr>
          <w:rFonts w:eastAsia="宋体" w:hint="eastAsia"/>
          <w:color w:val="000000"/>
          <w:highlight w:val="white"/>
        </w:rPr>
        <w:t xml:space="preserve">] </w:t>
      </w:r>
      <w:r w:rsidRPr="00B804E8">
        <w:rPr>
          <w:rFonts w:eastAsia="宋体" w:hint="eastAsia"/>
          <w:color w:val="000000"/>
          <w:highlight w:val="white"/>
        </w:rPr>
        <w:t>白阳</w:t>
      </w:r>
      <w:r w:rsidRPr="00B804E8">
        <w:rPr>
          <w:rFonts w:eastAsia="宋体" w:hint="eastAsia"/>
          <w:color w:val="000000"/>
          <w:highlight w:val="white"/>
        </w:rPr>
        <w:t xml:space="preserve">, </w:t>
      </w:r>
      <w:r w:rsidRPr="00B804E8">
        <w:rPr>
          <w:rFonts w:eastAsia="宋体" w:hint="eastAsia"/>
          <w:color w:val="000000"/>
          <w:highlight w:val="white"/>
        </w:rPr>
        <w:t>张连昌</w:t>
      </w:r>
      <w:r w:rsidRPr="00B804E8">
        <w:rPr>
          <w:rFonts w:eastAsia="宋体" w:hint="eastAsia"/>
          <w:color w:val="000000"/>
          <w:highlight w:val="white"/>
        </w:rPr>
        <w:t xml:space="preserve">, </w:t>
      </w:r>
      <w:r w:rsidRPr="00B804E8">
        <w:rPr>
          <w:rFonts w:eastAsia="宋体" w:hint="eastAsia"/>
          <w:color w:val="000000"/>
          <w:highlight w:val="white"/>
        </w:rPr>
        <w:t>朱明田</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华北克拉通北缘三叠纪金矿床地质特征、物质来源与控制因素</w:t>
      </w:r>
      <w:r w:rsidRPr="00B804E8">
        <w:rPr>
          <w:rFonts w:eastAsia="宋体" w:hint="eastAsia"/>
          <w:color w:val="000000"/>
          <w:highlight w:val="white"/>
        </w:rPr>
        <w:t xml:space="preserve">[J]. </w:t>
      </w:r>
      <w:r w:rsidRPr="00B804E8">
        <w:rPr>
          <w:rFonts w:eastAsia="宋体" w:hint="eastAsia"/>
          <w:color w:val="000000"/>
          <w:highlight w:val="white"/>
        </w:rPr>
        <w:t>岩石学报</w:t>
      </w:r>
      <w:r w:rsidR="004C3255">
        <w:rPr>
          <w:rFonts w:eastAsia="宋体" w:hint="eastAsia"/>
          <w:color w:val="000000"/>
          <w:highlight w:val="white"/>
        </w:rPr>
        <w:t>, 2022, 38(</w:t>
      </w:r>
      <w:r w:rsidRPr="00B804E8">
        <w:rPr>
          <w:rFonts w:eastAsia="宋体" w:hint="eastAsia"/>
          <w:color w:val="000000"/>
          <w:highlight w:val="white"/>
        </w:rPr>
        <w:t>4): 993-1024.</w:t>
      </w:r>
      <w:bookmarkEnd w:id="3805"/>
    </w:p>
    <w:p w14:paraId="61C448D4" w14:textId="1A7430A9" w:rsidR="00B804E8" w:rsidRPr="00B804E8" w:rsidRDefault="00654D5F" w:rsidP="008868EF">
      <w:pPr>
        <w:pStyle w:val="EndNoteBibliography"/>
        <w:spacing w:after="0"/>
        <w:rPr>
          <w:rFonts w:eastAsia="宋体"/>
          <w:color w:val="000000"/>
        </w:rPr>
      </w:pPr>
      <w:bookmarkStart w:id="3806" w:name="参考文献内容_534"/>
      <w:r w:rsidRPr="00B804E8">
        <w:rPr>
          <w:rFonts w:eastAsia="宋体"/>
          <w:color w:val="000000"/>
          <w:highlight w:val="white"/>
        </w:rPr>
        <w:t>[</w:t>
      </w:r>
      <w:r w:rsidR="00F209CD" w:rsidRPr="00B804E8">
        <w:rPr>
          <w:rFonts w:eastAsia="宋体"/>
          <w:color w:val="000000"/>
          <w:highlight w:val="white"/>
        </w:rPr>
        <w:t>26</w:t>
      </w:r>
      <w:r w:rsidR="00CC009D" w:rsidRPr="00B804E8">
        <w:rPr>
          <w:rFonts w:eastAsia="宋体" w:hint="eastAsia"/>
          <w:color w:val="000000"/>
          <w:highlight w:val="white"/>
        </w:rPr>
        <w:t>8</w:t>
      </w:r>
      <w:r w:rsidRPr="00B804E8">
        <w:rPr>
          <w:rFonts w:eastAsia="宋体"/>
          <w:color w:val="000000"/>
          <w:highlight w:val="white"/>
        </w:rPr>
        <w:t>] NIE F J, JIANG S H, LIU Y, et al. Re-Discussions on the</w:t>
      </w:r>
      <w:r w:rsidR="004C3255" w:rsidRPr="00B804E8">
        <w:rPr>
          <w:rFonts w:eastAsia="宋体"/>
          <w:color w:val="000000"/>
          <w:highlight w:val="white"/>
        </w:rPr>
        <w:t xml:space="preserve"> time limitation of gold mineralization occurring within</w:t>
      </w:r>
      <w:r w:rsidRPr="00B804E8">
        <w:rPr>
          <w:rFonts w:eastAsia="宋体"/>
          <w:color w:val="000000"/>
          <w:highlight w:val="white"/>
        </w:rPr>
        <w:t xml:space="preserve"> the Hadamenggou </w:t>
      </w:r>
      <w:r w:rsidR="004C3255" w:rsidRPr="00B804E8">
        <w:rPr>
          <w:rFonts w:eastAsia="宋体"/>
          <w:color w:val="000000"/>
          <w:highlight w:val="white"/>
        </w:rPr>
        <w:t>de</w:t>
      </w:r>
      <w:r w:rsidRPr="00B804E8">
        <w:rPr>
          <w:rFonts w:eastAsia="宋体"/>
          <w:color w:val="000000"/>
          <w:highlight w:val="white"/>
        </w:rPr>
        <w:t xml:space="preserve">posit, South-Central Inner Mongolia </w:t>
      </w:r>
      <w:r w:rsidR="004C3255" w:rsidRPr="00B804E8">
        <w:rPr>
          <w:rFonts w:eastAsia="宋体"/>
          <w:color w:val="000000"/>
          <w:highlight w:val="white"/>
        </w:rPr>
        <w:t>autonomous r</w:t>
      </w:r>
      <w:r w:rsidRPr="00B804E8">
        <w:rPr>
          <w:rFonts w:eastAsia="宋体"/>
          <w:color w:val="000000"/>
          <w:highlight w:val="white"/>
        </w:rPr>
        <w:t xml:space="preserve">egion[J]. Acta Petrologica Sinica, 2005, 21(6): 1719-1728. </w:t>
      </w:r>
      <w:bookmarkEnd w:id="3806"/>
    </w:p>
    <w:p w14:paraId="72DD116F" w14:textId="6483F782"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[269] LI Z, LIU J C, ZHANG H D, et al. Multistage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m</w:t>
      </w:r>
      <w:r w:rsidRPr="00B804E8">
        <w:rPr>
          <w:rFonts w:eastAsia="宋体"/>
          <w:color w:val="0000FA"/>
          <w:shd w:val="clear" w:color="auto" w:fill="FFFFFF"/>
        </w:rPr>
        <w:t xml:space="preserve">ineralization in the Hadamengou </w:t>
      </w:r>
      <w:r w:rsidRPr="00B804E8">
        <w:rPr>
          <w:rFonts w:eastAsia="宋体"/>
          <w:color w:val="0000FA"/>
          <w:shd w:val="clear" w:color="auto" w:fill="D9D9D9"/>
        </w:rPr>
        <w:t>g</w:t>
      </w:r>
      <w:r w:rsidRPr="00B804E8">
        <w:rPr>
          <w:rFonts w:eastAsia="宋体"/>
          <w:color w:val="0000FA"/>
          <w:shd w:val="clear" w:color="auto" w:fill="FFFFFF"/>
        </w:rPr>
        <w:t xml:space="preserve">old </w:t>
      </w:r>
      <w:r w:rsidRPr="00B804E8">
        <w:rPr>
          <w:rFonts w:eastAsia="宋体"/>
          <w:color w:val="0000FA"/>
          <w:shd w:val="clear" w:color="auto" w:fill="D9D9D9"/>
        </w:rPr>
        <w:t>d</w:t>
      </w:r>
      <w:r w:rsidRPr="00B804E8">
        <w:rPr>
          <w:rFonts w:eastAsia="宋体"/>
          <w:color w:val="0000FA"/>
          <w:shd w:val="clear" w:color="auto" w:fill="FFFFFF"/>
        </w:rPr>
        <w:t xml:space="preserve">eposit in the </w:t>
      </w:r>
      <w:r w:rsidRPr="00B804E8">
        <w:rPr>
          <w:rFonts w:eastAsia="宋体"/>
          <w:color w:val="0000FA"/>
          <w:shd w:val="clear" w:color="auto" w:fill="D9D9D9"/>
        </w:rPr>
        <w:t>n</w:t>
      </w:r>
      <w:r w:rsidRPr="00B804E8">
        <w:rPr>
          <w:rFonts w:eastAsia="宋体"/>
          <w:color w:val="0000FA"/>
          <w:shd w:val="clear" w:color="auto" w:fill="FFFFFF"/>
        </w:rPr>
        <w:t xml:space="preserve">orthern </w:t>
      </w:r>
      <w:r w:rsidRPr="00B804E8">
        <w:rPr>
          <w:rFonts w:eastAsia="宋体"/>
          <w:color w:val="0000FA"/>
          <w:shd w:val="clear" w:color="auto" w:fill="D9D9D9"/>
        </w:rPr>
        <w:t>m</w:t>
      </w:r>
      <w:r w:rsidRPr="00B804E8">
        <w:rPr>
          <w:rFonts w:eastAsia="宋体"/>
          <w:color w:val="0000FA"/>
          <w:shd w:val="clear" w:color="auto" w:fill="FFFFFF"/>
        </w:rPr>
        <w:t xml:space="preserve">argin of the North China Craton: Insights from </w:t>
      </w:r>
      <w:r w:rsidRPr="00B804E8">
        <w:rPr>
          <w:rFonts w:eastAsia="宋体"/>
          <w:i/>
          <w:color w:val="0000FA"/>
          <w:shd w:val="clear" w:color="auto" w:fill="D9D9D9"/>
        </w:rPr>
        <w:t>i</w:t>
      </w:r>
      <w:r w:rsidRPr="00B804E8">
        <w:rPr>
          <w:rFonts w:eastAsia="宋体"/>
          <w:i/>
          <w:color w:val="0000FA"/>
          <w:shd w:val="clear" w:color="auto" w:fill="FFFFFF"/>
        </w:rPr>
        <w:t xml:space="preserve">n </w:t>
      </w:r>
      <w:r w:rsidRPr="00B804E8">
        <w:rPr>
          <w:rFonts w:eastAsia="宋体"/>
          <w:i/>
          <w:color w:val="0000FA"/>
          <w:shd w:val="clear" w:color="auto" w:fill="D9D9D9"/>
        </w:rPr>
        <w:t>s</w:t>
      </w:r>
      <w:r w:rsidRPr="00B804E8">
        <w:rPr>
          <w:rFonts w:eastAsia="宋体"/>
          <w:i/>
          <w:color w:val="0000FA"/>
          <w:shd w:val="clear" w:color="auto" w:fill="FFFFFF"/>
        </w:rPr>
        <w:t>itu</w:t>
      </w:r>
      <w:r>
        <w:rPr>
          <w:rFonts w:eastAsia="宋体"/>
          <w:color w:val="0000FA"/>
          <w:shd w:val="clear" w:color="auto" w:fill="FFFFFF"/>
        </w:rPr>
        <w:t xml:space="preserve"> </w:t>
      </w:r>
      <w:r w:rsidRPr="00B804E8">
        <w:rPr>
          <w:rFonts w:eastAsia="宋体"/>
          <w:color w:val="0000FA"/>
          <w:shd w:val="clear" w:color="auto" w:fill="D9D9D9"/>
        </w:rPr>
        <w:t>t</w:t>
      </w:r>
      <w:r w:rsidRPr="00B804E8">
        <w:rPr>
          <w:rFonts w:eastAsia="宋体"/>
          <w:color w:val="0000FA"/>
          <w:shd w:val="clear" w:color="auto" w:fill="FFFFFF"/>
        </w:rPr>
        <w:t xml:space="preserve">race </w:t>
      </w:r>
      <w:r w:rsidRPr="00B804E8">
        <w:rPr>
          <w:rFonts w:eastAsia="宋体"/>
          <w:color w:val="0000FA"/>
          <w:shd w:val="clear" w:color="auto" w:fill="D9D9D9"/>
        </w:rPr>
        <w:t>e</w:t>
      </w:r>
      <w:r w:rsidRPr="00B804E8">
        <w:rPr>
          <w:rFonts w:eastAsia="宋体"/>
          <w:color w:val="0000FA"/>
          <w:shd w:val="clear" w:color="auto" w:fill="FFFFFF"/>
        </w:rPr>
        <w:t xml:space="preserve">lement </w:t>
      </w:r>
      <w:r w:rsidRPr="00B804E8">
        <w:rPr>
          <w:rFonts w:eastAsia="宋体"/>
          <w:color w:val="0000FA"/>
          <w:shd w:val="clear" w:color="auto" w:fill="D9D9D9"/>
        </w:rPr>
        <w:t>c</w:t>
      </w:r>
      <w:r w:rsidRPr="00B804E8">
        <w:rPr>
          <w:rFonts w:eastAsia="宋体"/>
          <w:color w:val="0000FA"/>
          <w:shd w:val="clear" w:color="auto" w:fill="FFFFFF"/>
        </w:rPr>
        <w:t xml:space="preserve">ontents and </w:t>
      </w:r>
      <w:r w:rsidRPr="00B804E8">
        <w:rPr>
          <w:rFonts w:eastAsia="宋体"/>
          <w:color w:val="0000FA"/>
          <w:shd w:val="clear" w:color="auto" w:fill="D9D9D9"/>
        </w:rPr>
        <w:t>s</w:t>
      </w:r>
      <w:r w:rsidRPr="00B804E8">
        <w:rPr>
          <w:rFonts w:eastAsia="宋体"/>
          <w:color w:val="0000FA"/>
          <w:shd w:val="clear" w:color="auto" w:fill="FFFFFF"/>
        </w:rPr>
        <w:t xml:space="preserve">ulfur </w:t>
      </w:r>
      <w:r w:rsidRPr="00B804E8">
        <w:rPr>
          <w:rFonts w:eastAsia="宋体"/>
          <w:color w:val="0000FA"/>
          <w:shd w:val="clear" w:color="auto" w:fill="D9D9D9"/>
        </w:rPr>
        <w:t>i</w:t>
      </w:r>
      <w:r w:rsidRPr="00B804E8">
        <w:rPr>
          <w:rFonts w:eastAsia="宋体"/>
          <w:color w:val="0000FA"/>
          <w:shd w:val="clear" w:color="auto" w:fill="FFFFFF"/>
        </w:rPr>
        <w:t xml:space="preserve">sotope </w:t>
      </w:r>
      <w:r w:rsidRPr="00B804E8">
        <w:rPr>
          <w:rFonts w:eastAsia="宋体"/>
          <w:color w:val="0000FA"/>
          <w:shd w:val="clear" w:color="auto" w:fill="D9D9D9"/>
        </w:rPr>
        <w:t>a</w:t>
      </w:r>
      <w:r w:rsidRPr="00B804E8">
        <w:rPr>
          <w:rFonts w:eastAsia="宋体"/>
          <w:color w:val="0000FA"/>
          <w:shd w:val="clear" w:color="auto" w:fill="FFFFFF"/>
        </w:rPr>
        <w:t xml:space="preserve">nalyses of </w:t>
      </w:r>
      <w:r w:rsidRPr="00B804E8">
        <w:rPr>
          <w:rFonts w:eastAsia="宋体"/>
          <w:color w:val="0000FA"/>
          <w:shd w:val="clear" w:color="auto" w:fill="D9D9D9"/>
        </w:rPr>
        <w:t>p</w:t>
      </w:r>
      <w:r w:rsidRPr="00B804E8">
        <w:rPr>
          <w:rFonts w:eastAsia="宋体"/>
          <w:color w:val="0000FA"/>
          <w:shd w:val="clear" w:color="auto" w:fill="FFFFFF"/>
        </w:rPr>
        <w:t xml:space="preserve">yrite[J]. Ore Geology Reviews, 2021, </w:t>
      </w:r>
      <w:r w:rsidRPr="00B804E8">
        <w:rPr>
          <w:rFonts w:eastAsia="宋体"/>
          <w:color w:val="0000FA"/>
          <w:shd w:val="clear" w:color="auto" w:fill="FFCCFF"/>
        </w:rPr>
        <w:t>134</w:t>
      </w:r>
      <w:r w:rsidRPr="00B804E8">
        <w:rPr>
          <w:rFonts w:eastAsia="宋体"/>
          <w:color w:val="0000FA"/>
          <w:shd w:val="clear" w:color="auto" w:fill="FFFFFF"/>
        </w:rPr>
        <w:t>: 104135</w:t>
      </w:r>
      <w:r w:rsidRPr="00B804E8">
        <w:rPr>
          <w:rFonts w:eastAsia="宋体"/>
          <w:color w:val="0000FA"/>
          <w:shd w:val="clear" w:color="auto" w:fill="FFCCFF"/>
        </w:rPr>
        <w:t>.</w:t>
      </w:r>
      <w:hyperlink r:id="rId194" w:tooltip="自助复核" w:history="1"/>
    </w:p>
    <w:p w14:paraId="6B9DC76A" w14:textId="4540686F" w:rsidR="00B804E8" w:rsidRPr="00B804E8" w:rsidRDefault="00654D5F" w:rsidP="008868EF">
      <w:pPr>
        <w:pStyle w:val="EndNoteBibliography"/>
        <w:spacing w:after="0"/>
        <w:rPr>
          <w:rFonts w:eastAsia="宋体"/>
          <w:color w:val="000000"/>
        </w:rPr>
      </w:pPr>
      <w:bookmarkStart w:id="3807" w:name="参考文献内容_538"/>
      <w:r w:rsidRPr="00B804E8">
        <w:rPr>
          <w:rFonts w:eastAsia="宋体" w:hint="eastAsia"/>
          <w:color w:val="000000"/>
          <w:highlight w:val="white"/>
        </w:rPr>
        <w:t>[</w:t>
      </w:r>
      <w:r w:rsidR="00F209CD" w:rsidRPr="00B804E8">
        <w:rPr>
          <w:rFonts w:eastAsia="宋体" w:hint="eastAsia"/>
          <w:color w:val="000000"/>
          <w:highlight w:val="white"/>
        </w:rPr>
        <w:t>2</w:t>
      </w:r>
      <w:r w:rsidR="00CC009D" w:rsidRPr="00B804E8">
        <w:rPr>
          <w:rFonts w:eastAsia="宋体" w:hint="eastAsia"/>
          <w:color w:val="000000"/>
          <w:highlight w:val="white"/>
        </w:rPr>
        <w:t>70</w:t>
      </w:r>
      <w:r w:rsidRPr="00B804E8">
        <w:rPr>
          <w:rFonts w:eastAsia="宋体" w:hint="eastAsia"/>
          <w:color w:val="000000"/>
          <w:highlight w:val="white"/>
        </w:rPr>
        <w:t xml:space="preserve">] </w:t>
      </w:r>
      <w:r w:rsidRPr="00B804E8">
        <w:rPr>
          <w:rFonts w:eastAsia="宋体" w:hint="eastAsia"/>
          <w:color w:val="000000"/>
          <w:highlight w:val="white"/>
        </w:rPr>
        <w:t>郭锋</w:t>
      </w:r>
      <w:r w:rsidRPr="00B804E8">
        <w:rPr>
          <w:rFonts w:eastAsia="宋体" w:hint="eastAsia"/>
          <w:color w:val="000000"/>
          <w:highlight w:val="white"/>
        </w:rPr>
        <w:t xml:space="preserve">. </w:t>
      </w:r>
      <w:r w:rsidRPr="00B804E8">
        <w:rPr>
          <w:rFonts w:eastAsia="宋体" w:hint="eastAsia"/>
          <w:color w:val="000000"/>
          <w:highlight w:val="white"/>
        </w:rPr>
        <w:t>太平洋板块俯冲作用在东北亚大陆边缘的地质记录述评</w:t>
      </w:r>
      <w:r w:rsidRPr="00B804E8">
        <w:rPr>
          <w:rFonts w:eastAsia="宋体" w:hint="eastAsia"/>
          <w:color w:val="000000"/>
          <w:highlight w:val="white"/>
        </w:rPr>
        <w:t xml:space="preserve">[J]. </w:t>
      </w:r>
      <w:r w:rsidRPr="00B804E8">
        <w:rPr>
          <w:rFonts w:eastAsia="宋体" w:hint="eastAsia"/>
          <w:color w:val="000000"/>
          <w:highlight w:val="white"/>
        </w:rPr>
        <w:t>矿物岩石地球化学通报</w:t>
      </w:r>
      <w:r w:rsidR="004C3255">
        <w:rPr>
          <w:rFonts w:eastAsia="宋体" w:hint="eastAsia"/>
          <w:color w:val="000000"/>
          <w:highlight w:val="white"/>
        </w:rPr>
        <w:t>, 2016, 35(</w:t>
      </w:r>
      <w:r w:rsidRPr="00B804E8">
        <w:rPr>
          <w:rFonts w:eastAsia="宋体" w:hint="eastAsia"/>
          <w:color w:val="000000"/>
          <w:highlight w:val="white"/>
        </w:rPr>
        <w:t>6): 108</w:t>
      </w:r>
      <w:r w:rsidRPr="00B804E8">
        <w:rPr>
          <w:rFonts w:eastAsia="宋体"/>
          <w:color w:val="000000"/>
          <w:highlight w:val="white"/>
        </w:rPr>
        <w:t>2-1089</w:t>
      </w:r>
      <w:r w:rsidR="004C3255">
        <w:rPr>
          <w:rFonts w:eastAsia="宋体" w:hint="eastAsia"/>
          <w:color w:val="000000"/>
          <w:highlight w:val="white"/>
        </w:rPr>
        <w:t>，</w:t>
      </w:r>
      <w:r w:rsidRPr="00B804E8">
        <w:rPr>
          <w:rFonts w:eastAsia="宋体"/>
          <w:color w:val="000000"/>
          <w:highlight w:val="white"/>
        </w:rPr>
        <w:t>1071.</w:t>
      </w:r>
      <w:bookmarkEnd w:id="3807"/>
    </w:p>
    <w:p w14:paraId="31CD92FD" w14:textId="702EA410" w:rsidR="00B804E8" w:rsidRPr="00B804E8" w:rsidRDefault="00DA0264" w:rsidP="008868EF">
      <w:pPr>
        <w:pStyle w:val="EndNoteBibliography"/>
        <w:spacing w:after="0"/>
        <w:rPr>
          <w:rFonts w:eastAsia="宋体"/>
          <w:color w:val="000000"/>
        </w:rPr>
      </w:pPr>
      <w:r w:rsidRPr="00B804E8">
        <w:rPr>
          <w:rFonts w:eastAsia="宋体"/>
          <w:color w:val="000000"/>
          <w:highlight w:val="white"/>
        </w:rPr>
        <w:t>[2</w:t>
      </w:r>
      <w:r w:rsidRPr="00B804E8">
        <w:rPr>
          <w:rFonts w:eastAsia="宋体" w:hint="eastAsia"/>
          <w:color w:val="000000"/>
          <w:highlight w:val="white"/>
        </w:rPr>
        <w:t>7</w:t>
      </w:r>
      <w:r w:rsidR="00CC009D" w:rsidRPr="00B804E8">
        <w:rPr>
          <w:rFonts w:eastAsia="宋体" w:hint="eastAsia"/>
          <w:color w:val="000000"/>
          <w:highlight w:val="white"/>
        </w:rPr>
        <w:t>1</w:t>
      </w:r>
      <w:r w:rsidRPr="00B804E8">
        <w:rPr>
          <w:rFonts w:eastAsia="宋体"/>
          <w:color w:val="000000"/>
          <w:highlight w:val="white"/>
        </w:rPr>
        <w:t>]</w:t>
      </w:r>
      <w:r w:rsidRPr="00B804E8">
        <w:rPr>
          <w:rFonts w:eastAsia="宋体" w:hint="eastAsia"/>
          <w:color w:val="000000"/>
        </w:rPr>
        <w:t xml:space="preserve"> </w:t>
      </w:r>
      <w:r w:rsidRPr="00B804E8">
        <w:rPr>
          <w:rFonts w:eastAsia="宋体" w:hint="eastAsia"/>
          <w:color w:val="000000"/>
        </w:rPr>
        <w:t>杨立强</w:t>
      </w:r>
      <w:r w:rsidRPr="00B804E8">
        <w:rPr>
          <w:rFonts w:eastAsia="宋体" w:hint="eastAsia"/>
          <w:color w:val="000000"/>
        </w:rPr>
        <w:t xml:space="preserve">, </w:t>
      </w:r>
      <w:r w:rsidRPr="00B804E8">
        <w:rPr>
          <w:rFonts w:eastAsia="宋体" w:hint="eastAsia"/>
          <w:color w:val="000000"/>
        </w:rPr>
        <w:t>杨伟</w:t>
      </w:r>
      <w:r w:rsidRPr="00B804E8">
        <w:rPr>
          <w:rFonts w:eastAsia="宋体" w:hint="eastAsia"/>
          <w:color w:val="000000"/>
        </w:rPr>
        <w:t xml:space="preserve">, </w:t>
      </w:r>
      <w:r w:rsidRPr="00B804E8">
        <w:rPr>
          <w:rFonts w:eastAsia="宋体" w:hint="eastAsia"/>
          <w:color w:val="000000"/>
        </w:rPr>
        <w:t>张良</w:t>
      </w:r>
      <w:r w:rsidRPr="00B804E8">
        <w:rPr>
          <w:rFonts w:eastAsia="宋体" w:hint="eastAsia"/>
          <w:color w:val="000000"/>
        </w:rPr>
        <w:t xml:space="preserve">, </w:t>
      </w:r>
      <w:r w:rsidRPr="00B804E8">
        <w:rPr>
          <w:rFonts w:eastAsia="宋体" w:hint="eastAsia"/>
          <w:color w:val="000000"/>
        </w:rPr>
        <w:t>等</w:t>
      </w:r>
      <w:r w:rsidRPr="00B804E8">
        <w:rPr>
          <w:rFonts w:eastAsia="宋体" w:hint="eastAsia"/>
          <w:color w:val="000000"/>
        </w:rPr>
        <w:t xml:space="preserve">. </w:t>
      </w:r>
      <w:r w:rsidRPr="00B804E8">
        <w:rPr>
          <w:rFonts w:eastAsia="宋体" w:hint="eastAsia"/>
          <w:color w:val="000000"/>
        </w:rPr>
        <w:t>热液成矿系统构造控矿理论</w:t>
      </w:r>
      <w:r w:rsidRPr="00B804E8">
        <w:rPr>
          <w:rFonts w:eastAsia="宋体" w:hint="eastAsia"/>
          <w:color w:val="000000"/>
        </w:rPr>
        <w:t xml:space="preserve">[J]. </w:t>
      </w:r>
      <w:r w:rsidRPr="00B804E8">
        <w:rPr>
          <w:rFonts w:eastAsia="宋体" w:hint="eastAsia"/>
          <w:color w:val="000000"/>
        </w:rPr>
        <w:t>地学前缘</w:t>
      </w:r>
      <w:r w:rsidR="00FB1A4F">
        <w:rPr>
          <w:rFonts w:eastAsia="宋体" w:hint="eastAsia"/>
          <w:color w:val="000000"/>
        </w:rPr>
        <w:t>, 2024, 31(</w:t>
      </w:r>
      <w:r w:rsidRPr="00B804E8">
        <w:rPr>
          <w:rFonts w:eastAsia="宋体" w:hint="eastAsia"/>
          <w:color w:val="000000"/>
        </w:rPr>
        <w:t>1): 239-266.</w:t>
      </w:r>
    </w:p>
    <w:p w14:paraId="43997D16" w14:textId="74DBF6B7"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[272] ZHANG H J, LÜ Q T, WANG X L, et al. Seismically </w:t>
      </w:r>
      <w:r w:rsidRPr="00B804E8">
        <w:rPr>
          <w:rFonts w:eastAsia="宋体"/>
          <w:color w:val="0000FA"/>
          <w:shd w:val="clear" w:color="auto" w:fill="D9D9D9"/>
        </w:rPr>
        <w:t>i</w:t>
      </w:r>
      <w:r w:rsidRPr="00B804E8">
        <w:rPr>
          <w:rFonts w:eastAsia="宋体"/>
          <w:color w:val="0000FA"/>
          <w:shd w:val="clear" w:color="auto" w:fill="FFFFFF"/>
        </w:rPr>
        <w:t xml:space="preserve">maged </w:t>
      </w:r>
      <w:r w:rsidRPr="00B804E8">
        <w:rPr>
          <w:rFonts w:eastAsia="宋体"/>
          <w:color w:val="0000FA"/>
          <w:shd w:val="clear" w:color="auto" w:fill="D9D9D9"/>
        </w:rPr>
        <w:t>l</w:t>
      </w:r>
      <w:r w:rsidRPr="00B804E8">
        <w:rPr>
          <w:rFonts w:eastAsia="宋体"/>
          <w:color w:val="0000FA"/>
          <w:shd w:val="clear" w:color="auto" w:fill="FFFFFF"/>
        </w:rPr>
        <w:t xml:space="preserve">ithospheric </w:t>
      </w:r>
      <w:r w:rsidRPr="00B804E8">
        <w:rPr>
          <w:rFonts w:eastAsia="宋体"/>
          <w:color w:val="0000FA"/>
          <w:shd w:val="clear" w:color="auto" w:fill="D9D9D9"/>
        </w:rPr>
        <w:t>d</w:t>
      </w:r>
      <w:r w:rsidRPr="00B804E8">
        <w:rPr>
          <w:rFonts w:eastAsia="宋体"/>
          <w:color w:val="0000FA"/>
          <w:shd w:val="clear" w:color="auto" w:fill="FFFFFF"/>
        </w:rPr>
        <w:t xml:space="preserve">elamination and </w:t>
      </w:r>
      <w:r w:rsidRPr="00B804E8">
        <w:rPr>
          <w:rFonts w:eastAsia="宋体"/>
          <w:color w:val="0000FA"/>
          <w:shd w:val="clear" w:color="auto" w:fill="D9D9D9"/>
        </w:rPr>
        <w:t>i</w:t>
      </w:r>
      <w:r w:rsidRPr="00B804E8">
        <w:rPr>
          <w:rFonts w:eastAsia="宋体"/>
          <w:color w:val="0000FA"/>
          <w:shd w:val="clear" w:color="auto" w:fill="FFFFFF"/>
        </w:rPr>
        <w:t xml:space="preserve">ts </w:t>
      </w:r>
      <w:r w:rsidRPr="00B804E8">
        <w:rPr>
          <w:rFonts w:eastAsia="宋体"/>
          <w:color w:val="0000FA"/>
          <w:shd w:val="clear" w:color="auto" w:fill="D9D9D9"/>
        </w:rPr>
        <w:t>c</w:t>
      </w:r>
      <w:r w:rsidRPr="00B804E8">
        <w:rPr>
          <w:rFonts w:eastAsia="宋体"/>
          <w:color w:val="0000FA"/>
          <w:shd w:val="clear" w:color="auto" w:fill="FFFFFF"/>
        </w:rPr>
        <w:t>ontrols on the Mesozoic Magmatic Province in South China[J]. Nature Communications, 2023, 14: 2718.</w:t>
      </w:r>
      <w:hyperlink r:id="rId195" w:tooltip="自助复核" w:history="1"/>
    </w:p>
    <w:p w14:paraId="7F5F7B83" w14:textId="7CD70CA2" w:rsidR="00B804E8" w:rsidRPr="00B804E8" w:rsidRDefault="00654D5F" w:rsidP="008868EF">
      <w:pPr>
        <w:pStyle w:val="EndNoteBibliography"/>
        <w:spacing w:after="0"/>
        <w:rPr>
          <w:rFonts w:eastAsia="宋体"/>
          <w:color w:val="000000"/>
        </w:rPr>
      </w:pPr>
      <w:bookmarkStart w:id="3808" w:name="参考文献内容_542"/>
      <w:r w:rsidRPr="00B804E8">
        <w:rPr>
          <w:rFonts w:eastAsia="宋体" w:hint="eastAsia"/>
          <w:color w:val="000000"/>
          <w:highlight w:val="white"/>
        </w:rPr>
        <w:t>[</w:t>
      </w:r>
      <w:r w:rsidR="00F209CD" w:rsidRPr="00B804E8">
        <w:rPr>
          <w:rFonts w:eastAsia="宋体" w:hint="eastAsia"/>
          <w:color w:val="000000"/>
          <w:highlight w:val="white"/>
        </w:rPr>
        <w:t>27</w:t>
      </w:r>
      <w:r w:rsidR="00CC009D" w:rsidRPr="00B804E8">
        <w:rPr>
          <w:rFonts w:eastAsia="宋体" w:hint="eastAsia"/>
          <w:color w:val="000000"/>
          <w:highlight w:val="white"/>
        </w:rPr>
        <w:t>3</w:t>
      </w:r>
      <w:r w:rsidRPr="00B804E8">
        <w:rPr>
          <w:rFonts w:eastAsia="宋体" w:hint="eastAsia"/>
          <w:color w:val="000000"/>
          <w:highlight w:val="white"/>
        </w:rPr>
        <w:t xml:space="preserve">] </w:t>
      </w:r>
      <w:r w:rsidRPr="00B804E8">
        <w:rPr>
          <w:rFonts w:eastAsia="宋体" w:hint="eastAsia"/>
          <w:color w:val="000000"/>
          <w:highlight w:val="white"/>
        </w:rPr>
        <w:t>何晨</w:t>
      </w:r>
      <w:r w:rsidRPr="00B804E8">
        <w:rPr>
          <w:rFonts w:eastAsia="宋体" w:hint="eastAsia"/>
          <w:color w:val="000000"/>
          <w:highlight w:val="white"/>
        </w:rPr>
        <w:t xml:space="preserve">, </w:t>
      </w:r>
      <w:r w:rsidRPr="00B804E8">
        <w:rPr>
          <w:rFonts w:eastAsia="宋体" w:hint="eastAsia"/>
          <w:color w:val="000000"/>
          <w:highlight w:val="white"/>
        </w:rPr>
        <w:t>夏炎</w:t>
      </w:r>
      <w:r w:rsidRPr="00B804E8">
        <w:rPr>
          <w:rFonts w:eastAsia="宋体" w:hint="eastAsia"/>
          <w:color w:val="000000"/>
          <w:highlight w:val="white"/>
        </w:rPr>
        <w:t xml:space="preserve">, </w:t>
      </w:r>
      <w:r w:rsidRPr="00B804E8">
        <w:rPr>
          <w:rFonts w:eastAsia="宋体" w:hint="eastAsia"/>
          <w:color w:val="000000"/>
          <w:highlight w:val="white"/>
        </w:rPr>
        <w:t>徐夕生</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浙江白垩纪大衢山岩体的成因过程：晶体—熔体分离与岩浆补给</w:t>
      </w:r>
      <w:r w:rsidRPr="00B804E8">
        <w:rPr>
          <w:rFonts w:eastAsia="宋体" w:hint="eastAsia"/>
          <w:color w:val="000000"/>
          <w:highlight w:val="white"/>
        </w:rPr>
        <w:t xml:space="preserve">[J]. </w:t>
      </w:r>
      <w:r w:rsidRPr="00B804E8">
        <w:rPr>
          <w:rFonts w:eastAsia="宋体" w:hint="eastAsia"/>
          <w:color w:val="000000"/>
          <w:highlight w:val="white"/>
        </w:rPr>
        <w:t>高校地质学报</w:t>
      </w:r>
      <w:r w:rsidR="00FB1A4F">
        <w:rPr>
          <w:rFonts w:eastAsia="宋体" w:hint="eastAsia"/>
          <w:color w:val="000000"/>
          <w:highlight w:val="white"/>
        </w:rPr>
        <w:t>, 2023, 29(</w:t>
      </w:r>
      <w:r w:rsidRPr="00B804E8">
        <w:rPr>
          <w:rFonts w:eastAsia="宋体" w:hint="eastAsia"/>
          <w:color w:val="000000"/>
          <w:highlight w:val="white"/>
        </w:rPr>
        <w:t>5): 657-678.</w:t>
      </w:r>
      <w:bookmarkEnd w:id="3808"/>
    </w:p>
    <w:p w14:paraId="0F7672BE" w14:textId="6DF1B525" w:rsidR="00B804E8" w:rsidRPr="00B804E8" w:rsidRDefault="00654D5F" w:rsidP="008868EF">
      <w:pPr>
        <w:pStyle w:val="EndNoteBibliography"/>
        <w:spacing w:after="0"/>
        <w:rPr>
          <w:rFonts w:eastAsia="宋体"/>
          <w:color w:val="000000"/>
        </w:rPr>
      </w:pPr>
      <w:bookmarkStart w:id="3809" w:name="参考文献内容_544"/>
      <w:r w:rsidRPr="00B804E8">
        <w:rPr>
          <w:rFonts w:eastAsia="宋体" w:hint="eastAsia"/>
          <w:color w:val="000000"/>
          <w:highlight w:val="white"/>
        </w:rPr>
        <w:t>[</w:t>
      </w:r>
      <w:r w:rsidR="00F209CD" w:rsidRPr="00B804E8">
        <w:rPr>
          <w:rFonts w:eastAsia="宋体" w:hint="eastAsia"/>
          <w:color w:val="000000"/>
          <w:highlight w:val="white"/>
        </w:rPr>
        <w:t>27</w:t>
      </w:r>
      <w:r w:rsidR="00CC009D" w:rsidRPr="00B804E8">
        <w:rPr>
          <w:rFonts w:eastAsia="宋体" w:hint="eastAsia"/>
          <w:color w:val="000000"/>
          <w:highlight w:val="white"/>
        </w:rPr>
        <w:t>4</w:t>
      </w:r>
      <w:r w:rsidRPr="00B804E8">
        <w:rPr>
          <w:rFonts w:eastAsia="宋体" w:hint="eastAsia"/>
          <w:color w:val="000000"/>
          <w:highlight w:val="white"/>
        </w:rPr>
        <w:t xml:space="preserve">] </w:t>
      </w:r>
      <w:r w:rsidRPr="00B804E8">
        <w:rPr>
          <w:rFonts w:eastAsia="宋体" w:hint="eastAsia"/>
          <w:color w:val="000000"/>
          <w:highlight w:val="white"/>
        </w:rPr>
        <w:t>张朋</w:t>
      </w:r>
      <w:r w:rsidRPr="00B804E8">
        <w:rPr>
          <w:rFonts w:eastAsia="宋体" w:hint="eastAsia"/>
          <w:color w:val="000000"/>
          <w:highlight w:val="white"/>
        </w:rPr>
        <w:t xml:space="preserve">, </w:t>
      </w:r>
      <w:r w:rsidRPr="00B804E8">
        <w:rPr>
          <w:rFonts w:eastAsia="宋体" w:hint="eastAsia"/>
          <w:color w:val="000000"/>
          <w:highlight w:val="white"/>
        </w:rPr>
        <w:t>吕骏超</w:t>
      </w:r>
      <w:r w:rsidRPr="00B804E8">
        <w:rPr>
          <w:rFonts w:eastAsia="宋体" w:hint="eastAsia"/>
          <w:color w:val="000000"/>
          <w:highlight w:val="white"/>
        </w:rPr>
        <w:t xml:space="preserve">, </w:t>
      </w:r>
      <w:r w:rsidRPr="00B804E8">
        <w:rPr>
          <w:rFonts w:eastAsia="宋体" w:hint="eastAsia"/>
          <w:color w:val="000000"/>
          <w:highlight w:val="white"/>
        </w:rPr>
        <w:t>赵岩</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辽东半岛内生金矿床基本特征、成矿作用与资源潜力</w:t>
      </w:r>
      <w:r w:rsidRPr="00B804E8">
        <w:rPr>
          <w:rFonts w:eastAsia="宋体" w:hint="eastAsia"/>
          <w:color w:val="000000"/>
          <w:highlight w:val="white"/>
        </w:rPr>
        <w:t xml:space="preserve">[J]. </w:t>
      </w:r>
      <w:r w:rsidRPr="00B804E8">
        <w:rPr>
          <w:rFonts w:eastAsia="宋体" w:hint="eastAsia"/>
          <w:color w:val="000000"/>
          <w:highlight w:val="white"/>
        </w:rPr>
        <w:t>地质与资源</w:t>
      </w:r>
      <w:r w:rsidR="00FB1A4F">
        <w:rPr>
          <w:rFonts w:eastAsia="宋体" w:hint="eastAsia"/>
          <w:color w:val="000000"/>
          <w:highlight w:val="white"/>
        </w:rPr>
        <w:t>, 2024, 33(</w:t>
      </w:r>
      <w:r w:rsidRPr="00B804E8">
        <w:rPr>
          <w:rFonts w:eastAsia="宋体" w:hint="eastAsia"/>
          <w:color w:val="000000"/>
          <w:highlight w:val="white"/>
        </w:rPr>
        <w:t>4): 467-492.</w:t>
      </w:r>
      <w:bookmarkEnd w:id="3809"/>
    </w:p>
    <w:p w14:paraId="3A64970F" w14:textId="77777777" w:rsidR="00B804E8" w:rsidRPr="00B804E8" w:rsidRDefault="00654D5F" w:rsidP="008868EF">
      <w:pPr>
        <w:pStyle w:val="EndNoteBibliography"/>
        <w:spacing w:after="0"/>
        <w:rPr>
          <w:rFonts w:eastAsia="宋体"/>
          <w:color w:val="000000"/>
        </w:rPr>
      </w:pPr>
      <w:bookmarkStart w:id="3810" w:name="参考文献内容_546"/>
      <w:r w:rsidRPr="00B804E8">
        <w:rPr>
          <w:rFonts w:eastAsia="宋体" w:hint="eastAsia"/>
          <w:color w:val="000000"/>
          <w:highlight w:val="white"/>
        </w:rPr>
        <w:t>[</w:t>
      </w:r>
      <w:r w:rsidR="00F209CD" w:rsidRPr="00B804E8">
        <w:rPr>
          <w:rFonts w:eastAsia="宋体" w:hint="eastAsia"/>
          <w:color w:val="000000"/>
          <w:highlight w:val="white"/>
        </w:rPr>
        <w:t>27</w:t>
      </w:r>
      <w:r w:rsidR="00CC009D" w:rsidRPr="00B804E8">
        <w:rPr>
          <w:rFonts w:eastAsia="宋体" w:hint="eastAsia"/>
          <w:color w:val="000000"/>
          <w:highlight w:val="white"/>
        </w:rPr>
        <w:t>5</w:t>
      </w:r>
      <w:r w:rsidRPr="00B804E8">
        <w:rPr>
          <w:rFonts w:eastAsia="宋体" w:hint="eastAsia"/>
          <w:color w:val="000000"/>
          <w:highlight w:val="white"/>
        </w:rPr>
        <w:t xml:space="preserve">] </w:t>
      </w:r>
      <w:r w:rsidRPr="00B804E8">
        <w:rPr>
          <w:rFonts w:eastAsia="宋体" w:hint="eastAsia"/>
          <w:color w:val="000000"/>
          <w:highlight w:val="white"/>
        </w:rPr>
        <w:t>刘传周</w:t>
      </w:r>
      <w:r w:rsidRPr="00B804E8">
        <w:rPr>
          <w:rFonts w:eastAsia="宋体" w:hint="eastAsia"/>
          <w:color w:val="000000"/>
          <w:highlight w:val="white"/>
        </w:rPr>
        <w:t xml:space="preserve">, </w:t>
      </w:r>
      <w:r w:rsidRPr="00B804E8">
        <w:rPr>
          <w:rFonts w:eastAsia="宋体" w:hint="eastAsia"/>
          <w:color w:val="000000"/>
          <w:highlight w:val="white"/>
        </w:rPr>
        <w:t>杨阳</w:t>
      </w:r>
      <w:r w:rsidRPr="00B804E8">
        <w:rPr>
          <w:rFonts w:eastAsia="宋体" w:hint="eastAsia"/>
          <w:color w:val="000000"/>
          <w:highlight w:val="white"/>
        </w:rPr>
        <w:t xml:space="preserve">, </w:t>
      </w:r>
      <w:r w:rsidRPr="00B804E8">
        <w:rPr>
          <w:rFonts w:eastAsia="宋体" w:hint="eastAsia"/>
          <w:color w:val="000000"/>
          <w:highlight w:val="white"/>
        </w:rPr>
        <w:t>刘博达</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软流圈地幔成分不均一性的研究进展与意义</w:t>
      </w:r>
      <w:r w:rsidRPr="00B804E8">
        <w:rPr>
          <w:rFonts w:eastAsia="宋体" w:hint="eastAsia"/>
          <w:color w:val="000000"/>
          <w:highlight w:val="white"/>
        </w:rPr>
        <w:t xml:space="preserve">[J]. </w:t>
      </w:r>
      <w:r w:rsidRPr="00B804E8">
        <w:rPr>
          <w:rFonts w:eastAsia="宋体" w:hint="eastAsia"/>
          <w:color w:val="000000"/>
          <w:highlight w:val="white"/>
        </w:rPr>
        <w:t>岩石学报</w:t>
      </w:r>
      <w:r w:rsidRPr="00B804E8">
        <w:rPr>
          <w:rFonts w:eastAsia="宋体" w:hint="eastAsia"/>
          <w:color w:val="000000"/>
          <w:highlight w:val="white"/>
        </w:rPr>
        <w:t>, 2022, 38(12): 3712-3734.</w:t>
      </w:r>
      <w:bookmarkEnd w:id="3810"/>
    </w:p>
    <w:p w14:paraId="73356740" w14:textId="16283124" w:rsidR="00B804E8" w:rsidRPr="00B804E8" w:rsidRDefault="00654D5F" w:rsidP="008868EF">
      <w:pPr>
        <w:pStyle w:val="EndNoteBibliography"/>
        <w:spacing w:after="0"/>
        <w:rPr>
          <w:rFonts w:eastAsia="宋体"/>
          <w:color w:val="000000"/>
        </w:rPr>
      </w:pPr>
      <w:bookmarkStart w:id="3811" w:name="参考文献内容_548"/>
      <w:r w:rsidRPr="00B804E8">
        <w:rPr>
          <w:rFonts w:eastAsia="宋体" w:hint="eastAsia"/>
          <w:color w:val="000000"/>
          <w:highlight w:val="white"/>
        </w:rPr>
        <w:t>[</w:t>
      </w:r>
      <w:r w:rsidR="00F209CD" w:rsidRPr="00B804E8">
        <w:rPr>
          <w:rFonts w:eastAsia="宋体" w:hint="eastAsia"/>
          <w:color w:val="000000"/>
          <w:highlight w:val="white"/>
        </w:rPr>
        <w:t>27</w:t>
      </w:r>
      <w:r w:rsidR="00CC009D" w:rsidRPr="00B804E8">
        <w:rPr>
          <w:rFonts w:eastAsia="宋体" w:hint="eastAsia"/>
          <w:color w:val="000000"/>
          <w:highlight w:val="white"/>
        </w:rPr>
        <w:t>6</w:t>
      </w:r>
      <w:r w:rsidRPr="00B804E8">
        <w:rPr>
          <w:rFonts w:eastAsia="宋体" w:hint="eastAsia"/>
          <w:color w:val="000000"/>
          <w:highlight w:val="white"/>
        </w:rPr>
        <w:t xml:space="preserve">] </w:t>
      </w:r>
      <w:r w:rsidRPr="00B804E8">
        <w:rPr>
          <w:rFonts w:eastAsia="宋体" w:hint="eastAsia"/>
          <w:color w:val="000000"/>
          <w:highlight w:val="white"/>
        </w:rPr>
        <w:t>孙伟家</w:t>
      </w:r>
      <w:r w:rsidRPr="00B804E8">
        <w:rPr>
          <w:rFonts w:eastAsia="宋体" w:hint="eastAsia"/>
          <w:color w:val="000000"/>
          <w:highlight w:val="white"/>
        </w:rPr>
        <w:t xml:space="preserve">, </w:t>
      </w:r>
      <w:r w:rsidRPr="00B804E8">
        <w:rPr>
          <w:rFonts w:eastAsia="宋体" w:hint="eastAsia"/>
          <w:color w:val="000000"/>
          <w:highlight w:val="white"/>
        </w:rPr>
        <w:t>符力耘</w:t>
      </w:r>
      <w:r w:rsidRPr="00B804E8">
        <w:rPr>
          <w:rFonts w:eastAsia="宋体" w:hint="eastAsia"/>
          <w:color w:val="000000"/>
          <w:highlight w:val="white"/>
        </w:rPr>
        <w:t xml:space="preserve">, </w:t>
      </w:r>
      <w:r w:rsidRPr="00B804E8">
        <w:rPr>
          <w:rFonts w:eastAsia="宋体" w:hint="eastAsia"/>
          <w:color w:val="000000"/>
          <w:highlight w:val="white"/>
        </w:rPr>
        <w:t>魏伟</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中国东部地区的壳</w:t>
      </w:r>
      <w:r w:rsidRPr="00B804E8">
        <w:rPr>
          <w:rFonts w:eastAsia="宋体" w:hint="eastAsia"/>
          <w:color w:val="000000"/>
          <w:highlight w:val="white"/>
        </w:rPr>
        <w:t>-</w:t>
      </w:r>
      <w:r w:rsidRPr="00B804E8">
        <w:rPr>
          <w:rFonts w:eastAsia="宋体" w:hint="eastAsia"/>
          <w:color w:val="000000"/>
          <w:highlight w:val="white"/>
        </w:rPr>
        <w:t>幔过渡带结构</w:t>
      </w:r>
      <w:r w:rsidRPr="00B804E8">
        <w:rPr>
          <w:rFonts w:eastAsia="宋体" w:hint="eastAsia"/>
          <w:color w:val="000000"/>
          <w:highlight w:val="white"/>
        </w:rPr>
        <w:t xml:space="preserve">[J]. </w:t>
      </w:r>
      <w:r w:rsidRPr="00B804E8">
        <w:rPr>
          <w:rFonts w:eastAsia="宋体" w:hint="eastAsia"/>
          <w:color w:val="000000"/>
          <w:highlight w:val="white"/>
        </w:rPr>
        <w:t>地球物理学报</w:t>
      </w:r>
      <w:r w:rsidRPr="00B804E8">
        <w:rPr>
          <w:rFonts w:eastAsia="宋体" w:hint="eastAsia"/>
          <w:color w:val="000000"/>
          <w:highlight w:val="white"/>
        </w:rPr>
        <w:t>, 2018, 61(3): 845-855.</w:t>
      </w:r>
      <w:bookmarkEnd w:id="3811"/>
    </w:p>
    <w:p w14:paraId="0551A95D" w14:textId="2F0218CE" w:rsidR="00B804E8" w:rsidRPr="00B804E8" w:rsidRDefault="00654D5F" w:rsidP="008868EF">
      <w:pPr>
        <w:pStyle w:val="EndNoteBibliography"/>
        <w:spacing w:after="0"/>
        <w:rPr>
          <w:rFonts w:eastAsia="宋体"/>
          <w:color w:val="000000"/>
        </w:rPr>
      </w:pPr>
      <w:bookmarkStart w:id="3812" w:name="参考文献内容_550"/>
      <w:r w:rsidRPr="00B804E8">
        <w:rPr>
          <w:rFonts w:eastAsia="宋体" w:hint="eastAsia"/>
          <w:color w:val="000000"/>
          <w:highlight w:val="white"/>
        </w:rPr>
        <w:t>[</w:t>
      </w:r>
      <w:r w:rsidR="00F209CD" w:rsidRPr="00B804E8">
        <w:rPr>
          <w:rFonts w:eastAsia="宋体" w:hint="eastAsia"/>
          <w:color w:val="000000"/>
          <w:highlight w:val="white"/>
        </w:rPr>
        <w:t>27</w:t>
      </w:r>
      <w:r w:rsidR="00CC009D" w:rsidRPr="00B804E8">
        <w:rPr>
          <w:rFonts w:eastAsia="宋体" w:hint="eastAsia"/>
          <w:color w:val="000000"/>
          <w:highlight w:val="white"/>
        </w:rPr>
        <w:t>7</w:t>
      </w:r>
      <w:r w:rsidRPr="00B804E8">
        <w:rPr>
          <w:rFonts w:eastAsia="宋体" w:hint="eastAsia"/>
          <w:color w:val="000000"/>
          <w:highlight w:val="white"/>
        </w:rPr>
        <w:t xml:space="preserve">] </w:t>
      </w:r>
      <w:r w:rsidRPr="00B804E8">
        <w:rPr>
          <w:rFonts w:eastAsia="宋体" w:hint="eastAsia"/>
          <w:color w:val="000000"/>
          <w:highlight w:val="white"/>
        </w:rPr>
        <w:t>白阳</w:t>
      </w:r>
      <w:r w:rsidRPr="00B804E8">
        <w:rPr>
          <w:rFonts w:eastAsia="宋体" w:hint="eastAsia"/>
          <w:color w:val="000000"/>
          <w:highlight w:val="white"/>
        </w:rPr>
        <w:t xml:space="preserve">, </w:t>
      </w:r>
      <w:r w:rsidRPr="00B804E8">
        <w:rPr>
          <w:rFonts w:eastAsia="宋体" w:hint="eastAsia"/>
          <w:color w:val="000000"/>
          <w:highlight w:val="white"/>
        </w:rPr>
        <w:t>张连昌</w:t>
      </w:r>
      <w:r w:rsidRPr="00B804E8">
        <w:rPr>
          <w:rFonts w:eastAsia="宋体" w:hint="eastAsia"/>
          <w:color w:val="000000"/>
          <w:highlight w:val="white"/>
        </w:rPr>
        <w:t xml:space="preserve">, </w:t>
      </w:r>
      <w:r w:rsidRPr="00B804E8">
        <w:rPr>
          <w:rFonts w:eastAsia="宋体" w:hint="eastAsia"/>
          <w:color w:val="000000"/>
          <w:highlight w:val="white"/>
        </w:rPr>
        <w:t>朱明田</w:t>
      </w:r>
      <w:r w:rsidRPr="00B804E8">
        <w:rPr>
          <w:rFonts w:eastAsia="宋体" w:hint="eastAsia"/>
          <w:color w:val="000000"/>
          <w:highlight w:val="white"/>
        </w:rPr>
        <w:t xml:space="preserve">, </w:t>
      </w:r>
      <w:r w:rsidRPr="00B804E8">
        <w:rPr>
          <w:rFonts w:eastAsia="宋体" w:hint="eastAsia"/>
          <w:color w:val="000000"/>
          <w:highlight w:val="white"/>
        </w:rPr>
        <w:t>等</w:t>
      </w:r>
      <w:r w:rsidRPr="00B804E8">
        <w:rPr>
          <w:rFonts w:eastAsia="宋体" w:hint="eastAsia"/>
          <w:color w:val="000000"/>
          <w:highlight w:val="white"/>
        </w:rPr>
        <w:t xml:space="preserve">. </w:t>
      </w:r>
      <w:r w:rsidRPr="00B804E8">
        <w:rPr>
          <w:rFonts w:eastAsia="宋体" w:hint="eastAsia"/>
          <w:color w:val="000000"/>
          <w:highlight w:val="white"/>
        </w:rPr>
        <w:t>华北克拉通北缘早白垩世金成矿与地幔物质的贡献</w:t>
      </w:r>
      <w:r w:rsidRPr="00B804E8">
        <w:rPr>
          <w:rFonts w:eastAsia="宋体" w:hint="eastAsia"/>
          <w:color w:val="000000"/>
          <w:highlight w:val="white"/>
        </w:rPr>
        <w:t xml:space="preserve">[J]. </w:t>
      </w:r>
      <w:r w:rsidRPr="00B804E8">
        <w:rPr>
          <w:rFonts w:eastAsia="宋体" w:hint="eastAsia"/>
          <w:color w:val="000000"/>
          <w:highlight w:val="white"/>
        </w:rPr>
        <w:t>岩石学报</w:t>
      </w:r>
      <w:r w:rsidR="00720468">
        <w:rPr>
          <w:rFonts w:eastAsia="宋体" w:hint="eastAsia"/>
          <w:color w:val="000000"/>
          <w:highlight w:val="white"/>
        </w:rPr>
        <w:t>, 2023, 39(</w:t>
      </w:r>
      <w:r w:rsidRPr="00B804E8">
        <w:rPr>
          <w:rFonts w:eastAsia="宋体" w:hint="eastAsia"/>
          <w:color w:val="000000"/>
          <w:highlight w:val="white"/>
        </w:rPr>
        <w:t>1): 217-235.</w:t>
      </w:r>
      <w:bookmarkEnd w:id="3812"/>
    </w:p>
    <w:p w14:paraId="5728BF53" w14:textId="6E2488BE"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[278] XIAO F, WANG K Q, CHENG Q M. Porphyry </w:t>
      </w:r>
      <w:r w:rsidRPr="00B804E8">
        <w:rPr>
          <w:rFonts w:eastAsia="宋体"/>
          <w:color w:val="0000FA"/>
          <w:shd w:val="clear" w:color="auto" w:fill="D9D9D9"/>
        </w:rPr>
        <w:t>m</w:t>
      </w:r>
      <w:r w:rsidRPr="00B804E8">
        <w:rPr>
          <w:rFonts w:eastAsia="宋体"/>
          <w:color w:val="0000FA"/>
          <w:shd w:val="clear" w:color="auto" w:fill="FFFFFF"/>
        </w:rPr>
        <w:t xml:space="preserve">agma </w:t>
      </w:r>
      <w:r w:rsidRPr="00B804E8">
        <w:rPr>
          <w:rFonts w:eastAsia="宋体"/>
          <w:color w:val="0000FA"/>
          <w:shd w:val="clear" w:color="auto" w:fill="D9D9D9"/>
        </w:rPr>
        <w:t>c</w:t>
      </w:r>
      <w:r w:rsidRPr="00B804E8">
        <w:rPr>
          <w:rFonts w:eastAsia="宋体"/>
          <w:color w:val="0000FA"/>
          <w:shd w:val="clear" w:color="auto" w:fill="FFFFFF"/>
        </w:rPr>
        <w:t xml:space="preserve">ooling and </w:t>
      </w:r>
      <w:r w:rsidRPr="00B804E8">
        <w:rPr>
          <w:rFonts w:eastAsia="宋体"/>
          <w:color w:val="0000FA"/>
          <w:shd w:val="clear" w:color="auto" w:fill="D9D9D9"/>
        </w:rPr>
        <w:t>c</w:t>
      </w:r>
      <w:r w:rsidRPr="00B804E8">
        <w:rPr>
          <w:rFonts w:eastAsia="宋体"/>
          <w:color w:val="0000FA"/>
          <w:shd w:val="clear" w:color="auto" w:fill="FFFFFF"/>
        </w:rPr>
        <w:t xml:space="preserve">rystallization </w:t>
      </w:r>
      <w:r w:rsidRPr="00B804E8">
        <w:rPr>
          <w:rFonts w:eastAsia="宋体"/>
          <w:color w:val="0000FA"/>
          <w:shd w:val="clear" w:color="auto" w:fill="D9D9D9"/>
        </w:rPr>
        <w:t>c</w:t>
      </w:r>
      <w:r w:rsidRPr="00B804E8">
        <w:rPr>
          <w:rFonts w:eastAsia="宋体"/>
          <w:color w:val="0000FA"/>
          <w:shd w:val="clear" w:color="auto" w:fill="FFFFFF"/>
        </w:rPr>
        <w:t xml:space="preserve">ontrol of </w:t>
      </w:r>
      <w:r w:rsidRPr="00B804E8">
        <w:rPr>
          <w:rFonts w:eastAsia="宋体"/>
          <w:color w:val="0000FA"/>
          <w:shd w:val="clear" w:color="auto" w:fill="D9D9D9"/>
        </w:rPr>
        <w:t>m</w:t>
      </w:r>
      <w:r w:rsidRPr="00B804E8">
        <w:rPr>
          <w:rFonts w:eastAsia="宋体"/>
          <w:color w:val="0000FA"/>
          <w:shd w:val="clear" w:color="auto" w:fill="FFFFFF"/>
        </w:rPr>
        <w:t xml:space="preserve">ineralization: Insights from the </w:t>
      </w:r>
      <w:r w:rsidRPr="00B804E8">
        <w:rPr>
          <w:rFonts w:eastAsia="宋体"/>
          <w:color w:val="0000FA"/>
          <w:shd w:val="clear" w:color="auto" w:fill="D9D9D9"/>
        </w:rPr>
        <w:t>d</w:t>
      </w:r>
      <w:r w:rsidRPr="00B804E8">
        <w:rPr>
          <w:rFonts w:eastAsia="宋体"/>
          <w:color w:val="0000FA"/>
          <w:shd w:val="clear" w:color="auto" w:fill="FFFFFF"/>
        </w:rPr>
        <w:t xml:space="preserve">ynamic </w:t>
      </w:r>
      <w:r w:rsidRPr="00B804E8">
        <w:rPr>
          <w:rFonts w:eastAsia="宋体"/>
          <w:color w:val="0000FA"/>
          <w:shd w:val="clear" w:color="auto" w:fill="D9D9D9"/>
        </w:rPr>
        <w:t>n</w:t>
      </w:r>
      <w:r w:rsidRPr="00B804E8">
        <w:rPr>
          <w:rFonts w:eastAsia="宋体"/>
          <w:color w:val="0000FA"/>
          <w:shd w:val="clear" w:color="auto" w:fill="FFFFFF"/>
        </w:rPr>
        <w:t xml:space="preserve">umerical </w:t>
      </w:r>
      <w:r w:rsidRPr="00B804E8">
        <w:rPr>
          <w:rFonts w:eastAsia="宋体"/>
          <w:color w:val="0000FA"/>
          <w:shd w:val="clear" w:color="auto" w:fill="D9D9D9"/>
        </w:rPr>
        <w:t>m</w:t>
      </w:r>
      <w:r w:rsidRPr="00B804E8">
        <w:rPr>
          <w:rFonts w:eastAsia="宋体"/>
          <w:color w:val="0000FA"/>
          <w:shd w:val="clear" w:color="auto" w:fill="FFFFFF"/>
        </w:rPr>
        <w:t xml:space="preserve">odeling[J]. Ore Geology Reviews, 2024, </w:t>
      </w:r>
      <w:r w:rsidRPr="00B804E8">
        <w:rPr>
          <w:rFonts w:eastAsia="宋体"/>
          <w:color w:val="0000FA"/>
          <w:shd w:val="clear" w:color="auto" w:fill="FFCCFF"/>
        </w:rPr>
        <w:t>166</w:t>
      </w:r>
      <w:r w:rsidRPr="00B804E8">
        <w:rPr>
          <w:rFonts w:eastAsia="宋体"/>
          <w:color w:val="0000FA"/>
          <w:shd w:val="clear" w:color="auto" w:fill="FFFFFF"/>
        </w:rPr>
        <w:t>: 105956</w:t>
      </w:r>
      <w:r w:rsidRPr="00B804E8">
        <w:rPr>
          <w:rFonts w:eastAsia="宋体"/>
          <w:color w:val="0000FA"/>
          <w:shd w:val="clear" w:color="auto" w:fill="FFCCFF"/>
        </w:rPr>
        <w:t>.</w:t>
      </w:r>
      <w:hyperlink r:id="rId196" w:tooltip="自助复核" w:history="1"/>
    </w:p>
    <w:p w14:paraId="02DA460F" w14:textId="50DB8903"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 xml:space="preserve">[279] MERNAGH T P, WYGRALAK A S. Gold </w:t>
      </w:r>
      <w:r w:rsidRPr="00B804E8">
        <w:rPr>
          <w:rFonts w:eastAsia="宋体"/>
          <w:color w:val="0000FA"/>
          <w:shd w:val="clear" w:color="auto" w:fill="D9D9D9"/>
        </w:rPr>
        <w:t>o</w:t>
      </w:r>
      <w:r w:rsidRPr="00B804E8">
        <w:rPr>
          <w:rFonts w:eastAsia="宋体"/>
          <w:color w:val="0000FA"/>
          <w:shd w:val="clear" w:color="auto" w:fill="FFFFFF"/>
        </w:rPr>
        <w:t>re-</w:t>
      </w:r>
      <w:r w:rsidRPr="00B804E8">
        <w:rPr>
          <w:rFonts w:eastAsia="宋体"/>
          <w:color w:val="0000FA"/>
          <w:shd w:val="clear" w:color="auto" w:fill="D9D9D9"/>
        </w:rPr>
        <w:t>f</w:t>
      </w:r>
      <w:r w:rsidRPr="00B804E8">
        <w:rPr>
          <w:rFonts w:eastAsia="宋体"/>
          <w:color w:val="0000FA"/>
          <w:shd w:val="clear" w:color="auto" w:fill="FFFFFF"/>
        </w:rPr>
        <w:t xml:space="preserve">orming </w:t>
      </w:r>
      <w:r w:rsidRPr="00B804E8">
        <w:rPr>
          <w:rFonts w:eastAsia="宋体"/>
          <w:color w:val="0000FA"/>
          <w:shd w:val="clear" w:color="auto" w:fill="D9D9D9"/>
        </w:rPr>
        <w:t>f</w:t>
      </w:r>
      <w:r w:rsidRPr="00B804E8">
        <w:rPr>
          <w:rFonts w:eastAsia="宋体"/>
          <w:color w:val="0000FA"/>
          <w:shd w:val="clear" w:color="auto" w:fill="FFFFFF"/>
        </w:rPr>
        <w:t xml:space="preserve">luids of the Tanami </w:t>
      </w:r>
      <w:r w:rsidRPr="00B804E8">
        <w:rPr>
          <w:rFonts w:eastAsia="宋体"/>
          <w:color w:val="0000FA"/>
          <w:shd w:val="clear" w:color="auto" w:fill="D9D9D9"/>
        </w:rPr>
        <w:t>r</w:t>
      </w:r>
      <w:r w:rsidRPr="00B804E8">
        <w:rPr>
          <w:rFonts w:eastAsia="宋体"/>
          <w:color w:val="0000FA"/>
          <w:shd w:val="clear" w:color="auto" w:fill="FFFFFF"/>
        </w:rPr>
        <w:t>egion, Northern Australia[J]. Mineralium Deposita, 2007, 42(1): 145-173.</w:t>
      </w:r>
      <w:hyperlink r:id="rId197" w:tooltip="自助复核" w:history="1"/>
    </w:p>
    <w:p w14:paraId="1E46E211" w14:textId="6F058639" w:rsidR="00B804E8" w:rsidRPr="00B804E8" w:rsidRDefault="00B804E8" w:rsidP="008868EF">
      <w:pPr>
        <w:pStyle w:val="EndNoteBibliography"/>
        <w:spacing w:after="0"/>
        <w:rPr>
          <w:rFonts w:eastAsia="宋体"/>
          <w:color w:val="0000FA"/>
        </w:rPr>
      </w:pPr>
      <w:r w:rsidRPr="00B804E8">
        <w:rPr>
          <w:rFonts w:eastAsia="宋体"/>
          <w:color w:val="0000FA"/>
          <w:shd w:val="clear" w:color="auto" w:fill="FFFFFF"/>
        </w:rPr>
        <w:t>[280] LICHTNER P C. Time-</w:t>
      </w:r>
      <w:r w:rsidRPr="00B804E8">
        <w:rPr>
          <w:rFonts w:eastAsia="宋体"/>
          <w:color w:val="0000FA"/>
          <w:shd w:val="clear" w:color="auto" w:fill="D9D9D9"/>
        </w:rPr>
        <w:t>s</w:t>
      </w:r>
      <w:r w:rsidRPr="00B804E8">
        <w:rPr>
          <w:rFonts w:eastAsia="宋体"/>
          <w:color w:val="0000FA"/>
          <w:shd w:val="clear" w:color="auto" w:fill="FFFFFF"/>
        </w:rPr>
        <w:t xml:space="preserve">pace </w:t>
      </w:r>
      <w:r w:rsidRPr="00B804E8">
        <w:rPr>
          <w:rFonts w:eastAsia="宋体"/>
          <w:color w:val="0000FA"/>
          <w:shd w:val="clear" w:color="auto" w:fill="D9D9D9"/>
        </w:rPr>
        <w:t>c</w:t>
      </w:r>
      <w:r w:rsidRPr="00B804E8">
        <w:rPr>
          <w:rFonts w:eastAsia="宋体"/>
          <w:color w:val="0000FA"/>
          <w:shd w:val="clear" w:color="auto" w:fill="FFFFFF"/>
        </w:rPr>
        <w:t xml:space="preserve">ontinuum </w:t>
      </w:r>
      <w:r w:rsidRPr="00B804E8">
        <w:rPr>
          <w:rFonts w:eastAsia="宋体"/>
          <w:color w:val="0000FA"/>
          <w:shd w:val="clear" w:color="auto" w:fill="D9D9D9"/>
        </w:rPr>
        <w:t>d</w:t>
      </w:r>
      <w:r w:rsidRPr="00B804E8">
        <w:rPr>
          <w:rFonts w:eastAsia="宋体"/>
          <w:color w:val="0000FA"/>
          <w:shd w:val="clear" w:color="auto" w:fill="FFFFFF"/>
        </w:rPr>
        <w:t xml:space="preserve">escription of </w:t>
      </w:r>
      <w:r w:rsidRPr="00B804E8">
        <w:rPr>
          <w:rFonts w:eastAsia="宋体"/>
          <w:color w:val="0000FA"/>
          <w:shd w:val="clear" w:color="auto" w:fill="D9D9D9"/>
        </w:rPr>
        <w:t>f</w:t>
      </w:r>
      <w:r w:rsidRPr="00B804E8">
        <w:rPr>
          <w:rFonts w:eastAsia="宋体"/>
          <w:color w:val="0000FA"/>
          <w:shd w:val="clear" w:color="auto" w:fill="FFFFFF"/>
        </w:rPr>
        <w:t>luid/</w:t>
      </w:r>
      <w:r w:rsidRPr="00B804E8">
        <w:rPr>
          <w:rFonts w:eastAsia="宋体"/>
          <w:color w:val="0000FA"/>
          <w:shd w:val="clear" w:color="auto" w:fill="D9D9D9"/>
        </w:rPr>
        <w:t>r</w:t>
      </w:r>
      <w:r w:rsidRPr="00B804E8">
        <w:rPr>
          <w:rFonts w:eastAsia="宋体"/>
          <w:color w:val="0000FA"/>
          <w:shd w:val="clear" w:color="auto" w:fill="FFFFFF"/>
        </w:rPr>
        <w:t xml:space="preserve">ock </w:t>
      </w:r>
      <w:r w:rsidRPr="00B804E8">
        <w:rPr>
          <w:rFonts w:eastAsia="宋体"/>
          <w:color w:val="0000FA"/>
          <w:shd w:val="clear" w:color="auto" w:fill="D9D9D9"/>
        </w:rPr>
        <w:t>i</w:t>
      </w:r>
      <w:r w:rsidRPr="00B804E8">
        <w:rPr>
          <w:rFonts w:eastAsia="宋体"/>
          <w:color w:val="0000FA"/>
          <w:shd w:val="clear" w:color="auto" w:fill="FFFFFF"/>
        </w:rPr>
        <w:t xml:space="preserve">nteraction in </w:t>
      </w:r>
      <w:r w:rsidRPr="00B804E8">
        <w:rPr>
          <w:rFonts w:eastAsia="宋体"/>
          <w:color w:val="0000FA"/>
          <w:shd w:val="clear" w:color="auto" w:fill="D9D9D9"/>
        </w:rPr>
        <w:t>p</w:t>
      </w:r>
      <w:r w:rsidRPr="00B804E8">
        <w:rPr>
          <w:rFonts w:eastAsia="宋体"/>
          <w:color w:val="0000FA"/>
          <w:shd w:val="clear" w:color="auto" w:fill="FFFFFF"/>
        </w:rPr>
        <w:t xml:space="preserve">ermeable </w:t>
      </w:r>
      <w:r w:rsidRPr="00B804E8">
        <w:rPr>
          <w:rFonts w:eastAsia="宋体"/>
          <w:color w:val="0000FA"/>
          <w:shd w:val="clear" w:color="auto" w:fill="D9D9D9"/>
        </w:rPr>
        <w:t>m</w:t>
      </w:r>
      <w:r w:rsidRPr="00B804E8">
        <w:rPr>
          <w:rFonts w:eastAsia="宋体"/>
          <w:color w:val="0000FA"/>
          <w:shd w:val="clear" w:color="auto" w:fill="FFFFFF"/>
        </w:rPr>
        <w:t>edia[J]. Water Resources Research, 1992, 28(12): 3135-3155.</w:t>
      </w:r>
      <w:hyperlink r:id="rId198" w:tooltip="自助复核" w:history="1"/>
    </w:p>
    <w:p w14:paraId="6B463071" w14:textId="39688FC5" w:rsidR="00B804E8" w:rsidRPr="00B804E8" w:rsidRDefault="00CC009D" w:rsidP="002F690E">
      <w:pPr>
        <w:pStyle w:val="EndNoteBibliography"/>
        <w:spacing w:after="0"/>
        <w:rPr>
          <w:rFonts w:eastAsia="宋体"/>
          <w:color w:val="000000"/>
          <w:highlight w:val="white"/>
        </w:rPr>
      </w:pPr>
      <w:bookmarkStart w:id="3813" w:name="参考文献内容_558"/>
      <w:r w:rsidRPr="00B804E8">
        <w:rPr>
          <w:rFonts w:eastAsia="宋体" w:hint="eastAsia"/>
          <w:color w:val="000000"/>
          <w:highlight w:val="white"/>
        </w:rPr>
        <w:t xml:space="preserve">[281] </w:t>
      </w:r>
      <w:r w:rsidRPr="00B804E8">
        <w:rPr>
          <w:rFonts w:eastAsia="宋体" w:hint="eastAsia"/>
          <w:color w:val="000000"/>
        </w:rPr>
        <w:t>张龙啸</w:t>
      </w:r>
      <w:r w:rsidRPr="00B804E8">
        <w:rPr>
          <w:rFonts w:eastAsia="宋体" w:hint="eastAsia"/>
          <w:color w:val="000000"/>
        </w:rPr>
        <w:t xml:space="preserve">, </w:t>
      </w:r>
      <w:r w:rsidRPr="00B804E8">
        <w:rPr>
          <w:rFonts w:eastAsia="宋体" w:hint="eastAsia"/>
          <w:color w:val="000000"/>
        </w:rPr>
        <w:t>杨立强</w:t>
      </w:r>
      <w:r w:rsidRPr="00B804E8">
        <w:rPr>
          <w:rFonts w:eastAsia="宋体" w:hint="eastAsia"/>
          <w:color w:val="000000"/>
        </w:rPr>
        <w:t xml:space="preserve">, </w:t>
      </w:r>
      <w:r w:rsidRPr="00B804E8">
        <w:rPr>
          <w:rFonts w:eastAsia="宋体" w:hint="eastAsia"/>
          <w:color w:val="000000"/>
        </w:rPr>
        <w:t>杨伟</w:t>
      </w:r>
      <w:r w:rsidRPr="00B804E8">
        <w:rPr>
          <w:rFonts w:eastAsia="宋体" w:hint="eastAsia"/>
          <w:color w:val="000000"/>
        </w:rPr>
        <w:t xml:space="preserve">, </w:t>
      </w:r>
      <w:r w:rsidRPr="00B804E8">
        <w:rPr>
          <w:rFonts w:eastAsia="宋体" w:hint="eastAsia"/>
          <w:color w:val="000000"/>
        </w:rPr>
        <w:t>等</w:t>
      </w:r>
      <w:r w:rsidRPr="00B804E8">
        <w:rPr>
          <w:rFonts w:eastAsia="宋体" w:hint="eastAsia"/>
          <w:color w:val="000000"/>
        </w:rPr>
        <w:t xml:space="preserve">. </w:t>
      </w:r>
      <w:r w:rsidRPr="00B804E8">
        <w:rPr>
          <w:rFonts w:eastAsia="宋体" w:hint="eastAsia"/>
          <w:color w:val="000000"/>
        </w:rPr>
        <w:t>成矿流体运移与就位及其构造控制机理：以胶东焦家金矿带为例</w:t>
      </w:r>
      <w:r w:rsidRPr="00B804E8">
        <w:rPr>
          <w:rFonts w:eastAsia="宋体" w:hint="eastAsia"/>
          <w:color w:val="000000"/>
        </w:rPr>
        <w:t xml:space="preserve">[J]. </w:t>
      </w:r>
      <w:r w:rsidRPr="00B804E8">
        <w:rPr>
          <w:rFonts w:eastAsia="宋体" w:hint="eastAsia"/>
          <w:color w:val="000000"/>
        </w:rPr>
        <w:t>现代地质</w:t>
      </w:r>
      <w:r w:rsidR="00720468">
        <w:rPr>
          <w:rFonts w:eastAsia="宋体" w:hint="eastAsia"/>
          <w:color w:val="000000"/>
        </w:rPr>
        <w:t>, 2024, 38(</w:t>
      </w:r>
      <w:r w:rsidRPr="00B804E8">
        <w:rPr>
          <w:rFonts w:eastAsia="宋体" w:hint="eastAsia"/>
          <w:color w:val="000000"/>
        </w:rPr>
        <w:t>4): 873-891.</w:t>
      </w:r>
    </w:p>
    <w:bookmarkEnd w:id="3813"/>
    <w:p w14:paraId="1AC1F434" w14:textId="377A8646" w:rsidR="00B804E8" w:rsidRPr="00B804E8" w:rsidRDefault="00B804E8" w:rsidP="002F690E">
      <w:pPr>
        <w:pStyle w:val="EndNoteBibliography"/>
        <w:spacing w:after="0"/>
        <w:rPr>
          <w:rFonts w:eastAsia="宋体"/>
          <w:color w:val="000000"/>
          <w:szCs w:val="18"/>
        </w:rPr>
      </w:pPr>
      <w:r w:rsidRPr="00B804E8">
        <w:rPr>
          <w:rFonts w:eastAsia="宋体"/>
          <w:color w:val="0000FA"/>
          <w:szCs w:val="18"/>
          <w:shd w:val="clear" w:color="auto" w:fill="FFFFFF"/>
        </w:rPr>
        <w:t xml:space="preserve">[282] TAVARES </w:t>
      </w:r>
      <w:del w:id="3814" w:author="1001210222 Choi" w:date="2025-12-09T16:53:00Z" w16du:dateUtc="2025-12-09T08:53:00Z">
        <w:r w:rsidRPr="00B804E8" w:rsidDel="00F910DB">
          <w:rPr>
            <w:rFonts w:eastAsia="宋体"/>
            <w:color w:val="0000FA"/>
            <w:szCs w:val="18"/>
            <w:shd w:val="clear" w:color="auto" w:fill="FFCCFF"/>
          </w:rPr>
          <w:delText>NASSIF</w:delText>
        </w:r>
        <w:r w:rsidRPr="00B804E8" w:rsidDel="00F910DB">
          <w:rPr>
            <w:rFonts w:eastAsia="宋体"/>
            <w:color w:val="0000FA"/>
            <w:szCs w:val="18"/>
            <w:shd w:val="clear" w:color="auto" w:fill="FFFFFF"/>
          </w:rPr>
          <w:delText xml:space="preserve"> </w:delText>
        </w:r>
      </w:del>
      <w:ins w:id="3815" w:author="1001210222 Choi" w:date="2025-12-09T16:53:00Z" w16du:dateUtc="2025-12-09T08:53:00Z">
        <w:r w:rsidR="00F910DB" w:rsidRPr="00B804E8">
          <w:rPr>
            <w:rFonts w:eastAsia="宋体"/>
            <w:color w:val="0000FA"/>
            <w:szCs w:val="18"/>
            <w:shd w:val="clear" w:color="auto" w:fill="FFCCFF"/>
          </w:rPr>
          <w:t>N</w:t>
        </w:r>
        <w:r w:rsidR="00F910DB">
          <w:rPr>
            <w:rFonts w:eastAsia="宋体" w:hint="eastAsia"/>
            <w:color w:val="0000FA"/>
            <w:szCs w:val="18"/>
            <w:shd w:val="clear" w:color="auto" w:fill="FFCCFF"/>
          </w:rPr>
          <w:t xml:space="preserve"> </w:t>
        </w:r>
      </w:ins>
      <w:r w:rsidRPr="00B804E8">
        <w:rPr>
          <w:rFonts w:eastAsia="宋体"/>
          <w:color w:val="0000FA"/>
          <w:szCs w:val="18"/>
          <w:shd w:val="clear" w:color="auto" w:fill="FFCCFF"/>
        </w:rPr>
        <w:t>M</w:t>
      </w:r>
      <w:r w:rsidRPr="00B804E8">
        <w:rPr>
          <w:rFonts w:eastAsia="宋体"/>
          <w:color w:val="0000FA"/>
          <w:szCs w:val="18"/>
          <w:shd w:val="clear" w:color="auto" w:fill="FFFFFF"/>
        </w:rPr>
        <w:t>, MONECKE T, REYNOLDS T J, et al. Formation of orogenic gold deposits by progressive movement of a fault-fracture mesh through the upper crustal brittle-ductile transition zone[J]. Scientific Reports, 2022, 12: 17379.</w:t>
      </w:r>
      <w:r w:rsidR="00AD25A2" w:rsidRPr="00B804E8">
        <w:rPr>
          <w:rFonts w:eastAsia="宋体"/>
          <w:color w:val="000000"/>
          <w:szCs w:val="18"/>
        </w:rPr>
        <w:t xml:space="preserve"> </w:t>
      </w:r>
    </w:p>
    <w:sectPr w:rsidR="00B804E8" w:rsidRPr="00B804E8" w:rsidSect="002F690E">
      <w:pgSz w:w="11906" w:h="16838"/>
      <w:pgMar w:top="1418" w:right="1134" w:bottom="1134"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home" w:date="2025-12-04T14:18:00Z" w:initials="h">
    <w:p w14:paraId="46915652" w14:textId="77777777" w:rsidR="00DD3058" w:rsidRDefault="00DD3058" w:rsidP="00DD3058">
      <w:pPr>
        <w:pStyle w:val="afb"/>
        <w:ind w:firstLine="420"/>
        <w:rPr>
          <w:rFonts w:hint="eastAsia"/>
        </w:rPr>
      </w:pPr>
      <w:r>
        <w:rPr>
          <w:rStyle w:val="afa"/>
        </w:rPr>
        <w:annotationRef/>
      </w:r>
      <w:r>
        <w:rPr>
          <w:rFonts w:hint="eastAsia"/>
        </w:rPr>
        <w:t>1）请作者逐一解决批注问题（</w:t>
      </w:r>
      <w:r w:rsidRPr="00E12FC6">
        <w:rPr>
          <w:rFonts w:hint="eastAsia"/>
          <w:highlight w:val="yellow"/>
        </w:rPr>
        <w:t>不要删除批注问题，不要遗漏问题</w:t>
      </w:r>
      <w:r>
        <w:rPr>
          <w:rFonts w:hint="eastAsia"/>
        </w:rPr>
        <w:t>），查看编辑修改痕迹是否有误，若有问题，请使用修订模式修改文章，可以在文章内修改，若批注问题不用修改，请说明理由。</w:t>
      </w:r>
    </w:p>
    <w:p w14:paraId="50A963BA" w14:textId="77777777" w:rsidR="00DD3058" w:rsidRDefault="00DD3058" w:rsidP="00DD3058">
      <w:pPr>
        <w:pStyle w:val="afb"/>
        <w:ind w:firstLine="420"/>
        <w:rPr>
          <w:rFonts w:hint="eastAsia"/>
        </w:rPr>
      </w:pPr>
      <w:r>
        <w:rPr>
          <w:rFonts w:hint="eastAsia"/>
        </w:rPr>
        <w:t>2）请提供清晰图件原图，图件的修改可能涉及多处，注意不要遗漏，按要求逐一修改</w:t>
      </w:r>
    </w:p>
    <w:p w14:paraId="0D63AB8B" w14:textId="77777777" w:rsidR="00DD3058" w:rsidRDefault="00DD3058" w:rsidP="00DD3058">
      <w:pPr>
        <w:pStyle w:val="afb"/>
        <w:rPr>
          <w:rFonts w:hint="eastAsia"/>
        </w:rPr>
      </w:pPr>
      <w:r>
        <w:rPr>
          <w:rFonts w:hint="eastAsia"/>
        </w:rPr>
        <w:t>3）检查修订痕迹编辑修改是否有误</w:t>
      </w:r>
    </w:p>
    <w:p w14:paraId="04755581" w14:textId="1C954E38" w:rsidR="00DD3058" w:rsidRDefault="00DD3058" w:rsidP="00DD3058">
      <w:pPr>
        <w:pStyle w:val="afb"/>
        <w:rPr>
          <w:rFonts w:hint="eastAsia"/>
        </w:rPr>
      </w:pPr>
      <w:r>
        <w:rPr>
          <w:rFonts w:hint="eastAsia"/>
        </w:rPr>
        <w:t>4）</w:t>
      </w:r>
      <w:r w:rsidRPr="008D2355">
        <w:rPr>
          <w:highlight w:val="yellow"/>
        </w:rPr>
        <w:t>图和表的文献编码应和正文一起顺下来，且在正文引用时，也要标记编码，</w:t>
      </w:r>
      <w:r w:rsidR="00C05772">
        <w:rPr>
          <w:rFonts w:hint="eastAsia"/>
          <w:highlight w:val="yellow"/>
        </w:rPr>
        <w:t>文内有问题的已经批注，请修改</w:t>
      </w:r>
    </w:p>
  </w:comment>
  <w:comment w:id="308" w:author="home" w:date="2025-12-08T10:35:00Z" w:initials="h">
    <w:p w14:paraId="5D55C204" w14:textId="42C3E754" w:rsidR="00EB7B76" w:rsidRDefault="00EB7B76">
      <w:pPr>
        <w:pStyle w:val="afb"/>
        <w:rPr>
          <w:rFonts w:hint="eastAsia"/>
        </w:rPr>
      </w:pPr>
      <w:r>
        <w:rPr>
          <w:rStyle w:val="afa"/>
        </w:rPr>
        <w:annotationRef/>
      </w:r>
      <w:r>
        <w:rPr>
          <w:rFonts w:hint="eastAsia"/>
        </w:rPr>
        <w:t>1）比例尺：数字与单位之间空格，平齐</w:t>
      </w:r>
    </w:p>
    <w:p w14:paraId="708E4D44" w14:textId="55F071B9" w:rsidR="00EB7B76" w:rsidRDefault="00D853ED">
      <w:pPr>
        <w:pStyle w:val="afb"/>
        <w:rPr>
          <w:rFonts w:hint="eastAsia"/>
        </w:rPr>
      </w:pPr>
      <w:r>
        <w:rPr>
          <w:rFonts w:hint="eastAsia"/>
        </w:rPr>
        <w:t>2）秦岭-大别造山带，半字线-改为一字线—</w:t>
      </w:r>
    </w:p>
    <w:p w14:paraId="0447A73E" w14:textId="51454880" w:rsidR="005D022B" w:rsidRDefault="005D022B">
      <w:pPr>
        <w:pStyle w:val="afb"/>
        <w:rPr>
          <w:rFonts w:hint="eastAsia"/>
        </w:rPr>
      </w:pPr>
      <w:r>
        <w:rPr>
          <w:rFonts w:hint="eastAsia"/>
        </w:rPr>
        <w:t>3）</w:t>
      </w:r>
      <w:r w:rsidRPr="005D022B">
        <w:rPr>
          <w:rFonts w:hint="eastAsia"/>
        </w:rPr>
        <w:t>苏-鲁超高压变质带，</w:t>
      </w:r>
      <w:r>
        <w:rPr>
          <w:rFonts w:ascii="Times New Roman" w:eastAsia="宋体" w:hAnsi="Times New Roman" w:hint="eastAsia"/>
          <w:sz w:val="21"/>
          <w:szCs w:val="21"/>
          <w:highlight w:val="white"/>
        </w:rPr>
        <w:t>删除半字线</w:t>
      </w:r>
      <w:r>
        <w:rPr>
          <w:rFonts w:ascii="Times New Roman" w:eastAsia="宋体" w:hAnsi="Times New Roman" w:hint="eastAsia"/>
          <w:sz w:val="21"/>
          <w:szCs w:val="21"/>
        </w:rPr>
        <w:t>-</w:t>
      </w:r>
    </w:p>
  </w:comment>
  <w:comment w:id="309" w:author="1001210222 Choi" w:date="2025-12-09T15:53:00Z" w:initials="1C">
    <w:p w14:paraId="49BE4E2F" w14:textId="77777777" w:rsidR="0058347F" w:rsidRDefault="0058347F" w:rsidP="0058347F">
      <w:pPr>
        <w:pStyle w:val="afb"/>
        <w:rPr>
          <w:rFonts w:hint="eastAsia"/>
        </w:rPr>
      </w:pPr>
      <w:r>
        <w:rPr>
          <w:rStyle w:val="afa"/>
          <w:rFonts w:hint="eastAsia"/>
        </w:rPr>
        <w:annotationRef/>
      </w:r>
      <w:r>
        <w:rPr>
          <w:rFonts w:hint="eastAsia"/>
        </w:rPr>
        <w:t>已修改。</w:t>
      </w:r>
    </w:p>
  </w:comment>
  <w:comment w:id="376" w:author="home" w:date="2025-12-08T10:48:00Z" w:initials="h">
    <w:p w14:paraId="3A0AF974" w14:textId="04206C1B" w:rsidR="00D421C2" w:rsidRDefault="00D421C2">
      <w:pPr>
        <w:pStyle w:val="afb"/>
        <w:rPr>
          <w:rFonts w:hint="eastAsia"/>
        </w:rPr>
      </w:pPr>
      <w:r>
        <w:rPr>
          <w:rStyle w:val="afa"/>
        </w:rPr>
        <w:annotationRef/>
      </w:r>
      <w:r>
        <w:rPr>
          <w:rFonts w:hint="eastAsia"/>
        </w:rPr>
        <w:t>补充对否？</w:t>
      </w:r>
      <w:r w:rsidR="006B248C">
        <w:rPr>
          <w:rFonts w:hint="eastAsia"/>
        </w:rPr>
        <w:t>下也有</w:t>
      </w:r>
    </w:p>
  </w:comment>
  <w:comment w:id="377" w:author="1001210222 Choi" w:date="2025-12-09T15:53:00Z" w:initials="1C">
    <w:p w14:paraId="6686A9E7" w14:textId="77777777" w:rsidR="0058347F" w:rsidRDefault="0058347F" w:rsidP="0058347F">
      <w:pPr>
        <w:pStyle w:val="afb"/>
        <w:rPr>
          <w:rFonts w:hint="eastAsia"/>
        </w:rPr>
      </w:pPr>
      <w:r>
        <w:rPr>
          <w:rStyle w:val="afa"/>
          <w:rFonts w:hint="eastAsia"/>
        </w:rPr>
        <w:annotationRef/>
      </w:r>
      <w:r>
        <w:rPr>
          <w:rFonts w:hint="eastAsia"/>
        </w:rPr>
        <w:t>补充正确，谢谢。</w:t>
      </w:r>
    </w:p>
  </w:comment>
  <w:comment w:id="506" w:author="home" w:date="2025-12-08T10:45:00Z" w:initials="h">
    <w:p w14:paraId="692C2205" w14:textId="622065C1" w:rsidR="002225C8" w:rsidRDefault="002225C8">
      <w:pPr>
        <w:pStyle w:val="afb"/>
        <w:rPr>
          <w:rFonts w:hint="eastAsia"/>
        </w:rPr>
      </w:pPr>
      <w:r>
        <w:rPr>
          <w:rStyle w:val="afa"/>
        </w:rPr>
        <w:annotationRef/>
      </w:r>
      <w:r w:rsidR="006F10F0">
        <w:rPr>
          <w:rFonts w:hint="eastAsia"/>
        </w:rPr>
        <w:t>图E右侧纵轴：</w:t>
      </w:r>
      <w:r w:rsidR="00A77DA7">
        <w:rPr>
          <w:rFonts w:hint="eastAsia"/>
        </w:rPr>
        <w:t>地质年代/</w:t>
      </w:r>
      <w:r w:rsidR="00A77DA7">
        <w:t>M</w:t>
      </w:r>
      <w:r w:rsidR="00A77DA7">
        <w:rPr>
          <w:rFonts w:hint="eastAsia"/>
        </w:rPr>
        <w:t>a，文字底朝右，见图E内纵轴数字样式</w:t>
      </w:r>
    </w:p>
  </w:comment>
  <w:comment w:id="507" w:author="1001210222 Choi" w:date="2025-12-09T15:53:00Z" w:initials="1C">
    <w:p w14:paraId="093E94DB" w14:textId="77777777" w:rsidR="0058347F" w:rsidRDefault="0058347F" w:rsidP="0058347F">
      <w:pPr>
        <w:pStyle w:val="afb"/>
        <w:rPr>
          <w:rFonts w:hint="eastAsia"/>
        </w:rPr>
      </w:pPr>
      <w:r>
        <w:rPr>
          <w:rStyle w:val="afa"/>
          <w:rFonts w:hint="eastAsia"/>
        </w:rPr>
        <w:annotationRef/>
      </w:r>
      <w:r>
        <w:rPr>
          <w:rFonts w:hint="eastAsia"/>
        </w:rPr>
        <w:t>已修改。</w:t>
      </w:r>
    </w:p>
  </w:comment>
  <w:comment w:id="614" w:author="home" w:date="2025-12-08T10:59:00Z" w:initials="h">
    <w:p w14:paraId="4447FB88" w14:textId="27142B5E" w:rsidR="003E5447" w:rsidRDefault="003E5447">
      <w:pPr>
        <w:pStyle w:val="afb"/>
        <w:rPr>
          <w:rFonts w:hint="eastAsia"/>
        </w:rPr>
      </w:pPr>
      <w:r>
        <w:rPr>
          <w:rStyle w:val="afa"/>
        </w:rPr>
        <w:annotationRef/>
      </w:r>
      <w:r>
        <w:rPr>
          <w:rFonts w:hint="eastAsia"/>
        </w:rPr>
        <w:t>括号内的时间指的是？</w:t>
      </w:r>
      <w:r w:rsidR="00EE58F7">
        <w:rPr>
          <w:rFonts w:hint="eastAsia"/>
        </w:rPr>
        <w:t>核实本段，并补充</w:t>
      </w:r>
    </w:p>
  </w:comment>
  <w:comment w:id="615" w:author="1001210222 Choi" w:date="2025-12-09T15:54:00Z" w:initials="1C">
    <w:p w14:paraId="2F1BDC37" w14:textId="77777777" w:rsidR="0058347F" w:rsidRDefault="0058347F" w:rsidP="0058347F">
      <w:pPr>
        <w:pStyle w:val="afb"/>
        <w:rPr>
          <w:rFonts w:hint="eastAsia"/>
        </w:rPr>
      </w:pPr>
      <w:r>
        <w:rPr>
          <w:rStyle w:val="afa"/>
          <w:rFonts w:hint="eastAsia"/>
        </w:rPr>
        <w:annotationRef/>
      </w:r>
      <w:r>
        <w:rPr>
          <w:rFonts w:hint="eastAsia"/>
        </w:rPr>
        <w:t>指的是“同步变形事件”（在本句末有说明）。</w:t>
      </w:r>
    </w:p>
  </w:comment>
  <w:comment w:id="807" w:author="home" w:date="2025-12-08T11:13:00Z" w:initials="h">
    <w:p w14:paraId="035C1935" w14:textId="1E278BA4" w:rsidR="002B42BB" w:rsidRDefault="002B42BB">
      <w:pPr>
        <w:pStyle w:val="afb"/>
        <w:rPr>
          <w:rFonts w:hint="eastAsia"/>
        </w:rPr>
      </w:pPr>
      <w:r>
        <w:rPr>
          <w:rStyle w:val="afa"/>
        </w:rPr>
        <w:annotationRef/>
      </w:r>
      <w:r w:rsidRPr="008868EF">
        <w:rPr>
          <w:rFonts w:ascii="Times New Roman" w:eastAsia="宋体" w:hAnsi="Times New Roman" w:hint="eastAsia"/>
          <w:sz w:val="21"/>
          <w:szCs w:val="21"/>
          <w:highlight w:val="white"/>
        </w:rPr>
        <w:t>郯庐断裂带</w:t>
      </w:r>
      <w:r>
        <w:rPr>
          <w:rFonts w:ascii="Times New Roman" w:eastAsia="宋体" w:hAnsi="Times New Roman" w:hint="eastAsia"/>
          <w:sz w:val="21"/>
          <w:szCs w:val="21"/>
          <w:highlight w:val="white"/>
        </w:rPr>
        <w:t>？见图</w:t>
      </w:r>
      <w:r>
        <w:rPr>
          <w:rFonts w:ascii="Times New Roman" w:eastAsia="宋体" w:hAnsi="Times New Roman" w:hint="eastAsia"/>
          <w:sz w:val="21"/>
          <w:szCs w:val="21"/>
        </w:rPr>
        <w:t>1</w:t>
      </w:r>
      <w:r>
        <w:rPr>
          <w:rFonts w:ascii="Times New Roman" w:eastAsia="宋体" w:hAnsi="Times New Roman" w:hint="eastAsia"/>
          <w:sz w:val="21"/>
          <w:szCs w:val="21"/>
          <w:highlight w:val="white"/>
        </w:rPr>
        <w:t>和正文其他部分</w:t>
      </w:r>
      <w:r w:rsidR="00AC1758">
        <w:rPr>
          <w:rFonts w:ascii="Times New Roman" w:eastAsia="宋体" w:hAnsi="Times New Roman" w:hint="eastAsia"/>
          <w:sz w:val="21"/>
          <w:szCs w:val="21"/>
          <w:highlight w:val="white"/>
        </w:rPr>
        <w:t>，全文统一术语表达</w:t>
      </w:r>
    </w:p>
  </w:comment>
  <w:comment w:id="808" w:author="1001210222 Choi" w:date="2025-12-09T15:54:00Z" w:initials="1C">
    <w:p w14:paraId="13FCD39E" w14:textId="77777777" w:rsidR="0058347F" w:rsidRDefault="0058347F" w:rsidP="0058347F">
      <w:pPr>
        <w:pStyle w:val="afb"/>
        <w:rPr>
          <w:rFonts w:hint="eastAsia"/>
        </w:rPr>
      </w:pPr>
      <w:r>
        <w:rPr>
          <w:rStyle w:val="afa"/>
          <w:rFonts w:hint="eastAsia"/>
        </w:rPr>
        <w:annotationRef/>
      </w:r>
      <w:r>
        <w:rPr>
          <w:rFonts w:hint="eastAsia"/>
        </w:rPr>
        <w:t>已修改、统一。</w:t>
      </w:r>
    </w:p>
  </w:comment>
  <w:comment w:id="843" w:author="home" w:date="2025-12-08T11:09:00Z" w:initials="h">
    <w:p w14:paraId="25952ECF" w14:textId="4CBB0991" w:rsidR="00251ECE" w:rsidRDefault="00251ECE">
      <w:pPr>
        <w:pStyle w:val="afb"/>
        <w:rPr>
          <w:rFonts w:hint="eastAsia"/>
        </w:rPr>
      </w:pPr>
      <w:r>
        <w:rPr>
          <w:rStyle w:val="afa"/>
        </w:rPr>
        <w:annotationRef/>
      </w:r>
      <w:r>
        <w:rPr>
          <w:rFonts w:hint="eastAsia"/>
        </w:rPr>
        <w:t>1）比例尺：数字与单位之间空格，平齐</w:t>
      </w:r>
    </w:p>
    <w:p w14:paraId="71417E3E" w14:textId="2C30FA92" w:rsidR="003F2676" w:rsidRDefault="00570BD8">
      <w:pPr>
        <w:pStyle w:val="afb"/>
        <w:rPr>
          <w:rFonts w:hint="eastAsia"/>
        </w:rPr>
      </w:pPr>
      <w:r>
        <w:rPr>
          <w:rFonts w:hint="eastAsia"/>
        </w:rPr>
        <w:t>2）</w:t>
      </w:r>
      <w:r w:rsidR="003339D9">
        <w:rPr>
          <w:rFonts w:hint="eastAsia"/>
        </w:rPr>
        <w:t xml:space="preserve">图例：中-新 </w:t>
      </w:r>
      <w:r w:rsidR="003339D9">
        <w:t xml:space="preserve"> </w:t>
      </w:r>
      <w:r w:rsidR="003339D9">
        <w:rPr>
          <w:rFonts w:hint="eastAsia"/>
        </w:rPr>
        <w:t xml:space="preserve">改为 </w:t>
      </w:r>
      <w:r w:rsidR="003339D9">
        <w:t xml:space="preserve"> </w:t>
      </w:r>
      <w:r w:rsidR="003339D9">
        <w:rPr>
          <w:rFonts w:hint="eastAsia"/>
        </w:rPr>
        <w:t>中—新</w:t>
      </w:r>
      <w:r w:rsidR="00542A6C">
        <w:rPr>
          <w:rFonts w:hint="eastAsia"/>
        </w:rPr>
        <w:t>，半字线-改为一字线—</w:t>
      </w:r>
    </w:p>
    <w:p w14:paraId="5E4C8D66" w14:textId="7BD204DC" w:rsidR="00CD6F59" w:rsidRDefault="00CD6F59">
      <w:pPr>
        <w:pStyle w:val="afb"/>
        <w:rPr>
          <w:rFonts w:hint="eastAsia"/>
        </w:rPr>
      </w:pPr>
      <w:r>
        <w:rPr>
          <w:rFonts w:hint="eastAsia"/>
        </w:rPr>
        <w:t xml:space="preserve">3）图内：庄河-恒仁断裂 </w:t>
      </w:r>
      <w:r>
        <w:t xml:space="preserve"> </w:t>
      </w:r>
      <w:r>
        <w:rPr>
          <w:rFonts w:hint="eastAsia"/>
        </w:rPr>
        <w:t xml:space="preserve">改为 </w:t>
      </w:r>
      <w:r>
        <w:t xml:space="preserve"> </w:t>
      </w:r>
      <w:r>
        <w:rPr>
          <w:rFonts w:hint="eastAsia"/>
        </w:rPr>
        <w:t>庄河—恒仁断裂</w:t>
      </w:r>
      <w:r w:rsidR="00542A6C">
        <w:rPr>
          <w:rFonts w:hint="eastAsia"/>
        </w:rPr>
        <w:t>，半字线-改为一字线—</w:t>
      </w:r>
    </w:p>
    <w:p w14:paraId="43115BDD" w14:textId="349437E5" w:rsidR="00455BB2" w:rsidRPr="00542A6C" w:rsidRDefault="00455BB2">
      <w:pPr>
        <w:pStyle w:val="afb"/>
        <w:rPr>
          <w:rFonts w:hint="eastAsia"/>
        </w:rPr>
      </w:pPr>
      <w:r>
        <w:rPr>
          <w:rFonts w:hint="eastAsia"/>
        </w:rPr>
        <w:t>4）图内：</w:t>
      </w:r>
      <w:r w:rsidR="006E7978" w:rsidRPr="008868EF">
        <w:rPr>
          <w:rFonts w:ascii="Times New Roman" w:eastAsia="宋体" w:hAnsi="Times New Roman" w:hint="eastAsia"/>
          <w:sz w:val="21"/>
          <w:szCs w:val="21"/>
          <w:highlight w:val="white"/>
        </w:rPr>
        <w:t>郯庐断裂带</w:t>
      </w:r>
      <w:r w:rsidR="006E7978">
        <w:rPr>
          <w:rFonts w:ascii="Times New Roman" w:eastAsia="宋体" w:hAnsi="Times New Roman" w:hint="eastAsia"/>
          <w:sz w:val="21"/>
          <w:szCs w:val="21"/>
          <w:highlight w:val="white"/>
        </w:rPr>
        <w:t>？见图</w:t>
      </w:r>
      <w:r w:rsidR="006E7978">
        <w:rPr>
          <w:rFonts w:ascii="Times New Roman" w:eastAsia="宋体" w:hAnsi="Times New Roman" w:hint="eastAsia"/>
          <w:sz w:val="21"/>
          <w:szCs w:val="21"/>
        </w:rPr>
        <w:t>1</w:t>
      </w:r>
      <w:r w:rsidR="006E7978">
        <w:rPr>
          <w:rFonts w:ascii="Times New Roman" w:eastAsia="宋体" w:hAnsi="Times New Roman" w:hint="eastAsia"/>
          <w:sz w:val="21"/>
          <w:szCs w:val="21"/>
          <w:highlight w:val="white"/>
        </w:rPr>
        <w:t>和正文</w:t>
      </w:r>
      <w:r w:rsidR="009F2758">
        <w:rPr>
          <w:rFonts w:ascii="Times New Roman" w:eastAsia="宋体" w:hAnsi="Times New Roman" w:hint="eastAsia"/>
          <w:sz w:val="21"/>
          <w:szCs w:val="21"/>
          <w:highlight w:val="white"/>
        </w:rPr>
        <w:t>，全文统一术语</w:t>
      </w:r>
    </w:p>
  </w:comment>
  <w:comment w:id="844" w:author="1001210222 Choi" w:date="2025-12-09T15:54:00Z" w:initials="1C">
    <w:p w14:paraId="34A0B6E9" w14:textId="77777777" w:rsidR="0058347F" w:rsidRDefault="0058347F" w:rsidP="0058347F">
      <w:pPr>
        <w:pStyle w:val="afb"/>
        <w:rPr>
          <w:rFonts w:hint="eastAsia"/>
        </w:rPr>
      </w:pPr>
      <w:r>
        <w:rPr>
          <w:rStyle w:val="afa"/>
          <w:rFonts w:hint="eastAsia"/>
        </w:rPr>
        <w:annotationRef/>
      </w:r>
      <w:r>
        <w:rPr>
          <w:rFonts w:hint="eastAsia"/>
        </w:rPr>
        <w:t>已修改。</w:t>
      </w:r>
    </w:p>
  </w:comment>
  <w:comment w:id="878" w:author="home" w:date="2025-12-08T11:19:00Z" w:initials="h">
    <w:p w14:paraId="296C3407" w14:textId="001933EF" w:rsidR="003F5C41" w:rsidRDefault="003F5C41">
      <w:pPr>
        <w:pStyle w:val="afb"/>
        <w:rPr>
          <w:rFonts w:hint="eastAsia"/>
        </w:rPr>
      </w:pPr>
      <w:r>
        <w:rPr>
          <w:rStyle w:val="afa"/>
        </w:rPr>
        <w:annotationRef/>
      </w:r>
      <w:r>
        <w:rPr>
          <w:rFonts w:hint="eastAsia"/>
        </w:rPr>
        <w:t>指的是？下也有</w:t>
      </w:r>
    </w:p>
  </w:comment>
  <w:comment w:id="879" w:author="1001210222 Choi" w:date="2025-12-09T15:55:00Z" w:initials="1C">
    <w:p w14:paraId="0CF4BDC9" w14:textId="77777777" w:rsidR="0058347F" w:rsidRDefault="0058347F" w:rsidP="0058347F">
      <w:pPr>
        <w:pStyle w:val="afb"/>
        <w:rPr>
          <w:rFonts w:hint="eastAsia"/>
        </w:rPr>
      </w:pPr>
      <w:r>
        <w:rPr>
          <w:rStyle w:val="afa"/>
          <w:rFonts w:hint="eastAsia"/>
        </w:rPr>
        <w:annotationRef/>
      </w:r>
      <w:r>
        <w:rPr>
          <w:rFonts w:hint="eastAsia"/>
        </w:rPr>
        <w:t>已修改/补充。</w:t>
      </w:r>
    </w:p>
  </w:comment>
  <w:comment w:id="931" w:author="home" w:date="2025-12-08T11:23:00Z" w:initials="h">
    <w:p w14:paraId="12DCB30B" w14:textId="2E3D95C0" w:rsidR="001E7A73" w:rsidRDefault="001E7A73">
      <w:pPr>
        <w:pStyle w:val="afb"/>
        <w:rPr>
          <w:rFonts w:hint="eastAsia"/>
        </w:rPr>
      </w:pPr>
      <w:r>
        <w:rPr>
          <w:rStyle w:val="afa"/>
        </w:rPr>
        <w:annotationRef/>
      </w:r>
      <w:r>
        <w:rPr>
          <w:rFonts w:hint="eastAsia"/>
        </w:rPr>
        <w:t>指的是？</w:t>
      </w:r>
    </w:p>
  </w:comment>
  <w:comment w:id="932" w:author="1001210222 Choi" w:date="2025-12-09T15:55:00Z" w:initials="1C">
    <w:p w14:paraId="67F88BAC" w14:textId="77777777" w:rsidR="0058347F" w:rsidRDefault="0058347F" w:rsidP="0058347F">
      <w:pPr>
        <w:pStyle w:val="afb"/>
        <w:rPr>
          <w:rFonts w:hint="eastAsia"/>
        </w:rPr>
      </w:pPr>
      <w:r>
        <w:rPr>
          <w:rStyle w:val="afa"/>
          <w:rFonts w:hint="eastAsia"/>
        </w:rPr>
        <w:annotationRef/>
      </w:r>
      <w:r>
        <w:rPr>
          <w:rFonts w:hint="eastAsia"/>
        </w:rPr>
        <w:t>已修改/补充。</w:t>
      </w:r>
    </w:p>
  </w:comment>
  <w:comment w:id="970" w:author="home" w:date="2025-12-08T11:20:00Z" w:initials="h">
    <w:p w14:paraId="45C29A21" w14:textId="24DB77E7" w:rsidR="002E1C3B" w:rsidRDefault="002E1C3B">
      <w:pPr>
        <w:pStyle w:val="afb"/>
        <w:rPr>
          <w:rFonts w:hint="eastAsia"/>
        </w:rPr>
      </w:pPr>
      <w:r>
        <w:rPr>
          <w:rStyle w:val="afa"/>
        </w:rPr>
        <w:annotationRef/>
      </w:r>
      <w:r>
        <w:rPr>
          <w:rFonts w:hint="eastAsia"/>
        </w:rPr>
        <w:t>比例尺：数字与单位之间空格，平齐</w:t>
      </w:r>
    </w:p>
  </w:comment>
  <w:comment w:id="971" w:author="1001210222 Choi" w:date="2025-12-09T15:55:00Z" w:initials="1C">
    <w:p w14:paraId="707CBB45" w14:textId="77777777" w:rsidR="0058347F" w:rsidRDefault="0058347F" w:rsidP="0058347F">
      <w:pPr>
        <w:pStyle w:val="afb"/>
        <w:rPr>
          <w:rFonts w:hint="eastAsia"/>
        </w:rPr>
      </w:pPr>
      <w:r>
        <w:rPr>
          <w:rStyle w:val="afa"/>
          <w:rFonts w:hint="eastAsia"/>
        </w:rPr>
        <w:annotationRef/>
      </w:r>
      <w:r>
        <w:rPr>
          <w:rFonts w:hint="eastAsia"/>
        </w:rPr>
        <w:t>已修改。</w:t>
      </w:r>
    </w:p>
  </w:comment>
  <w:comment w:id="1009" w:author="home" w:date="2025-12-08T13:43:00Z" w:initials="h">
    <w:p w14:paraId="02216824" w14:textId="425E7E63" w:rsidR="00AA2E2D" w:rsidRDefault="00AA2E2D">
      <w:pPr>
        <w:pStyle w:val="afb"/>
        <w:rPr>
          <w:rFonts w:hint="eastAsia"/>
        </w:rPr>
      </w:pPr>
      <w:r>
        <w:rPr>
          <w:rStyle w:val="afa"/>
        </w:rPr>
        <w:annotationRef/>
      </w:r>
      <w:r>
        <w:rPr>
          <w:rFonts w:hint="eastAsia"/>
        </w:rPr>
        <w:t>指的是？下也有</w:t>
      </w:r>
    </w:p>
  </w:comment>
  <w:comment w:id="1010" w:author="1001210222 Choi" w:date="2025-12-09T15:55:00Z" w:initials="1C">
    <w:p w14:paraId="44726280" w14:textId="77777777" w:rsidR="0058347F" w:rsidRDefault="0058347F" w:rsidP="0058347F">
      <w:pPr>
        <w:pStyle w:val="afb"/>
        <w:rPr>
          <w:rFonts w:hint="eastAsia"/>
        </w:rPr>
      </w:pPr>
      <w:r>
        <w:rPr>
          <w:rStyle w:val="afa"/>
          <w:rFonts w:hint="eastAsia"/>
        </w:rPr>
        <w:annotationRef/>
      </w:r>
      <w:r>
        <w:rPr>
          <w:rFonts w:hint="eastAsia"/>
        </w:rPr>
        <w:t>已修改/补充。</w:t>
      </w:r>
    </w:p>
  </w:comment>
  <w:comment w:id="1042" w:author="home" w:date="2025-12-08T13:45:00Z" w:initials="h">
    <w:p w14:paraId="65D4B944" w14:textId="5EE8B90D" w:rsidR="00427FC2" w:rsidRDefault="00427FC2">
      <w:pPr>
        <w:pStyle w:val="afb"/>
        <w:rPr>
          <w:rFonts w:hint="eastAsia"/>
        </w:rPr>
      </w:pPr>
      <w:r>
        <w:rPr>
          <w:rStyle w:val="afa"/>
        </w:rPr>
        <w:annotationRef/>
      </w:r>
      <w:r>
        <w:rPr>
          <w:rFonts w:hint="eastAsia"/>
        </w:rPr>
        <w:t>指的是？下也有</w:t>
      </w:r>
    </w:p>
  </w:comment>
  <w:comment w:id="1043" w:author="1001210222 Choi" w:date="2025-12-09T15:55:00Z" w:initials="1C">
    <w:p w14:paraId="44ED2D61" w14:textId="77777777" w:rsidR="0058347F" w:rsidRDefault="0058347F" w:rsidP="0058347F">
      <w:pPr>
        <w:pStyle w:val="afb"/>
        <w:rPr>
          <w:rFonts w:hint="eastAsia"/>
        </w:rPr>
      </w:pPr>
      <w:r>
        <w:rPr>
          <w:rStyle w:val="afa"/>
          <w:rFonts w:hint="eastAsia"/>
        </w:rPr>
        <w:annotationRef/>
      </w:r>
      <w:r>
        <w:rPr>
          <w:rFonts w:hint="eastAsia"/>
        </w:rPr>
        <w:t>已修改/补充。</w:t>
      </w:r>
    </w:p>
  </w:comment>
  <w:comment w:id="1279" w:author="home" w:date="2025-12-08T11:30:00Z" w:initials="h">
    <w:p w14:paraId="5A11640B" w14:textId="65A467AA" w:rsidR="00BB44D9" w:rsidRDefault="00BB44D9" w:rsidP="003B0C20">
      <w:pPr>
        <w:pStyle w:val="afb"/>
        <w:numPr>
          <w:ilvl w:val="0"/>
          <w:numId w:val="6"/>
        </w:numPr>
        <w:rPr>
          <w:rFonts w:hint="eastAsia"/>
        </w:rPr>
      </w:pPr>
      <w:r>
        <w:rPr>
          <w:rStyle w:val="afa"/>
        </w:rPr>
        <w:annotationRef/>
      </w:r>
      <w:r w:rsidR="003B0C20">
        <w:rPr>
          <w:rFonts w:hint="eastAsia"/>
        </w:rPr>
        <w:t>比例尺：数字与单位之间空格，平齐</w:t>
      </w:r>
    </w:p>
    <w:p w14:paraId="735FDC1A" w14:textId="1AA484BC" w:rsidR="003B0C20" w:rsidRDefault="003B0C20" w:rsidP="003B0C20">
      <w:pPr>
        <w:pStyle w:val="afb"/>
        <w:numPr>
          <w:ilvl w:val="0"/>
          <w:numId w:val="6"/>
        </w:numPr>
        <w:rPr>
          <w:rFonts w:hint="eastAsia"/>
        </w:rPr>
      </w:pPr>
      <w:r>
        <w:rPr>
          <w:rFonts w:hint="eastAsia"/>
        </w:rPr>
        <w:t>图内：A、B斜体，</w:t>
      </w:r>
      <w:r w:rsidR="00793EB4">
        <w:rPr>
          <w:rFonts w:hint="eastAsia"/>
        </w:rPr>
        <w:t>字母</w:t>
      </w:r>
      <w:r>
        <w:rPr>
          <w:rFonts w:hint="eastAsia"/>
        </w:rPr>
        <w:t>上标</w:t>
      </w:r>
      <w:r w:rsidRPr="00A644FC">
        <w:rPr>
          <w:rFonts w:hint="eastAsia"/>
        </w:rPr>
        <w:t>′格式修改，见图题样式</w:t>
      </w:r>
    </w:p>
    <w:p w14:paraId="3484EC5A" w14:textId="2D4FA998" w:rsidR="00A644FC" w:rsidRPr="00D27DFC" w:rsidRDefault="00DA3514" w:rsidP="003B0C20">
      <w:pPr>
        <w:pStyle w:val="afb"/>
        <w:numPr>
          <w:ilvl w:val="0"/>
          <w:numId w:val="6"/>
        </w:numPr>
        <w:rPr>
          <w:rFonts w:hint="eastAsia"/>
        </w:rPr>
      </w:pPr>
      <w:r>
        <w:rPr>
          <w:rFonts w:hint="eastAsia"/>
        </w:rPr>
        <w:t>左侧纵轴：</w:t>
      </w:r>
      <w:r w:rsidR="006253B9">
        <w:rPr>
          <w:rFonts w:hint="eastAsia"/>
        </w:rPr>
        <w:t xml:space="preserve">（m）改为 </w:t>
      </w:r>
      <w:r w:rsidR="006253B9">
        <w:t xml:space="preserve"> </w:t>
      </w:r>
      <w:r w:rsidR="00CD0FCE">
        <w:rPr>
          <w:rFonts w:hint="eastAsia"/>
        </w:rPr>
        <w:t>标高</w:t>
      </w:r>
      <w:r w:rsidR="006253B9">
        <w:rPr>
          <w:rFonts w:hint="eastAsia"/>
        </w:rPr>
        <w:t>/m</w:t>
      </w:r>
      <w:r w:rsidR="00CD0FCE">
        <w:rPr>
          <w:rFonts w:hint="eastAsia"/>
        </w:rPr>
        <w:t>，补充名称/单位</w:t>
      </w:r>
    </w:p>
    <w:p w14:paraId="686EEA09" w14:textId="642FF715" w:rsidR="00D27DFC" w:rsidRDefault="00D27DFC" w:rsidP="003B0C20">
      <w:pPr>
        <w:pStyle w:val="afb"/>
        <w:numPr>
          <w:ilvl w:val="0"/>
          <w:numId w:val="6"/>
        </w:numPr>
        <w:rPr>
          <w:rFonts w:hint="eastAsia"/>
        </w:rPr>
      </w:pPr>
      <w:r w:rsidRPr="00A644FC">
        <w:rPr>
          <w:rFonts w:hint="eastAsia"/>
        </w:rPr>
        <w:t>以上问题涉及多处，请不要遗漏</w:t>
      </w:r>
    </w:p>
  </w:comment>
  <w:comment w:id="1280" w:author="1001210222 Choi" w:date="2025-12-09T15:55:00Z" w:initials="1C">
    <w:p w14:paraId="49BF342D" w14:textId="77777777" w:rsidR="0058347F" w:rsidRDefault="0058347F" w:rsidP="0058347F">
      <w:pPr>
        <w:pStyle w:val="afb"/>
        <w:rPr>
          <w:rFonts w:hint="eastAsia"/>
        </w:rPr>
      </w:pPr>
      <w:r>
        <w:rPr>
          <w:rStyle w:val="afa"/>
          <w:rFonts w:hint="eastAsia"/>
        </w:rPr>
        <w:annotationRef/>
      </w:r>
      <w:r>
        <w:rPr>
          <w:rFonts w:hint="eastAsia"/>
        </w:rPr>
        <w:t>已修改。</w:t>
      </w:r>
    </w:p>
  </w:comment>
  <w:comment w:id="1348" w:author="home" w:date="2025-12-08T11:45:00Z" w:initials="h">
    <w:p w14:paraId="6BBC3DF7" w14:textId="1F98A671" w:rsidR="007C08B6" w:rsidRDefault="007C08B6">
      <w:pPr>
        <w:pStyle w:val="afb"/>
        <w:rPr>
          <w:rFonts w:hint="eastAsia"/>
        </w:rPr>
      </w:pPr>
      <w:r>
        <w:rPr>
          <w:rStyle w:val="afa"/>
        </w:rPr>
        <w:annotationRef/>
      </w:r>
      <w:r w:rsidR="00275E27">
        <w:t>1</w:t>
      </w:r>
      <w:r w:rsidR="00275E27">
        <w:rPr>
          <w:rFonts w:hint="eastAsia"/>
        </w:rPr>
        <w:t>）</w:t>
      </w:r>
      <w:r>
        <w:rPr>
          <w:rFonts w:hint="eastAsia"/>
        </w:rPr>
        <w:t>比例尺：数字与单位之间空格，平齐</w:t>
      </w:r>
    </w:p>
    <w:p w14:paraId="56F561CB" w14:textId="541971EB" w:rsidR="00A4792A" w:rsidRDefault="00275E27">
      <w:pPr>
        <w:pStyle w:val="afb"/>
        <w:rPr>
          <w:rFonts w:hint="eastAsia"/>
        </w:rPr>
      </w:pPr>
      <w:r>
        <w:t>2</w:t>
      </w:r>
      <w:r>
        <w:rPr>
          <w:rFonts w:hint="eastAsia"/>
        </w:rPr>
        <w:t>）</w:t>
      </w:r>
      <w:r w:rsidR="00090109">
        <w:rPr>
          <w:rFonts w:hint="eastAsia"/>
        </w:rPr>
        <w:t xml:space="preserve">矽 </w:t>
      </w:r>
      <w:r w:rsidR="00090109">
        <w:t xml:space="preserve"> </w:t>
      </w:r>
      <w:r w:rsidR="00090109">
        <w:rPr>
          <w:rFonts w:hint="eastAsia"/>
        </w:rPr>
        <w:t xml:space="preserve">改为 </w:t>
      </w:r>
      <w:r w:rsidR="00090109">
        <w:t xml:space="preserve"> </w:t>
      </w:r>
      <w:r w:rsidR="00090109">
        <w:rPr>
          <w:rFonts w:hint="eastAsia"/>
        </w:rPr>
        <w:t>夕</w:t>
      </w:r>
    </w:p>
    <w:p w14:paraId="7B9315F4" w14:textId="0F7A14D4" w:rsidR="00090109" w:rsidRPr="00A4792A" w:rsidRDefault="00090109">
      <w:pPr>
        <w:pStyle w:val="afb"/>
        <w:rPr>
          <w:rFonts w:hint="eastAsia"/>
        </w:rPr>
      </w:pPr>
      <w:r>
        <w:t>3</w:t>
      </w:r>
      <w:r>
        <w:rPr>
          <w:rFonts w:hint="eastAsia"/>
        </w:rPr>
        <w:t>）以上问题涉及多处，注意不要遗漏</w:t>
      </w:r>
    </w:p>
  </w:comment>
  <w:comment w:id="1349" w:author="1001210222 Choi" w:date="2025-12-09T15:55:00Z" w:initials="1C">
    <w:p w14:paraId="44B65B77" w14:textId="77777777" w:rsidR="0058347F" w:rsidRDefault="0058347F" w:rsidP="0058347F">
      <w:pPr>
        <w:pStyle w:val="afb"/>
        <w:rPr>
          <w:rFonts w:hint="eastAsia"/>
        </w:rPr>
      </w:pPr>
      <w:r>
        <w:rPr>
          <w:rStyle w:val="afa"/>
          <w:rFonts w:hint="eastAsia"/>
        </w:rPr>
        <w:annotationRef/>
      </w:r>
      <w:r>
        <w:rPr>
          <w:rFonts w:hint="eastAsia"/>
        </w:rPr>
        <w:t>已修改。</w:t>
      </w:r>
    </w:p>
  </w:comment>
  <w:comment w:id="1422" w:author="home" w:date="2025-12-08T13:37:00Z" w:initials="h">
    <w:p w14:paraId="5A4291F2" w14:textId="10734D2D" w:rsidR="00DD792A" w:rsidRDefault="00DD792A" w:rsidP="00DD792A">
      <w:pPr>
        <w:pStyle w:val="afb"/>
        <w:rPr>
          <w:rFonts w:hint="eastAsia"/>
        </w:rPr>
      </w:pPr>
      <w:r>
        <w:rPr>
          <w:rStyle w:val="afa"/>
        </w:rPr>
        <w:annotationRef/>
      </w:r>
      <w:r>
        <w:rPr>
          <w:rFonts w:hint="eastAsia"/>
        </w:rPr>
        <w:t>比例尺：数字与单位之间空格，平齐</w:t>
      </w:r>
    </w:p>
  </w:comment>
  <w:comment w:id="1423" w:author="1001210222 Choi" w:date="2025-12-09T15:56:00Z" w:initials="1C">
    <w:p w14:paraId="45BEC33E" w14:textId="77777777" w:rsidR="0058347F" w:rsidRDefault="0058347F" w:rsidP="0058347F">
      <w:pPr>
        <w:pStyle w:val="afb"/>
        <w:rPr>
          <w:rFonts w:hint="eastAsia"/>
        </w:rPr>
      </w:pPr>
      <w:r>
        <w:rPr>
          <w:rStyle w:val="afa"/>
          <w:rFonts w:hint="eastAsia"/>
        </w:rPr>
        <w:annotationRef/>
      </w:r>
      <w:r>
        <w:rPr>
          <w:rFonts w:hint="eastAsia"/>
        </w:rPr>
        <w:t>已修改。</w:t>
      </w:r>
    </w:p>
  </w:comment>
  <w:comment w:id="1660" w:author="home" w:date="2025-12-08T14:15:00Z" w:initials="h">
    <w:p w14:paraId="727B3B6C" w14:textId="0F70C97A" w:rsidR="00BD75E2" w:rsidRDefault="00BD75E2">
      <w:pPr>
        <w:pStyle w:val="afb"/>
        <w:rPr>
          <w:rFonts w:hint="eastAsia"/>
        </w:rPr>
      </w:pPr>
      <w:r>
        <w:rPr>
          <w:rStyle w:val="afa"/>
        </w:rPr>
        <w:annotationRef/>
      </w:r>
      <w:r>
        <w:rPr>
          <w:rFonts w:hint="eastAsia"/>
        </w:rPr>
        <w:t>补充英文全称</w:t>
      </w:r>
    </w:p>
  </w:comment>
  <w:comment w:id="1661" w:author="1001210222 Choi" w:date="2025-12-09T15:56:00Z" w:initials="1C">
    <w:p w14:paraId="7BDA19E5" w14:textId="77777777" w:rsidR="0058347F" w:rsidRDefault="0058347F" w:rsidP="0058347F">
      <w:pPr>
        <w:pStyle w:val="afb"/>
        <w:rPr>
          <w:rFonts w:hint="eastAsia"/>
        </w:rPr>
      </w:pPr>
      <w:r>
        <w:rPr>
          <w:rStyle w:val="afa"/>
          <w:rFonts w:hint="eastAsia"/>
        </w:rPr>
        <w:annotationRef/>
      </w:r>
      <w:r>
        <w:rPr>
          <w:rFonts w:hint="eastAsia"/>
        </w:rPr>
        <w:t>已修改/补充。</w:t>
      </w:r>
    </w:p>
  </w:comment>
  <w:comment w:id="2014" w:author="home" w:date="2025-12-08T14:45:00Z" w:initials="h">
    <w:p w14:paraId="5393AA44" w14:textId="0C365159" w:rsidR="00165DB1" w:rsidRDefault="00165DB1" w:rsidP="003D72B5">
      <w:pPr>
        <w:pStyle w:val="afb"/>
        <w:numPr>
          <w:ilvl w:val="0"/>
          <w:numId w:val="7"/>
        </w:numPr>
        <w:rPr>
          <w:rFonts w:hint="eastAsia"/>
        </w:rPr>
      </w:pPr>
      <w:r>
        <w:rPr>
          <w:rStyle w:val="afa"/>
        </w:rPr>
        <w:annotationRef/>
      </w:r>
      <w:r w:rsidR="003D72B5">
        <w:rPr>
          <w:rFonts w:hint="eastAsia"/>
        </w:rPr>
        <w:t>图</w:t>
      </w:r>
      <w:r w:rsidR="003D72B5">
        <w:t>A</w:t>
      </w:r>
      <w:r w:rsidR="003D72B5">
        <w:rPr>
          <w:rFonts w:hint="eastAsia"/>
        </w:rPr>
        <w:t>纵轴：温度/℃</w:t>
      </w:r>
    </w:p>
    <w:p w14:paraId="529AAFB8" w14:textId="4920356B" w:rsidR="003D72B5" w:rsidRDefault="003D72B5" w:rsidP="003D72B5">
      <w:pPr>
        <w:pStyle w:val="afb"/>
        <w:numPr>
          <w:ilvl w:val="0"/>
          <w:numId w:val="7"/>
        </w:numPr>
        <w:rPr>
          <w:rFonts w:hint="eastAsia"/>
        </w:rPr>
      </w:pPr>
      <w:r>
        <w:rPr>
          <w:rFonts w:hint="eastAsia"/>
        </w:rPr>
        <w:t>图B纵轴：</w:t>
      </w:r>
      <w:r w:rsidR="00725EF0">
        <w:rPr>
          <w:rFonts w:hint="eastAsia"/>
        </w:rPr>
        <w:t>盐度</w:t>
      </w:r>
      <w:r w:rsidR="00725EF0" w:rsidRPr="00725EF0">
        <w:rPr>
          <w:rFonts w:ascii="Times New Roman" w:eastAsia="楷体" w:hAnsi="Times New Roman" w:hint="eastAsia"/>
          <w:i/>
          <w:sz w:val="21"/>
          <w:szCs w:val="21"/>
          <w:highlight w:val="white"/>
        </w:rPr>
        <w:t>w</w:t>
      </w:r>
      <w:r w:rsidR="00725EF0" w:rsidRPr="00725EF0">
        <w:rPr>
          <w:rFonts w:ascii="Times New Roman" w:eastAsia="楷体" w:hAnsi="Times New Roman"/>
          <w:sz w:val="21"/>
          <w:szCs w:val="21"/>
          <w:highlight w:val="white"/>
        </w:rPr>
        <w:t>(NaCl</w:t>
      </w:r>
      <w:r w:rsidR="00725EF0" w:rsidRPr="00725EF0">
        <w:rPr>
          <w:rFonts w:ascii="Times New Roman" w:eastAsia="楷体" w:hAnsi="Times New Roman"/>
          <w:sz w:val="21"/>
          <w:szCs w:val="21"/>
          <w:highlight w:val="white"/>
          <w:vertAlign w:val="subscript"/>
        </w:rPr>
        <w:t>eq</w:t>
      </w:r>
      <w:r w:rsidR="00725EF0" w:rsidRPr="00725EF0">
        <w:rPr>
          <w:rFonts w:ascii="Times New Roman" w:eastAsia="楷体" w:hAnsi="Times New Roman"/>
          <w:sz w:val="21"/>
          <w:szCs w:val="21"/>
          <w:highlight w:val="white"/>
        </w:rPr>
        <w:t>)</w:t>
      </w:r>
      <w:r w:rsidR="00725EF0">
        <w:rPr>
          <w:rFonts w:ascii="Times New Roman" w:eastAsia="楷体" w:hAnsi="Times New Roman"/>
          <w:sz w:val="21"/>
          <w:szCs w:val="21"/>
        </w:rPr>
        <w:t>/%</w:t>
      </w:r>
      <w:r w:rsidR="00725EF0">
        <w:rPr>
          <w:rFonts w:ascii="Times New Roman" w:eastAsia="楷体" w:hAnsi="Times New Roman" w:hint="eastAsia"/>
          <w:sz w:val="21"/>
          <w:szCs w:val="21"/>
          <w:highlight w:val="white"/>
        </w:rPr>
        <w:t>，</w:t>
      </w:r>
      <w:r w:rsidR="00725EF0" w:rsidRPr="00C55E7A">
        <w:rPr>
          <w:rFonts w:ascii="Times New Roman" w:eastAsia="楷体" w:hAnsi="Times New Roman" w:hint="eastAsia"/>
          <w:i/>
          <w:sz w:val="21"/>
          <w:szCs w:val="21"/>
          <w:highlight w:val="white"/>
        </w:rPr>
        <w:t>w</w:t>
      </w:r>
      <w:r w:rsidR="00C55E7A" w:rsidRPr="00C55E7A">
        <w:rPr>
          <w:rFonts w:ascii="Times New Roman" w:eastAsia="楷体" w:hAnsi="Times New Roman" w:hint="eastAsia"/>
          <w:sz w:val="21"/>
          <w:szCs w:val="21"/>
          <w:highlight w:val="white"/>
        </w:rPr>
        <w:t>英文</w:t>
      </w:r>
      <w:r w:rsidR="00725EF0" w:rsidRPr="00592F34">
        <w:rPr>
          <w:rFonts w:hint="eastAsia"/>
        </w:rPr>
        <w:t>斜体，eq下标</w:t>
      </w:r>
    </w:p>
  </w:comment>
  <w:comment w:id="2015" w:author="1001210222 Choi" w:date="2025-12-09T15:56:00Z" w:initials="1C">
    <w:p w14:paraId="03A4DC4B" w14:textId="77777777" w:rsidR="0058347F" w:rsidRDefault="0058347F" w:rsidP="0058347F">
      <w:pPr>
        <w:pStyle w:val="afb"/>
        <w:rPr>
          <w:rFonts w:hint="eastAsia"/>
        </w:rPr>
      </w:pPr>
      <w:r>
        <w:rPr>
          <w:rStyle w:val="afa"/>
          <w:rFonts w:hint="eastAsia"/>
        </w:rPr>
        <w:annotationRef/>
      </w:r>
      <w:r>
        <w:rPr>
          <w:rFonts w:hint="eastAsia"/>
        </w:rPr>
        <w:t>已修改。</w:t>
      </w:r>
    </w:p>
  </w:comment>
  <w:comment w:id="2067" w:author="home" w:date="2025-12-08T14:59:00Z" w:initials="h">
    <w:p w14:paraId="548621E9" w14:textId="1529743C" w:rsidR="001576FC" w:rsidRDefault="001576FC" w:rsidP="001576FC">
      <w:pPr>
        <w:pStyle w:val="afb"/>
        <w:numPr>
          <w:ilvl w:val="0"/>
          <w:numId w:val="8"/>
        </w:numPr>
        <w:rPr>
          <w:rFonts w:hint="eastAsia"/>
        </w:rPr>
      </w:pPr>
      <w:r>
        <w:rPr>
          <w:rStyle w:val="afa"/>
        </w:rPr>
        <w:annotationRef/>
      </w:r>
      <w:r>
        <w:rPr>
          <w:rFonts w:hint="eastAsia"/>
        </w:rPr>
        <w:t>横轴：均一温度/℃</w:t>
      </w:r>
    </w:p>
    <w:p w14:paraId="046C864F" w14:textId="2187E711" w:rsidR="001576FC" w:rsidRDefault="001576FC" w:rsidP="00BE0F03">
      <w:pPr>
        <w:pStyle w:val="afb"/>
        <w:numPr>
          <w:ilvl w:val="0"/>
          <w:numId w:val="8"/>
        </w:numPr>
        <w:rPr>
          <w:rFonts w:hint="eastAsia"/>
        </w:rPr>
      </w:pPr>
      <w:r>
        <w:rPr>
          <w:rFonts w:hint="eastAsia"/>
        </w:rPr>
        <w:t>纵轴：</w:t>
      </w:r>
      <w:r w:rsidR="0071082F">
        <w:rPr>
          <w:rFonts w:hint="eastAsia"/>
        </w:rPr>
        <w:t>盐度</w:t>
      </w:r>
      <w:r w:rsidR="0071082F" w:rsidRPr="00503F66">
        <w:rPr>
          <w:rFonts w:ascii="Times New Roman" w:eastAsia="楷体" w:hAnsi="Times New Roman" w:hint="eastAsia"/>
          <w:i/>
          <w:sz w:val="21"/>
          <w:szCs w:val="21"/>
          <w:highlight w:val="white"/>
        </w:rPr>
        <w:t>w</w:t>
      </w:r>
      <w:r w:rsidR="0071082F" w:rsidRPr="00503F66">
        <w:rPr>
          <w:rFonts w:ascii="Times New Roman" w:eastAsia="楷体" w:hAnsi="Times New Roman"/>
          <w:sz w:val="21"/>
          <w:szCs w:val="21"/>
          <w:highlight w:val="white"/>
        </w:rPr>
        <w:t>(NaCl</w:t>
      </w:r>
      <w:r w:rsidR="0071082F" w:rsidRPr="00503F66">
        <w:rPr>
          <w:rFonts w:ascii="Times New Roman" w:eastAsia="楷体" w:hAnsi="Times New Roman"/>
          <w:sz w:val="21"/>
          <w:szCs w:val="21"/>
          <w:highlight w:val="white"/>
          <w:vertAlign w:val="subscript"/>
        </w:rPr>
        <w:t>eq</w:t>
      </w:r>
      <w:r w:rsidR="0071082F" w:rsidRPr="00503F66">
        <w:rPr>
          <w:rFonts w:ascii="Times New Roman" w:eastAsia="楷体" w:hAnsi="Times New Roman"/>
          <w:sz w:val="21"/>
          <w:szCs w:val="21"/>
          <w:highlight w:val="white"/>
        </w:rPr>
        <w:t>)</w:t>
      </w:r>
      <w:r w:rsidR="0071082F" w:rsidRPr="00503F66">
        <w:rPr>
          <w:rFonts w:ascii="Times New Roman" w:eastAsia="楷体" w:hAnsi="Times New Roman"/>
          <w:sz w:val="21"/>
          <w:szCs w:val="21"/>
        </w:rPr>
        <w:t>/%</w:t>
      </w:r>
      <w:r w:rsidR="0071082F" w:rsidRPr="00503F66">
        <w:rPr>
          <w:rFonts w:ascii="Times New Roman" w:eastAsia="楷体" w:hAnsi="Times New Roman" w:hint="eastAsia"/>
          <w:sz w:val="21"/>
          <w:szCs w:val="21"/>
          <w:highlight w:val="white"/>
        </w:rPr>
        <w:t>，</w:t>
      </w:r>
      <w:r w:rsidR="0071082F" w:rsidRPr="00503F66">
        <w:rPr>
          <w:rFonts w:ascii="Times New Roman" w:eastAsia="楷体" w:hAnsi="Times New Roman" w:hint="eastAsia"/>
          <w:i/>
          <w:sz w:val="21"/>
          <w:szCs w:val="21"/>
          <w:highlight w:val="white"/>
        </w:rPr>
        <w:t>w</w:t>
      </w:r>
      <w:r w:rsidR="0071082F" w:rsidRPr="00503F66">
        <w:rPr>
          <w:rFonts w:ascii="Times New Roman" w:eastAsia="楷体" w:hAnsi="Times New Roman" w:hint="eastAsia"/>
          <w:sz w:val="21"/>
          <w:szCs w:val="21"/>
          <w:highlight w:val="white"/>
        </w:rPr>
        <w:t>英文</w:t>
      </w:r>
      <w:r w:rsidR="0071082F" w:rsidRPr="00592F34">
        <w:rPr>
          <w:rFonts w:hint="eastAsia"/>
        </w:rPr>
        <w:t>斜体，eq下标</w:t>
      </w:r>
    </w:p>
  </w:comment>
  <w:comment w:id="2068" w:author="1001210222 Choi" w:date="2025-12-09T15:56:00Z" w:initials="1C">
    <w:p w14:paraId="01FEEB10" w14:textId="77777777" w:rsidR="0058347F" w:rsidRDefault="0058347F" w:rsidP="0058347F">
      <w:pPr>
        <w:pStyle w:val="afb"/>
        <w:rPr>
          <w:rFonts w:hint="eastAsia"/>
        </w:rPr>
      </w:pPr>
      <w:r>
        <w:rPr>
          <w:rStyle w:val="afa"/>
          <w:rFonts w:hint="eastAsia"/>
        </w:rPr>
        <w:annotationRef/>
      </w:r>
      <w:r>
        <w:rPr>
          <w:rFonts w:hint="eastAsia"/>
        </w:rPr>
        <w:t>已修改。</w:t>
      </w:r>
    </w:p>
  </w:comment>
  <w:comment w:id="2203" w:author="home" w:date="2025-12-08T15:08:00Z" w:initials="h">
    <w:p w14:paraId="5B001AB0" w14:textId="77777777" w:rsidR="001A06E8" w:rsidRDefault="00ED273C" w:rsidP="001A06E8">
      <w:pPr>
        <w:pStyle w:val="afb"/>
        <w:numPr>
          <w:ilvl w:val="0"/>
          <w:numId w:val="13"/>
        </w:numPr>
        <w:rPr>
          <w:rFonts w:hint="eastAsia"/>
        </w:rPr>
      </w:pPr>
      <w:r>
        <w:rPr>
          <w:rStyle w:val="afa"/>
        </w:rPr>
        <w:annotationRef/>
      </w:r>
      <w:r w:rsidR="001A06E8">
        <w:rPr>
          <w:rFonts w:hint="eastAsia"/>
        </w:rPr>
        <w:t>图A：深度/km，移到色标上方；图内红色L和V表示什么？是否是斜体？H</w:t>
      </w:r>
      <w:r w:rsidR="001A06E8">
        <w:rPr>
          <w:rFonts w:hint="eastAsia"/>
          <w:vertAlign w:val="subscript"/>
        </w:rPr>
        <w:t>2</w:t>
      </w:r>
      <w:r w:rsidR="001A06E8">
        <w:rPr>
          <w:rFonts w:hint="eastAsia"/>
        </w:rPr>
        <w:t>O和CO</w:t>
      </w:r>
      <w:r w:rsidR="001A06E8">
        <w:rPr>
          <w:rFonts w:hint="eastAsia"/>
          <w:vertAlign w:val="subscript"/>
        </w:rPr>
        <w:t>2</w:t>
      </w:r>
      <w:r w:rsidR="001A06E8">
        <w:rPr>
          <w:rFonts w:hint="eastAsia"/>
        </w:rPr>
        <w:t>中，2为下标</w:t>
      </w:r>
    </w:p>
    <w:p w14:paraId="2E0CC328" w14:textId="77777777" w:rsidR="001A06E8" w:rsidRDefault="001A06E8" w:rsidP="001A06E8">
      <w:pPr>
        <w:pStyle w:val="afb"/>
        <w:numPr>
          <w:ilvl w:val="0"/>
          <w:numId w:val="13"/>
        </w:numPr>
        <w:rPr>
          <w:rFonts w:hint="eastAsia"/>
        </w:rPr>
      </w:pPr>
      <w:r>
        <w:rPr>
          <w:rFonts w:hint="eastAsia"/>
        </w:rPr>
        <w:t>图E：四  改为  4</w:t>
      </w:r>
    </w:p>
    <w:p w14:paraId="23B10B9F" w14:textId="77777777" w:rsidR="001A06E8" w:rsidRDefault="001A06E8" w:rsidP="001A06E8">
      <w:pPr>
        <w:pStyle w:val="afb"/>
        <w:numPr>
          <w:ilvl w:val="0"/>
          <w:numId w:val="13"/>
        </w:numPr>
        <w:rPr>
          <w:rFonts w:hint="eastAsia"/>
        </w:rPr>
      </w:pPr>
      <w:r>
        <w:rPr>
          <w:rFonts w:hint="eastAsia"/>
        </w:rPr>
        <w:t>图内线上数据为密度，单位为</w:t>
      </w:r>
      <w:r>
        <w:rPr>
          <w:rFonts w:hint="eastAsia"/>
          <w:highlight w:val="white"/>
        </w:rPr>
        <w:t>g/cm</w:t>
      </w:r>
      <w:r>
        <w:rPr>
          <w:rFonts w:hint="eastAsia"/>
          <w:highlight w:val="white"/>
          <w:vertAlign w:val="superscript"/>
        </w:rPr>
        <w:t>3</w:t>
      </w:r>
      <w:r>
        <w:rPr>
          <w:rFonts w:hint="eastAsia"/>
          <w:highlight w:val="white"/>
        </w:rPr>
        <w:t>？补充在图题中的括号中进行解释？英文图题也补充</w:t>
      </w:r>
    </w:p>
  </w:comment>
  <w:comment w:id="2204" w:author="1001210222 Choi" w:date="2025-12-09T15:56:00Z" w:initials="1C">
    <w:p w14:paraId="19A94A9E" w14:textId="77777777" w:rsidR="001A06E8" w:rsidRDefault="0058347F" w:rsidP="001A06E8">
      <w:pPr>
        <w:pStyle w:val="afb"/>
        <w:rPr>
          <w:rFonts w:hint="eastAsia"/>
        </w:rPr>
      </w:pPr>
      <w:r>
        <w:rPr>
          <w:rStyle w:val="afa"/>
          <w:rFonts w:hint="eastAsia"/>
        </w:rPr>
        <w:annotationRef/>
      </w:r>
      <w:r w:rsidR="001A06E8">
        <w:rPr>
          <w:rFonts w:hint="eastAsia"/>
        </w:rPr>
        <w:t>L和V无需斜体。其他批注已修改/补充。</w:t>
      </w:r>
    </w:p>
  </w:comment>
  <w:comment w:id="2280" w:author="home" w:date="2025-12-08T15:15:00Z" w:initials="h">
    <w:p w14:paraId="27B987ED" w14:textId="382408AA" w:rsidR="009C6FD5" w:rsidRDefault="009C6FD5">
      <w:pPr>
        <w:pStyle w:val="afb"/>
        <w:rPr>
          <w:rFonts w:hint="eastAsia"/>
        </w:rPr>
      </w:pPr>
      <w:r>
        <w:rPr>
          <w:rStyle w:val="afa"/>
        </w:rPr>
        <w:annotationRef/>
      </w:r>
      <w:r>
        <w:rPr>
          <w:rFonts w:hint="eastAsia"/>
        </w:rPr>
        <w:t>早阶段到晚阶段？</w:t>
      </w:r>
    </w:p>
  </w:comment>
  <w:comment w:id="2281" w:author="1001210222 Choi" w:date="2025-12-09T16:09:00Z" w:initials="1C">
    <w:p w14:paraId="4ADCA945" w14:textId="77777777" w:rsidR="001A06E8" w:rsidRDefault="001A06E8" w:rsidP="001A06E8">
      <w:pPr>
        <w:pStyle w:val="afb"/>
        <w:rPr>
          <w:rFonts w:hint="eastAsia"/>
        </w:rPr>
      </w:pPr>
      <w:r>
        <w:rPr>
          <w:rStyle w:val="afa"/>
          <w:rFonts w:hint="eastAsia"/>
        </w:rPr>
        <w:annotationRef/>
      </w:r>
      <w:r>
        <w:rPr>
          <w:rFonts w:hint="eastAsia"/>
        </w:rPr>
        <w:t>已修改。</w:t>
      </w:r>
    </w:p>
  </w:comment>
  <w:comment w:id="2375" w:author="home" w:date="2025-12-08T15:18:00Z" w:initials="h">
    <w:p w14:paraId="79239F86" w14:textId="78896C65" w:rsidR="00A518B9" w:rsidRDefault="00A518B9" w:rsidP="00140FD5">
      <w:pPr>
        <w:pStyle w:val="afb"/>
        <w:rPr>
          <w:rFonts w:hint="eastAsia"/>
        </w:rPr>
      </w:pPr>
      <w:r>
        <w:rPr>
          <w:rStyle w:val="afa"/>
        </w:rPr>
        <w:annotationRef/>
      </w:r>
      <w:r>
        <w:rPr>
          <w:rFonts w:hint="eastAsia"/>
        </w:rPr>
        <w:t>横轴：</w:t>
      </w:r>
      <w:r w:rsidRPr="002F690E">
        <w:rPr>
          <w:rFonts w:ascii="Times New Roman" w:eastAsia="宋体" w:hAnsi="Times New Roman"/>
          <w:sz w:val="21"/>
          <w:szCs w:val="21"/>
          <w:highlight w:val="white"/>
        </w:rPr>
        <w:t>δ</w:t>
      </w:r>
      <w:r w:rsidRPr="002F690E">
        <w:rPr>
          <w:rFonts w:ascii="Times New Roman" w:eastAsia="宋体" w:hAnsi="Times New Roman"/>
          <w:sz w:val="21"/>
          <w:szCs w:val="21"/>
          <w:highlight w:val="white"/>
          <w:vertAlign w:val="superscript"/>
        </w:rPr>
        <w:t>18</w:t>
      </w:r>
      <w:r w:rsidRPr="002F690E">
        <w:rPr>
          <w:rFonts w:ascii="Times New Roman" w:eastAsia="宋体" w:hAnsi="Times New Roman"/>
          <w:sz w:val="21"/>
          <w:szCs w:val="21"/>
          <w:highlight w:val="white"/>
        </w:rPr>
        <w:t>O</w:t>
      </w:r>
      <w:r w:rsidRPr="002F690E">
        <w:rPr>
          <w:rFonts w:ascii="Times New Roman" w:eastAsia="宋体" w:hAnsi="Times New Roman"/>
          <w:sz w:val="21"/>
          <w:szCs w:val="21"/>
          <w:highlight w:val="white"/>
          <w:vertAlign w:val="subscript"/>
        </w:rPr>
        <w:t>H</w:t>
      </w:r>
      <w:r w:rsidRPr="00EB1E4D">
        <w:rPr>
          <w:rFonts w:ascii="Times New Roman" w:eastAsia="宋体" w:hAnsi="Times New Roman"/>
          <w:sz w:val="13"/>
          <w:szCs w:val="13"/>
          <w:highlight w:val="white"/>
          <w:vertAlign w:val="subscript"/>
        </w:rPr>
        <w:t>2</w:t>
      </w:r>
      <w:r w:rsidRPr="002F690E">
        <w:rPr>
          <w:rFonts w:ascii="Times New Roman" w:eastAsia="宋体" w:hAnsi="Times New Roman"/>
          <w:sz w:val="21"/>
          <w:szCs w:val="21"/>
          <w:highlight w:val="white"/>
          <w:vertAlign w:val="subscript"/>
        </w:rPr>
        <w:t>O</w:t>
      </w:r>
      <w:r w:rsidRPr="002F690E">
        <w:rPr>
          <w:rFonts w:ascii="Times New Roman" w:eastAsia="宋体" w:hAnsi="Times New Roman" w:hint="eastAsia"/>
          <w:sz w:val="21"/>
          <w:szCs w:val="21"/>
          <w:highlight w:val="white"/>
        </w:rPr>
        <w:t>值</w:t>
      </w:r>
      <w:r>
        <w:rPr>
          <w:rFonts w:ascii="Times New Roman" w:eastAsia="宋体" w:hAnsi="Times New Roman" w:hint="eastAsia"/>
          <w:sz w:val="21"/>
          <w:szCs w:val="21"/>
        </w:rPr>
        <w:t>/</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2</w:t>
      </w:r>
      <w:r>
        <w:rPr>
          <w:rFonts w:ascii="Arial" w:hAnsi="Arial" w:cs="Arial" w:hint="eastAsia"/>
          <w:color w:val="333333"/>
          <w:sz w:val="20"/>
          <w:szCs w:val="20"/>
          <w:shd w:val="clear" w:color="auto" w:fill="FFFFFF"/>
        </w:rPr>
        <w:t>为下标</w:t>
      </w:r>
    </w:p>
  </w:comment>
  <w:comment w:id="2376" w:author="1001210222 Choi" w:date="2025-12-09T15:56:00Z" w:initials="1C">
    <w:p w14:paraId="195C5B4F" w14:textId="77777777" w:rsidR="0058347F" w:rsidRDefault="0058347F" w:rsidP="0058347F">
      <w:pPr>
        <w:pStyle w:val="afb"/>
        <w:rPr>
          <w:rFonts w:hint="eastAsia"/>
        </w:rPr>
      </w:pPr>
      <w:r>
        <w:rPr>
          <w:rStyle w:val="afa"/>
          <w:rFonts w:hint="eastAsia"/>
        </w:rPr>
        <w:annotationRef/>
      </w:r>
      <w:r>
        <w:rPr>
          <w:rFonts w:hint="eastAsia"/>
        </w:rPr>
        <w:t>已修改。</w:t>
      </w:r>
    </w:p>
  </w:comment>
  <w:comment w:id="2401" w:author="home" w:date="2025-12-08T15:23:00Z" w:initials="h">
    <w:p w14:paraId="47C7CE78" w14:textId="3642693C" w:rsidR="00D525F4" w:rsidRDefault="00D525F4">
      <w:pPr>
        <w:pStyle w:val="afb"/>
        <w:rPr>
          <w:rFonts w:hint="eastAsia"/>
        </w:rPr>
      </w:pPr>
      <w:r>
        <w:rPr>
          <w:rStyle w:val="afa"/>
        </w:rPr>
        <w:annotationRef/>
      </w:r>
      <w:r w:rsidRPr="002F690E">
        <w:rPr>
          <w:rFonts w:ascii="Times New Roman" w:eastAsia="宋体" w:hAnsi="Times New Roman"/>
          <w:sz w:val="21"/>
          <w:szCs w:val="21"/>
          <w:highlight w:val="white"/>
        </w:rPr>
        <w:t>Rc</w:t>
      </w:r>
      <w:r>
        <w:rPr>
          <w:rStyle w:val="afa"/>
        </w:rPr>
        <w:annotationRef/>
      </w:r>
      <w:r>
        <w:rPr>
          <w:rFonts w:ascii="Times New Roman" w:eastAsia="宋体" w:hAnsi="Times New Roman" w:hint="eastAsia"/>
          <w:sz w:val="21"/>
          <w:szCs w:val="21"/>
          <w:highlight w:val="white"/>
        </w:rPr>
        <w:t>和</w:t>
      </w:r>
      <w:r w:rsidRPr="002F690E">
        <w:rPr>
          <w:rFonts w:ascii="Times New Roman" w:eastAsia="宋体" w:hAnsi="Times New Roman"/>
          <w:sz w:val="21"/>
          <w:szCs w:val="21"/>
          <w:highlight w:val="white"/>
        </w:rPr>
        <w:t>Rm</w:t>
      </w:r>
      <w:r>
        <w:rPr>
          <w:rFonts w:ascii="Times New Roman" w:eastAsia="宋体" w:hAnsi="Times New Roman" w:hint="eastAsia"/>
          <w:sz w:val="21"/>
          <w:szCs w:val="21"/>
          <w:highlight w:val="white"/>
        </w:rPr>
        <w:t>都是平排，小写字母是否为下标？</w:t>
      </w:r>
    </w:p>
  </w:comment>
  <w:comment w:id="2402" w:author="1001210222 Choi" w:date="2025-12-09T15:57:00Z" w:initials="1C">
    <w:p w14:paraId="777D9FDA" w14:textId="77777777" w:rsidR="0058347F" w:rsidRDefault="0058347F" w:rsidP="0058347F">
      <w:pPr>
        <w:pStyle w:val="afb"/>
        <w:rPr>
          <w:rFonts w:hint="eastAsia"/>
        </w:rPr>
      </w:pPr>
      <w:r>
        <w:rPr>
          <w:rStyle w:val="afa"/>
          <w:rFonts w:hint="eastAsia"/>
        </w:rPr>
        <w:annotationRef/>
      </w:r>
      <w:r>
        <w:rPr>
          <w:rFonts w:hint="eastAsia"/>
        </w:rPr>
        <w:t>已修改。</w:t>
      </w:r>
    </w:p>
  </w:comment>
  <w:comment w:id="2418" w:author="home" w:date="2025-12-08T15:24:00Z" w:initials="h">
    <w:p w14:paraId="16770653" w14:textId="0D9D18B5" w:rsidR="00D525F4" w:rsidRDefault="00D525F4">
      <w:pPr>
        <w:pStyle w:val="afb"/>
        <w:rPr>
          <w:rFonts w:hint="eastAsia"/>
        </w:rPr>
      </w:pPr>
      <w:r>
        <w:rPr>
          <w:rStyle w:val="afa"/>
        </w:rPr>
        <w:annotationRef/>
      </w:r>
      <w:r>
        <w:rPr>
          <w:rFonts w:hint="eastAsia"/>
        </w:rPr>
        <w:t>Ra为？</w:t>
      </w:r>
      <w:r w:rsidR="00047C18">
        <w:rPr>
          <w:rFonts w:hint="eastAsia"/>
        </w:rPr>
        <w:t>R是否为斜体？</w:t>
      </w:r>
      <w:r w:rsidR="00A57290">
        <w:rPr>
          <w:rFonts w:hint="eastAsia"/>
        </w:rPr>
        <w:t>下文和图1</w:t>
      </w:r>
      <w:r w:rsidR="00A57290">
        <w:t>2</w:t>
      </w:r>
      <w:r w:rsidR="00A57290">
        <w:rPr>
          <w:rFonts w:hint="eastAsia"/>
        </w:rPr>
        <w:t>均涉及，请核实修改</w:t>
      </w:r>
      <w:r w:rsidR="00C508B5">
        <w:rPr>
          <w:rFonts w:hint="eastAsia"/>
        </w:rPr>
        <w:t>一致</w:t>
      </w:r>
    </w:p>
  </w:comment>
  <w:comment w:id="2419" w:author="1001210222 Choi" w:date="2025-12-09T15:57:00Z" w:initials="1C">
    <w:p w14:paraId="4D7573C9" w14:textId="77777777" w:rsidR="0058347F" w:rsidRDefault="0058347F" w:rsidP="0058347F">
      <w:pPr>
        <w:pStyle w:val="afb"/>
        <w:rPr>
          <w:rFonts w:hint="eastAsia"/>
        </w:rPr>
      </w:pPr>
      <w:r>
        <w:rPr>
          <w:rStyle w:val="afa"/>
          <w:rFonts w:hint="eastAsia"/>
        </w:rPr>
        <w:annotationRef/>
      </w:r>
      <w:r>
        <w:rPr>
          <w:rFonts w:hint="eastAsia"/>
        </w:rPr>
        <w:t>Ra定义已补充。R无需斜体。</w:t>
      </w:r>
    </w:p>
  </w:comment>
  <w:comment w:id="2510" w:author="home" w:date="2025-12-08T15:28:00Z" w:initials="h">
    <w:p w14:paraId="3263EDC7" w14:textId="5977AABF" w:rsidR="00C03C61" w:rsidRDefault="00C03C61">
      <w:pPr>
        <w:pStyle w:val="afb"/>
        <w:rPr>
          <w:rFonts w:hint="eastAsia"/>
        </w:rPr>
      </w:pPr>
      <w:r>
        <w:rPr>
          <w:rStyle w:val="afa"/>
        </w:rPr>
        <w:annotationRef/>
      </w:r>
      <w:r>
        <w:rPr>
          <w:rFonts w:hint="eastAsia"/>
        </w:rPr>
        <w:t>文献2</w:t>
      </w:r>
      <w:r>
        <w:t>05</w:t>
      </w:r>
      <w:r>
        <w:rPr>
          <w:rFonts w:hint="eastAsia"/>
        </w:rPr>
        <w:t>的引用应在图1</w:t>
      </w:r>
      <w:r>
        <w:t>2</w:t>
      </w:r>
      <w:r>
        <w:rPr>
          <w:rFonts w:hint="eastAsia"/>
        </w:rPr>
        <w:t>之前，请修改</w:t>
      </w:r>
    </w:p>
  </w:comment>
  <w:comment w:id="2511" w:author="1001210222 Choi" w:date="2025-12-09T16:02:00Z" w:initials="1C">
    <w:p w14:paraId="7C1A828F" w14:textId="77777777" w:rsidR="0058347F" w:rsidRDefault="0058347F" w:rsidP="0058347F">
      <w:pPr>
        <w:pStyle w:val="afb"/>
        <w:rPr>
          <w:rFonts w:hint="eastAsia"/>
        </w:rPr>
      </w:pPr>
      <w:r>
        <w:rPr>
          <w:rStyle w:val="afa"/>
          <w:rFonts w:hint="eastAsia"/>
        </w:rPr>
        <w:annotationRef/>
      </w:r>
      <w:r>
        <w:rPr>
          <w:rFonts w:hint="eastAsia"/>
        </w:rPr>
        <w:t>已修改。</w:t>
      </w:r>
    </w:p>
  </w:comment>
  <w:comment w:id="2521" w:author="home" w:date="2025-12-08T15:29:00Z" w:initials="h">
    <w:p w14:paraId="2724336C" w14:textId="266382D7" w:rsidR="00047C18" w:rsidRDefault="00047C18" w:rsidP="00414953">
      <w:pPr>
        <w:pStyle w:val="afb"/>
        <w:numPr>
          <w:ilvl w:val="0"/>
          <w:numId w:val="11"/>
        </w:numPr>
        <w:rPr>
          <w:rFonts w:hint="eastAsia"/>
        </w:rPr>
      </w:pPr>
      <w:r>
        <w:rPr>
          <w:rStyle w:val="afa"/>
        </w:rPr>
        <w:annotationRef/>
      </w:r>
      <w:r w:rsidR="009D1E03">
        <w:rPr>
          <w:rFonts w:hint="eastAsia"/>
        </w:rPr>
        <w:t>图A</w:t>
      </w:r>
      <w:r w:rsidR="0033525D">
        <w:rPr>
          <w:rFonts w:hint="eastAsia"/>
        </w:rPr>
        <w:t>横轴和纵轴表示不妥，请修改为：名称/单位的形式，如含量/</w:t>
      </w:r>
      <w:r w:rsidR="004B134D">
        <w:t>(</w:t>
      </w:r>
      <w:r w:rsidR="004B134D">
        <w:rPr>
          <w:rFonts w:hint="eastAsia"/>
        </w:rPr>
        <w:t>cm</w:t>
      </w:r>
      <w:r w:rsidR="004B134D" w:rsidRPr="004B134D">
        <w:rPr>
          <w:vertAlign w:val="superscript"/>
        </w:rPr>
        <w:t>3</w:t>
      </w:r>
      <w:r w:rsidR="004B134D" w:rsidRPr="00F22478">
        <w:rPr>
          <w:rFonts w:ascii="Times New Roman" w:eastAsia="宋体" w:hAnsi="Times New Roman" w:hint="eastAsia"/>
          <w:sz w:val="21"/>
          <w:szCs w:val="21"/>
          <w:highlight w:val="white"/>
        </w:rPr>
        <w:t>·</w:t>
      </w:r>
      <w:r w:rsidR="0033525D">
        <w:rPr>
          <w:rFonts w:hint="eastAsia"/>
        </w:rPr>
        <w:t>g</w:t>
      </w:r>
      <w:r w:rsidR="004B134D" w:rsidRPr="004B134D">
        <w:rPr>
          <w:vertAlign w:val="superscript"/>
        </w:rPr>
        <w:t>-1</w:t>
      </w:r>
      <w:r w:rsidR="004B134D">
        <w:t>)</w:t>
      </w:r>
    </w:p>
    <w:p w14:paraId="18AF0FF2" w14:textId="048D7F5E" w:rsidR="00414953" w:rsidRPr="002911BB" w:rsidRDefault="002911BB" w:rsidP="00414953">
      <w:pPr>
        <w:pStyle w:val="afb"/>
        <w:numPr>
          <w:ilvl w:val="0"/>
          <w:numId w:val="11"/>
        </w:numPr>
        <w:rPr>
          <w:rFonts w:hint="eastAsia"/>
        </w:rPr>
      </w:pPr>
      <w:r w:rsidRPr="002911BB">
        <w:rPr>
          <w:rFonts w:ascii="Times New Roman" w:eastAsia="宋体" w:hAnsi="Times New Roman" w:hint="eastAsia"/>
          <w:sz w:val="21"/>
          <w:szCs w:val="21"/>
          <w:highlight w:val="white"/>
        </w:rPr>
        <w:t>图</w:t>
      </w:r>
      <w:r w:rsidRPr="002911BB">
        <w:rPr>
          <w:rFonts w:ascii="Times New Roman" w:eastAsia="宋体" w:hAnsi="Times New Roman" w:hint="eastAsia"/>
          <w:sz w:val="21"/>
          <w:szCs w:val="21"/>
          <w:highlight w:val="white"/>
        </w:rPr>
        <w:t>B</w:t>
      </w:r>
      <w:r w:rsidRPr="002911BB">
        <w:rPr>
          <w:rFonts w:ascii="Times New Roman" w:eastAsia="宋体" w:hAnsi="Times New Roman" w:hint="eastAsia"/>
          <w:sz w:val="21"/>
          <w:szCs w:val="21"/>
          <w:highlight w:val="white"/>
        </w:rPr>
        <w:t>横轴：</w:t>
      </w:r>
      <w:r w:rsidR="00414953" w:rsidRPr="002F690E">
        <w:rPr>
          <w:rFonts w:ascii="Times New Roman" w:eastAsia="宋体" w:hAnsi="Times New Roman"/>
          <w:sz w:val="21"/>
          <w:szCs w:val="21"/>
          <w:highlight w:val="white"/>
          <w:vertAlign w:val="superscript"/>
        </w:rPr>
        <w:t>40</w:t>
      </w:r>
      <w:r w:rsidR="00414953" w:rsidRPr="002F690E">
        <w:rPr>
          <w:rFonts w:ascii="Times New Roman" w:eastAsia="宋体" w:hAnsi="Times New Roman"/>
          <w:sz w:val="21"/>
          <w:szCs w:val="21"/>
          <w:highlight w:val="white"/>
        </w:rPr>
        <w:t>Ar</w:t>
      </w:r>
      <w:r w:rsidR="00414953" w:rsidRPr="002F690E">
        <w:rPr>
          <w:rFonts w:ascii="宋体" w:eastAsia="宋体" w:hAnsi="宋体"/>
          <w:sz w:val="21"/>
          <w:szCs w:val="21"/>
          <w:highlight w:val="white"/>
        </w:rPr>
        <w:t>/</w:t>
      </w:r>
      <w:r w:rsidR="00414953" w:rsidRPr="002F690E">
        <w:rPr>
          <w:rFonts w:ascii="Times New Roman" w:eastAsia="宋体" w:hAnsi="Times New Roman"/>
          <w:sz w:val="21"/>
          <w:szCs w:val="21"/>
          <w:highlight w:val="white"/>
          <w:vertAlign w:val="superscript"/>
        </w:rPr>
        <w:t>36</w:t>
      </w:r>
      <w:r w:rsidR="00414953" w:rsidRPr="002F690E">
        <w:rPr>
          <w:rFonts w:ascii="Times New Roman" w:eastAsia="宋体" w:hAnsi="Times New Roman"/>
          <w:sz w:val="21"/>
          <w:szCs w:val="21"/>
          <w:highlight w:val="white"/>
        </w:rPr>
        <w:t>Ar</w:t>
      </w:r>
      <w:r w:rsidR="00414953" w:rsidRPr="002F690E">
        <w:rPr>
          <w:rFonts w:ascii="Times New Roman" w:eastAsia="宋体" w:hAnsi="Times New Roman" w:hint="eastAsia"/>
          <w:sz w:val="21"/>
          <w:szCs w:val="21"/>
          <w:highlight w:val="white"/>
        </w:rPr>
        <w:t>值</w:t>
      </w:r>
    </w:p>
    <w:p w14:paraId="435BE129" w14:textId="03F7161B" w:rsidR="002911BB" w:rsidRDefault="002911BB" w:rsidP="00414953">
      <w:pPr>
        <w:pStyle w:val="afb"/>
        <w:numPr>
          <w:ilvl w:val="0"/>
          <w:numId w:val="11"/>
        </w:numPr>
        <w:rPr>
          <w:rFonts w:hint="eastAsia"/>
        </w:rPr>
      </w:pPr>
      <w:r>
        <w:rPr>
          <w:rFonts w:ascii="Times New Roman" w:eastAsia="宋体" w:hAnsi="Times New Roman" w:hint="eastAsia"/>
          <w:sz w:val="21"/>
          <w:szCs w:val="21"/>
          <w:highlight w:val="white"/>
        </w:rPr>
        <w:t>图</w:t>
      </w:r>
      <w:r>
        <w:rPr>
          <w:rFonts w:ascii="Times New Roman" w:eastAsia="宋体" w:hAnsi="Times New Roman" w:hint="eastAsia"/>
          <w:sz w:val="21"/>
          <w:szCs w:val="21"/>
        </w:rPr>
        <w:t>B</w:t>
      </w:r>
      <w:r>
        <w:rPr>
          <w:rFonts w:ascii="Times New Roman" w:eastAsia="宋体" w:hAnsi="Times New Roman" w:hint="eastAsia"/>
          <w:sz w:val="21"/>
          <w:szCs w:val="21"/>
          <w:highlight w:val="white"/>
        </w:rPr>
        <w:t>纵轴：</w:t>
      </w:r>
      <w:r w:rsidR="0033525D" w:rsidRPr="002F690E">
        <w:rPr>
          <w:rFonts w:ascii="Times New Roman" w:eastAsia="宋体" w:hAnsi="Times New Roman"/>
          <w:sz w:val="21"/>
          <w:szCs w:val="21"/>
          <w:highlight w:val="white"/>
        </w:rPr>
        <w:t>R</w:t>
      </w:r>
      <w:r w:rsidR="0033525D" w:rsidRPr="002F690E">
        <w:rPr>
          <w:rFonts w:ascii="宋体" w:eastAsia="宋体" w:hAnsi="宋体"/>
          <w:sz w:val="21"/>
          <w:szCs w:val="21"/>
          <w:highlight w:val="white"/>
        </w:rPr>
        <w:t>/</w:t>
      </w:r>
      <w:r w:rsidR="0033525D" w:rsidRPr="002F690E">
        <w:rPr>
          <w:rFonts w:ascii="Times New Roman" w:eastAsia="宋体" w:hAnsi="Times New Roman"/>
          <w:sz w:val="21"/>
          <w:szCs w:val="21"/>
          <w:highlight w:val="white"/>
        </w:rPr>
        <w:t>Ra</w:t>
      </w:r>
      <w:r w:rsidR="0033525D">
        <w:rPr>
          <w:rFonts w:ascii="Times New Roman" w:eastAsia="宋体" w:hAnsi="Times New Roman" w:hint="eastAsia"/>
          <w:sz w:val="21"/>
          <w:szCs w:val="21"/>
          <w:highlight w:val="white"/>
        </w:rPr>
        <w:t>值</w:t>
      </w:r>
    </w:p>
  </w:comment>
  <w:comment w:id="2522" w:author="1001210222 Choi" w:date="2025-12-09T15:58:00Z" w:initials="1C">
    <w:p w14:paraId="7AACE41A" w14:textId="77777777" w:rsidR="0058347F" w:rsidRDefault="0058347F" w:rsidP="0058347F">
      <w:pPr>
        <w:pStyle w:val="afb"/>
        <w:rPr>
          <w:rFonts w:hint="eastAsia"/>
        </w:rPr>
      </w:pPr>
      <w:r>
        <w:rPr>
          <w:rStyle w:val="afa"/>
          <w:rFonts w:hint="eastAsia"/>
        </w:rPr>
        <w:annotationRef/>
      </w:r>
      <w:r>
        <w:rPr>
          <w:rFonts w:hint="eastAsia"/>
        </w:rPr>
        <w:t>已修改。</w:t>
      </w:r>
    </w:p>
  </w:comment>
  <w:comment w:id="2657" w:author="home" w:date="2025-12-08T15:37:00Z" w:initials="h">
    <w:p w14:paraId="73CD0F1D" w14:textId="15E0CF79" w:rsidR="00442DD8" w:rsidRDefault="00442DD8">
      <w:pPr>
        <w:pStyle w:val="afb"/>
        <w:rPr>
          <w:rFonts w:hint="eastAsia"/>
        </w:rPr>
      </w:pPr>
      <w:r>
        <w:rPr>
          <w:rStyle w:val="afa"/>
        </w:rPr>
        <w:annotationRef/>
      </w:r>
      <w:r>
        <w:rPr>
          <w:rFonts w:hint="eastAsia"/>
        </w:rPr>
        <w:t>补充英文全称</w:t>
      </w:r>
    </w:p>
  </w:comment>
  <w:comment w:id="2658" w:author="1001210222 Choi" w:date="2025-12-09T16:10:00Z" w:initials="1C">
    <w:p w14:paraId="09E8374D" w14:textId="77777777" w:rsidR="001A06E8" w:rsidRDefault="001A06E8" w:rsidP="001A06E8">
      <w:pPr>
        <w:pStyle w:val="afb"/>
        <w:rPr>
          <w:rFonts w:hint="eastAsia"/>
        </w:rPr>
      </w:pPr>
      <w:r>
        <w:rPr>
          <w:rStyle w:val="afa"/>
          <w:rFonts w:hint="eastAsia"/>
        </w:rPr>
        <w:annotationRef/>
      </w:r>
      <w:r>
        <w:rPr>
          <w:rFonts w:hint="eastAsia"/>
        </w:rPr>
        <w:t>已修改为英文全称。</w:t>
      </w:r>
    </w:p>
  </w:comment>
  <w:comment w:id="2667" w:author="home" w:date="2025-12-08T15:40:00Z" w:initials="h">
    <w:p w14:paraId="21B425F1" w14:textId="1D29423A" w:rsidR="00D90A6F" w:rsidRDefault="00D90A6F">
      <w:pPr>
        <w:pStyle w:val="afb"/>
        <w:rPr>
          <w:rFonts w:hint="eastAsia"/>
        </w:rPr>
      </w:pPr>
      <w:r>
        <w:rPr>
          <w:rStyle w:val="afa"/>
        </w:rPr>
        <w:annotationRef/>
      </w:r>
      <w:r>
        <w:rPr>
          <w:rFonts w:hint="eastAsia"/>
        </w:rPr>
        <w:t>需在图1</w:t>
      </w:r>
      <w:r>
        <w:t>3</w:t>
      </w:r>
      <w:r>
        <w:rPr>
          <w:rFonts w:hint="eastAsia"/>
        </w:rPr>
        <w:t>前引用文献2</w:t>
      </w:r>
      <w:r>
        <w:t>18</w:t>
      </w:r>
    </w:p>
  </w:comment>
  <w:comment w:id="2668" w:author="1001210222 Choi" w:date="2025-12-09T16:02:00Z" w:initials="1C">
    <w:p w14:paraId="553F3D55" w14:textId="77777777" w:rsidR="0058347F" w:rsidRDefault="0058347F" w:rsidP="0058347F">
      <w:pPr>
        <w:pStyle w:val="afb"/>
        <w:rPr>
          <w:rFonts w:hint="eastAsia"/>
        </w:rPr>
      </w:pPr>
      <w:r>
        <w:rPr>
          <w:rStyle w:val="afa"/>
          <w:rFonts w:hint="eastAsia"/>
        </w:rPr>
        <w:annotationRef/>
      </w:r>
      <w:r>
        <w:rPr>
          <w:rFonts w:hint="eastAsia"/>
        </w:rPr>
        <w:t>已修改。</w:t>
      </w:r>
    </w:p>
  </w:comment>
  <w:comment w:id="2691" w:author="home" w:date="2025-12-08T15:47:00Z" w:initials="h">
    <w:p w14:paraId="2345306D" w14:textId="2E04FEAC" w:rsidR="00391185" w:rsidRDefault="00391185">
      <w:pPr>
        <w:pStyle w:val="afb"/>
        <w:rPr>
          <w:rFonts w:hint="eastAsia"/>
        </w:rPr>
      </w:pPr>
      <w:r>
        <w:rPr>
          <w:rStyle w:val="afa"/>
        </w:rPr>
        <w:annotationRef/>
      </w:r>
      <w:r>
        <w:rPr>
          <w:rFonts w:hint="eastAsia"/>
        </w:rPr>
        <w:t>横轴：</w:t>
      </w:r>
      <w:r w:rsidR="00FA39A7" w:rsidRPr="002F690E">
        <w:rPr>
          <w:rFonts w:ascii="Times New Roman" w:eastAsia="仿宋" w:hAnsi="Times New Roman"/>
          <w:sz w:val="18"/>
          <w:szCs w:val="18"/>
          <w:highlight w:val="white"/>
        </w:rPr>
        <w:t>δ</w:t>
      </w:r>
      <w:r w:rsidR="00FA39A7" w:rsidRPr="002F690E">
        <w:rPr>
          <w:rFonts w:ascii="Times New Roman" w:eastAsia="仿宋" w:hAnsi="Times New Roman"/>
          <w:sz w:val="18"/>
          <w:szCs w:val="18"/>
          <w:highlight w:val="white"/>
          <w:vertAlign w:val="superscript"/>
        </w:rPr>
        <w:t>34</w:t>
      </w:r>
      <w:r w:rsidR="00FA39A7" w:rsidRPr="002F690E">
        <w:rPr>
          <w:rFonts w:ascii="Times New Roman" w:eastAsia="仿宋" w:hAnsi="Times New Roman"/>
          <w:sz w:val="18"/>
          <w:szCs w:val="18"/>
          <w:highlight w:val="white"/>
        </w:rPr>
        <w:t>S</w:t>
      </w:r>
      <w:r w:rsidR="00FA39A7" w:rsidRPr="002F690E">
        <w:rPr>
          <w:rFonts w:ascii="Times New Roman" w:eastAsia="仿宋" w:hAnsi="Times New Roman" w:hint="eastAsia"/>
          <w:sz w:val="18"/>
          <w:szCs w:val="18"/>
          <w:highlight w:val="white"/>
        </w:rPr>
        <w:t>值</w:t>
      </w:r>
      <w:r w:rsidR="00FA39A7">
        <w:rPr>
          <w:rFonts w:ascii="Times New Roman" w:eastAsia="仿宋" w:hAnsi="Times New Roman" w:hint="eastAsia"/>
          <w:sz w:val="18"/>
          <w:szCs w:val="18"/>
        </w:rPr>
        <w:t>/</w:t>
      </w:r>
      <w:r w:rsidR="00FA39A7">
        <w:rPr>
          <w:rFonts w:ascii="Arial" w:hAnsi="Arial" w:cs="Arial"/>
          <w:color w:val="333333"/>
          <w:sz w:val="20"/>
          <w:szCs w:val="20"/>
          <w:shd w:val="clear" w:color="auto" w:fill="FFFFFF"/>
        </w:rPr>
        <w:t>‰</w:t>
      </w:r>
    </w:p>
  </w:comment>
  <w:comment w:id="2692" w:author="1001210222 Choi" w:date="2025-12-09T16:00:00Z" w:initials="1C">
    <w:p w14:paraId="7F47333A" w14:textId="77777777" w:rsidR="0058347F" w:rsidRDefault="0058347F" w:rsidP="0058347F">
      <w:pPr>
        <w:pStyle w:val="afb"/>
        <w:rPr>
          <w:rFonts w:hint="eastAsia"/>
        </w:rPr>
      </w:pPr>
      <w:r>
        <w:rPr>
          <w:rStyle w:val="afa"/>
          <w:rFonts w:hint="eastAsia"/>
        </w:rPr>
        <w:annotationRef/>
      </w:r>
      <w:r>
        <w:rPr>
          <w:rFonts w:hint="eastAsia"/>
        </w:rPr>
        <w:t>已修改。</w:t>
      </w:r>
    </w:p>
  </w:comment>
  <w:comment w:id="2749" w:author="home" w:date="2025-12-08T15:46:00Z" w:initials="h">
    <w:p w14:paraId="4E7C6C74" w14:textId="30DC7C2E" w:rsidR="0016505D" w:rsidRDefault="0016505D">
      <w:pPr>
        <w:pStyle w:val="afb"/>
        <w:rPr>
          <w:rFonts w:hint="eastAsia"/>
        </w:rPr>
      </w:pPr>
      <w:r>
        <w:rPr>
          <w:rStyle w:val="afa"/>
        </w:rPr>
        <w:annotationRef/>
      </w:r>
      <w:r>
        <w:rPr>
          <w:rFonts w:hint="eastAsia"/>
        </w:rPr>
        <w:t>需在图1</w:t>
      </w:r>
      <w:r>
        <w:t>3</w:t>
      </w:r>
      <w:r>
        <w:rPr>
          <w:rFonts w:hint="eastAsia"/>
        </w:rPr>
        <w:t>前引用文献</w:t>
      </w:r>
      <w:r>
        <w:t>231</w:t>
      </w:r>
    </w:p>
  </w:comment>
  <w:comment w:id="2750" w:author="1001210222 Choi" w:date="2025-12-09T16:03:00Z" w:initials="1C">
    <w:p w14:paraId="74C5FD4A" w14:textId="77777777" w:rsidR="001A06E8" w:rsidRDefault="001A06E8" w:rsidP="001A06E8">
      <w:pPr>
        <w:pStyle w:val="afb"/>
        <w:rPr>
          <w:rFonts w:hint="eastAsia"/>
        </w:rPr>
      </w:pPr>
      <w:r>
        <w:rPr>
          <w:rStyle w:val="afa"/>
          <w:rFonts w:hint="eastAsia"/>
        </w:rPr>
        <w:annotationRef/>
      </w:r>
      <w:r>
        <w:rPr>
          <w:rFonts w:hint="eastAsia"/>
        </w:rPr>
        <w:t>已修改。</w:t>
      </w:r>
    </w:p>
  </w:comment>
  <w:comment w:id="2801" w:author="home" w:date="2025-12-08T15:42:00Z" w:initials="h">
    <w:p w14:paraId="104E228F" w14:textId="348F913B" w:rsidR="002D0CFC" w:rsidRDefault="002D0CFC" w:rsidP="003C5F50">
      <w:pPr>
        <w:pStyle w:val="afb"/>
        <w:numPr>
          <w:ilvl w:val="0"/>
          <w:numId w:val="12"/>
        </w:numPr>
        <w:rPr>
          <w:rFonts w:hint="eastAsia"/>
        </w:rPr>
      </w:pPr>
      <w:r>
        <w:rPr>
          <w:rStyle w:val="afa"/>
        </w:rPr>
        <w:annotationRef/>
      </w:r>
      <w:r w:rsidR="003C5F50">
        <w:rPr>
          <w:rFonts w:hint="eastAsia"/>
        </w:rPr>
        <w:t>早—中朱罗世</w:t>
      </w:r>
    </w:p>
    <w:p w14:paraId="366488D4" w14:textId="320F0CE2" w:rsidR="003C5F50" w:rsidRDefault="003C5F50" w:rsidP="003C5F50">
      <w:pPr>
        <w:pStyle w:val="afb"/>
        <w:numPr>
          <w:ilvl w:val="0"/>
          <w:numId w:val="12"/>
        </w:numPr>
        <w:rPr>
          <w:rFonts w:hint="eastAsia"/>
        </w:rPr>
      </w:pPr>
      <w:r>
        <w:rPr>
          <w:rFonts w:hint="eastAsia"/>
        </w:rPr>
        <w:t xml:space="preserve">横轴和纵轴加 </w:t>
      </w:r>
      <w:r>
        <w:t xml:space="preserve"> </w:t>
      </w:r>
      <w:r>
        <w:rPr>
          <w:rFonts w:hint="eastAsia"/>
        </w:rPr>
        <w:t>值，见图1</w:t>
      </w:r>
      <w:r>
        <w:t>2B</w:t>
      </w:r>
      <w:r>
        <w:rPr>
          <w:rFonts w:hint="eastAsia"/>
        </w:rPr>
        <w:t>形式</w:t>
      </w:r>
    </w:p>
  </w:comment>
  <w:comment w:id="2802" w:author="1001210222 Choi" w:date="2025-12-09T16:00:00Z" w:initials="1C">
    <w:p w14:paraId="0A2732DE" w14:textId="77777777" w:rsidR="0058347F" w:rsidRDefault="0058347F" w:rsidP="0058347F">
      <w:pPr>
        <w:pStyle w:val="afb"/>
        <w:rPr>
          <w:rFonts w:hint="eastAsia"/>
        </w:rPr>
      </w:pPr>
      <w:r>
        <w:rPr>
          <w:rStyle w:val="afa"/>
          <w:rFonts w:hint="eastAsia"/>
        </w:rPr>
        <w:annotationRef/>
      </w:r>
      <w:r>
        <w:rPr>
          <w:rFonts w:hint="eastAsia"/>
        </w:rPr>
        <w:t>已修改。</w:t>
      </w:r>
    </w:p>
  </w:comment>
  <w:comment w:id="2908" w:author="home" w:date="2025-12-08T16:46:00Z" w:initials="h">
    <w:p w14:paraId="3BE94B31" w14:textId="63D31A81" w:rsidR="00B0069C" w:rsidRDefault="00B0069C">
      <w:pPr>
        <w:pStyle w:val="afb"/>
        <w:rPr>
          <w:rFonts w:hint="eastAsia"/>
        </w:rPr>
      </w:pPr>
      <w:r>
        <w:rPr>
          <w:rStyle w:val="afa"/>
        </w:rPr>
        <w:annotationRef/>
      </w:r>
      <w:r>
        <w:rPr>
          <w:rFonts w:hint="eastAsia"/>
        </w:rPr>
        <w:t>文献2</w:t>
      </w:r>
      <w:r>
        <w:t>41</w:t>
      </w:r>
      <w:r>
        <w:rPr>
          <w:rFonts w:hint="eastAsia"/>
        </w:rPr>
        <w:t>和2</w:t>
      </w:r>
      <w:r>
        <w:t>42</w:t>
      </w:r>
      <w:r>
        <w:rPr>
          <w:rFonts w:hint="eastAsia"/>
        </w:rPr>
        <w:t>引用移到表1之前</w:t>
      </w:r>
    </w:p>
  </w:comment>
  <w:comment w:id="2909" w:author="1001210222 Choi" w:date="2025-12-09T16:04:00Z" w:initials="1C">
    <w:p w14:paraId="4692DF75" w14:textId="77777777" w:rsidR="001A06E8" w:rsidRDefault="001A06E8" w:rsidP="001A06E8">
      <w:pPr>
        <w:pStyle w:val="afb"/>
        <w:rPr>
          <w:rFonts w:hint="eastAsia"/>
        </w:rPr>
      </w:pPr>
      <w:r>
        <w:rPr>
          <w:rStyle w:val="afa"/>
          <w:rFonts w:hint="eastAsia"/>
        </w:rPr>
        <w:annotationRef/>
      </w:r>
      <w:r>
        <w:rPr>
          <w:rFonts w:hint="eastAsia"/>
        </w:rPr>
        <w:t>已修改。</w:t>
      </w:r>
    </w:p>
  </w:comment>
  <w:comment w:id="3314" w:author="home" w:date="2025-12-08T17:04:00Z" w:initials="h">
    <w:p w14:paraId="698B2CCD" w14:textId="6C80F03B" w:rsidR="00E24A52" w:rsidRDefault="00E24A52">
      <w:pPr>
        <w:pStyle w:val="afb"/>
        <w:rPr>
          <w:rFonts w:hint="eastAsia"/>
        </w:rPr>
      </w:pPr>
      <w:r>
        <w:rPr>
          <w:rStyle w:val="afa"/>
        </w:rPr>
        <w:annotationRef/>
      </w:r>
      <w:r>
        <w:rPr>
          <w:rFonts w:hint="eastAsia"/>
        </w:rPr>
        <w:t>~</w:t>
      </w:r>
      <w:r>
        <w:t>120M</w:t>
      </w:r>
      <w:r>
        <w:rPr>
          <w:rFonts w:hint="eastAsia"/>
        </w:rPr>
        <w:t>a</w:t>
      </w:r>
      <w:r>
        <w:t xml:space="preserve">  </w:t>
      </w:r>
      <w:r>
        <w:rPr>
          <w:rFonts w:hint="eastAsia"/>
        </w:rPr>
        <w:t>改为 约1</w:t>
      </w:r>
      <w:r>
        <w:t>20 M</w:t>
      </w:r>
      <w:r>
        <w:rPr>
          <w:rFonts w:hint="eastAsia"/>
        </w:rPr>
        <w:t>a</w:t>
      </w:r>
    </w:p>
  </w:comment>
  <w:comment w:id="3315" w:author="1001210222 Choi" w:date="2025-12-09T16:00:00Z" w:initials="1C">
    <w:p w14:paraId="17A5A5E5" w14:textId="77777777" w:rsidR="0058347F" w:rsidRDefault="0058347F" w:rsidP="0058347F">
      <w:pPr>
        <w:pStyle w:val="afb"/>
        <w:rPr>
          <w:rFonts w:hint="eastAsia"/>
        </w:rPr>
      </w:pPr>
      <w:r>
        <w:rPr>
          <w:rStyle w:val="afa"/>
          <w:rFonts w:hint="eastAsia"/>
        </w:rPr>
        <w:annotationRef/>
      </w:r>
      <w:r>
        <w:rPr>
          <w:rFonts w:hint="eastAsia"/>
        </w:rPr>
        <w:t>已修改。</w:t>
      </w:r>
    </w:p>
  </w:comment>
  <w:comment w:id="3461" w:author="home" w:date="2025-12-08T08:48:00Z" w:initials="h">
    <w:p w14:paraId="578A19EB" w14:textId="5170929E" w:rsidR="001C3687" w:rsidRDefault="001C3687">
      <w:pPr>
        <w:pStyle w:val="afb"/>
        <w:rPr>
          <w:rFonts w:hint="eastAsia"/>
        </w:rPr>
      </w:pPr>
      <w:r>
        <w:rPr>
          <w:rStyle w:val="afa"/>
        </w:rPr>
        <w:annotationRef/>
      </w:r>
      <w:r>
        <w:rPr>
          <w:rFonts w:hint="eastAsia"/>
        </w:rPr>
        <w:t>补充出版城市</w:t>
      </w:r>
    </w:p>
  </w:comment>
  <w:comment w:id="3462" w:author="1001210222 Choi" w:date="2025-12-09T16:10:00Z" w:initials="1C">
    <w:p w14:paraId="0B6205C9" w14:textId="77777777" w:rsidR="001A06E8" w:rsidRDefault="001A06E8" w:rsidP="001A06E8">
      <w:pPr>
        <w:pStyle w:val="afb"/>
        <w:rPr>
          <w:rFonts w:hint="eastAsia"/>
        </w:rPr>
      </w:pPr>
      <w:r>
        <w:rPr>
          <w:rStyle w:val="afa"/>
          <w:rFonts w:hint="eastAsia"/>
        </w:rPr>
        <w:annotationRef/>
      </w:r>
      <w:r>
        <w:rPr>
          <w:rFonts w:hint="eastAsia"/>
        </w:rPr>
        <w:t>已补充。</w:t>
      </w:r>
    </w:p>
  </w:comment>
  <w:comment w:id="3484" w:author="home" w:date="2025-12-08T08:54:00Z" w:initials="h">
    <w:p w14:paraId="6753EAE4" w14:textId="55DBA502" w:rsidR="002D2B49" w:rsidRDefault="002D2B49">
      <w:pPr>
        <w:pStyle w:val="afb"/>
        <w:rPr>
          <w:rFonts w:hint="eastAsia"/>
        </w:rPr>
      </w:pPr>
      <w:r>
        <w:rPr>
          <w:rStyle w:val="afa"/>
        </w:rPr>
        <w:annotationRef/>
      </w:r>
      <w:r>
        <w:rPr>
          <w:rFonts w:hint="eastAsia"/>
        </w:rPr>
        <w:t>这是？</w:t>
      </w:r>
    </w:p>
  </w:comment>
  <w:comment w:id="3485" w:author="1001210222 Choi" w:date="2025-12-09T16:10:00Z" w:initials="1C">
    <w:p w14:paraId="5F88F393" w14:textId="77777777" w:rsidR="001A06E8" w:rsidRDefault="001A06E8" w:rsidP="001A06E8">
      <w:pPr>
        <w:pStyle w:val="afb"/>
        <w:rPr>
          <w:rFonts w:hint="eastAsia"/>
        </w:rPr>
      </w:pPr>
      <w:r>
        <w:rPr>
          <w:rStyle w:val="afa"/>
          <w:rFonts w:hint="eastAsia"/>
        </w:rPr>
        <w:annotationRef/>
      </w:r>
      <w:r>
        <w:rPr>
          <w:rFonts w:hint="eastAsia"/>
        </w:rPr>
        <w:t>已修改。</w:t>
      </w:r>
    </w:p>
  </w:comment>
  <w:comment w:id="3526" w:author="home" w:date="2025-12-08T08:57:00Z" w:initials="h">
    <w:p w14:paraId="5B9AEF9E" w14:textId="38B43A3D" w:rsidR="00B30C06" w:rsidRDefault="00B30C06">
      <w:pPr>
        <w:pStyle w:val="afb"/>
        <w:rPr>
          <w:rFonts w:hint="eastAsia"/>
        </w:rPr>
      </w:pPr>
      <w:r>
        <w:rPr>
          <w:rStyle w:val="afa"/>
        </w:rPr>
        <w:annotationRef/>
      </w:r>
      <w:r>
        <w:rPr>
          <w:rFonts w:hint="eastAsia"/>
        </w:rPr>
        <w:t>这是？补充其他文献信息</w:t>
      </w:r>
    </w:p>
  </w:comment>
  <w:comment w:id="3527" w:author="1001210222 Choi" w:date="2025-12-09T16:04:00Z" w:initials="1C">
    <w:p w14:paraId="6B6E0F08"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585" w:author="home" w:date="2025-12-08T09:01:00Z" w:initials="h">
    <w:p w14:paraId="4EE70C64" w14:textId="1DB2455F" w:rsidR="00BD12FE" w:rsidRDefault="00BD12FE">
      <w:pPr>
        <w:pStyle w:val="afb"/>
        <w:rPr>
          <w:rFonts w:hint="eastAsia"/>
        </w:rPr>
      </w:pPr>
      <w:r>
        <w:rPr>
          <w:rStyle w:val="afa"/>
        </w:rPr>
        <w:annotationRef/>
      </w:r>
      <w:r>
        <w:rPr>
          <w:rFonts w:hint="eastAsia"/>
        </w:rPr>
        <w:t>补充出版城市</w:t>
      </w:r>
    </w:p>
  </w:comment>
  <w:comment w:id="3586" w:author="1001210222 Choi" w:date="2025-12-09T16:10:00Z" w:initials="1C">
    <w:p w14:paraId="51DAF86D" w14:textId="77777777" w:rsidR="001A06E8" w:rsidRDefault="001A06E8" w:rsidP="001A06E8">
      <w:pPr>
        <w:pStyle w:val="afb"/>
        <w:rPr>
          <w:rFonts w:hint="eastAsia"/>
        </w:rPr>
      </w:pPr>
      <w:r>
        <w:rPr>
          <w:rStyle w:val="afa"/>
          <w:rFonts w:hint="eastAsia"/>
        </w:rPr>
        <w:annotationRef/>
      </w:r>
      <w:r>
        <w:rPr>
          <w:rFonts w:hint="eastAsia"/>
        </w:rPr>
        <w:t>已补充。</w:t>
      </w:r>
    </w:p>
  </w:comment>
  <w:comment w:id="3590" w:author="home" w:date="2025-12-08T09:02:00Z" w:initials="h">
    <w:p w14:paraId="1C5B4A6F" w14:textId="431FCF45" w:rsidR="003F491D" w:rsidRDefault="003F491D">
      <w:pPr>
        <w:pStyle w:val="afb"/>
        <w:rPr>
          <w:rFonts w:hint="eastAsia"/>
        </w:rPr>
      </w:pPr>
      <w:r>
        <w:rPr>
          <w:rStyle w:val="afa"/>
        </w:rPr>
        <w:annotationRef/>
      </w:r>
      <w:r>
        <w:rPr>
          <w:rFonts w:hint="eastAsia"/>
        </w:rPr>
        <w:t>M？</w:t>
      </w:r>
    </w:p>
  </w:comment>
  <w:comment w:id="3591" w:author="1001210222 Choi" w:date="2025-12-09T16:11:00Z" w:initials="1C">
    <w:p w14:paraId="313C34BD" w14:textId="77777777" w:rsidR="001A06E8" w:rsidRDefault="001A06E8" w:rsidP="001A06E8">
      <w:pPr>
        <w:pStyle w:val="afb"/>
        <w:rPr>
          <w:rFonts w:hint="eastAsia"/>
        </w:rPr>
      </w:pPr>
      <w:r>
        <w:rPr>
          <w:rStyle w:val="afa"/>
          <w:rFonts w:hint="eastAsia"/>
        </w:rPr>
        <w:annotationRef/>
      </w:r>
      <w:r>
        <w:rPr>
          <w:rFonts w:hint="eastAsia"/>
        </w:rPr>
        <w:t>是的，已修改。</w:t>
      </w:r>
    </w:p>
  </w:comment>
  <w:comment w:id="3600" w:author="home" w:date="2025-12-08T09:02:00Z" w:initials="h">
    <w:p w14:paraId="7C2FB8C9" w14:textId="483F031C" w:rsidR="008D5DC0" w:rsidRDefault="008D5DC0">
      <w:pPr>
        <w:pStyle w:val="afb"/>
        <w:rPr>
          <w:rFonts w:hint="eastAsia"/>
        </w:rPr>
      </w:pPr>
      <w:r>
        <w:rPr>
          <w:rStyle w:val="afa"/>
        </w:rPr>
        <w:annotationRef/>
      </w:r>
      <w:r>
        <w:rPr>
          <w:rFonts w:hint="eastAsia"/>
        </w:rPr>
        <w:t>M？</w:t>
      </w:r>
    </w:p>
  </w:comment>
  <w:comment w:id="3601" w:author="1001210222 Choi" w:date="2025-12-09T16:11:00Z" w:initials="1C">
    <w:p w14:paraId="48AA55E6" w14:textId="77777777" w:rsidR="001A06E8" w:rsidRDefault="001A06E8" w:rsidP="001A06E8">
      <w:pPr>
        <w:pStyle w:val="afb"/>
        <w:rPr>
          <w:rFonts w:hint="eastAsia"/>
        </w:rPr>
      </w:pPr>
      <w:r>
        <w:rPr>
          <w:rStyle w:val="afa"/>
          <w:rFonts w:hint="eastAsia"/>
        </w:rPr>
        <w:annotationRef/>
      </w:r>
      <w:r>
        <w:rPr>
          <w:rFonts w:hint="eastAsia"/>
        </w:rPr>
        <w:t>已修改。</w:t>
      </w:r>
    </w:p>
  </w:comment>
  <w:comment w:id="3607" w:author="home" w:date="2025-12-08T09:03:00Z" w:initials="h">
    <w:p w14:paraId="495D9D6C" w14:textId="5DC619A9" w:rsidR="00A630D8" w:rsidRDefault="00A630D8">
      <w:pPr>
        <w:pStyle w:val="afb"/>
        <w:rPr>
          <w:rFonts w:hint="eastAsia"/>
        </w:rPr>
      </w:pPr>
      <w:r>
        <w:rPr>
          <w:rStyle w:val="afa"/>
        </w:rPr>
        <w:annotationRef/>
      </w:r>
      <w:r>
        <w:rPr>
          <w:rFonts w:hint="eastAsia"/>
        </w:rPr>
        <w:t>M？</w:t>
      </w:r>
    </w:p>
  </w:comment>
  <w:comment w:id="3608" w:author="1001210222 Choi" w:date="2025-12-09T16:11:00Z" w:initials="1C">
    <w:p w14:paraId="508D172B" w14:textId="77777777" w:rsidR="001A06E8" w:rsidRDefault="001A06E8" w:rsidP="001A06E8">
      <w:pPr>
        <w:pStyle w:val="afb"/>
        <w:rPr>
          <w:rFonts w:hint="eastAsia"/>
        </w:rPr>
      </w:pPr>
      <w:r>
        <w:rPr>
          <w:rStyle w:val="afa"/>
          <w:rFonts w:hint="eastAsia"/>
        </w:rPr>
        <w:annotationRef/>
      </w:r>
      <w:r>
        <w:rPr>
          <w:rFonts w:hint="eastAsia"/>
        </w:rPr>
        <w:t>已修改。</w:t>
      </w:r>
    </w:p>
  </w:comment>
  <w:comment w:id="3615" w:author="home" w:date="2025-12-08T09:04:00Z" w:initials="h">
    <w:p w14:paraId="4DE990AF" w14:textId="12A7977A" w:rsidR="00A630D8" w:rsidRDefault="00A630D8">
      <w:pPr>
        <w:pStyle w:val="afb"/>
        <w:rPr>
          <w:rFonts w:hint="eastAsia"/>
        </w:rPr>
      </w:pPr>
      <w:r>
        <w:rPr>
          <w:rStyle w:val="afa"/>
        </w:rPr>
        <w:annotationRef/>
      </w:r>
      <w:r>
        <w:rPr>
          <w:rFonts w:hint="eastAsia"/>
        </w:rPr>
        <w:t>补充期刊名，卷（期）：页码</w:t>
      </w:r>
    </w:p>
  </w:comment>
  <w:comment w:id="3616" w:author="1001210222 Choi" w:date="2025-12-09T16:04:00Z" w:initials="1C">
    <w:p w14:paraId="38656014"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623" w:author="home" w:date="2025-12-08T09:09:00Z" w:initials="h">
    <w:p w14:paraId="0D586758" w14:textId="0C9A3F32" w:rsidR="00DA223F" w:rsidRDefault="00DA223F">
      <w:pPr>
        <w:pStyle w:val="afb"/>
        <w:rPr>
          <w:rFonts w:hint="eastAsia"/>
        </w:rPr>
      </w:pPr>
      <w:r>
        <w:rPr>
          <w:rStyle w:val="afa"/>
        </w:rPr>
        <w:annotationRef/>
      </w:r>
      <w:r>
        <w:rPr>
          <w:rFonts w:hint="eastAsia"/>
        </w:rPr>
        <w:t>补充卷（期）：页码</w:t>
      </w:r>
    </w:p>
  </w:comment>
  <w:comment w:id="3624" w:author="1001210222 Choi" w:date="2025-12-09T16:04:00Z" w:initials="1C">
    <w:p w14:paraId="1D53C75E"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646" w:author="home" w:date="2025-12-08T09:12:00Z" w:initials="h">
    <w:p w14:paraId="7FC29327" w14:textId="7FE8DC11" w:rsidR="004E4DF1" w:rsidRDefault="004E4DF1">
      <w:pPr>
        <w:pStyle w:val="afb"/>
        <w:rPr>
          <w:rFonts w:hint="eastAsia"/>
        </w:rPr>
      </w:pPr>
      <w:r>
        <w:rPr>
          <w:rStyle w:val="afa"/>
        </w:rPr>
        <w:annotationRef/>
      </w:r>
      <w:r>
        <w:rPr>
          <w:rFonts w:hint="eastAsia"/>
        </w:rPr>
        <w:t>补充出版出城市</w:t>
      </w:r>
    </w:p>
  </w:comment>
  <w:comment w:id="3647" w:author="1001210222 Choi" w:date="2025-12-09T16:11:00Z" w:initials="1C">
    <w:p w14:paraId="686B01B9" w14:textId="77777777" w:rsidR="001A06E8" w:rsidRDefault="001A06E8" w:rsidP="001A06E8">
      <w:pPr>
        <w:pStyle w:val="afb"/>
        <w:rPr>
          <w:rFonts w:hint="eastAsia"/>
        </w:rPr>
      </w:pPr>
      <w:r>
        <w:rPr>
          <w:rStyle w:val="afa"/>
          <w:rFonts w:hint="eastAsia"/>
        </w:rPr>
        <w:annotationRef/>
      </w:r>
      <w:r>
        <w:rPr>
          <w:rFonts w:hint="eastAsia"/>
        </w:rPr>
        <w:t>已补充。</w:t>
      </w:r>
    </w:p>
  </w:comment>
  <w:comment w:id="3654" w:author="home" w:date="2025-12-08T09:16:00Z" w:initials="h">
    <w:p w14:paraId="4B411E99" w14:textId="013F6055" w:rsidR="001A23F8" w:rsidRDefault="001A23F8">
      <w:pPr>
        <w:pStyle w:val="afb"/>
        <w:rPr>
          <w:rFonts w:hint="eastAsia"/>
        </w:rPr>
      </w:pPr>
      <w:r>
        <w:rPr>
          <w:rStyle w:val="afa"/>
        </w:rPr>
        <w:annotationRef/>
      </w:r>
      <w:r w:rsidR="00D34519">
        <w:rPr>
          <w:rFonts w:hint="eastAsia"/>
        </w:rPr>
        <w:t>补充卷（期）</w:t>
      </w:r>
    </w:p>
  </w:comment>
  <w:comment w:id="3655" w:author="1001210222 Choi" w:date="2025-12-09T16:04:00Z" w:initials="1C">
    <w:p w14:paraId="75B0C6B6"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673" w:author="home" w:date="2025-12-08T09:26:00Z" w:initials="h">
    <w:p w14:paraId="76C9AC52" w14:textId="1DD9FE46" w:rsidR="007E3904" w:rsidRDefault="007E3904">
      <w:pPr>
        <w:pStyle w:val="afb"/>
        <w:rPr>
          <w:rFonts w:hint="eastAsia"/>
        </w:rPr>
      </w:pPr>
      <w:r>
        <w:rPr>
          <w:rStyle w:val="afa"/>
        </w:rPr>
        <w:annotationRef/>
      </w:r>
      <w:r>
        <w:rPr>
          <w:rFonts w:hint="eastAsia"/>
        </w:rPr>
        <w:t>补充卷（期）</w:t>
      </w:r>
    </w:p>
  </w:comment>
  <w:comment w:id="3674" w:author="1001210222 Choi" w:date="2025-12-09T16:04:00Z" w:initials="1C">
    <w:p w14:paraId="70965525"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693" w:author="home" w:date="2025-12-08T09:28:00Z" w:initials="h">
    <w:p w14:paraId="728C2FF3" w14:textId="2D83AA11" w:rsidR="000B73AA" w:rsidRDefault="000B73AA">
      <w:pPr>
        <w:pStyle w:val="afb"/>
        <w:rPr>
          <w:rFonts w:hint="eastAsia"/>
        </w:rPr>
      </w:pPr>
      <w:r>
        <w:rPr>
          <w:rStyle w:val="afa"/>
        </w:rPr>
        <w:annotationRef/>
      </w:r>
      <w:r>
        <w:rPr>
          <w:rFonts w:hint="eastAsia"/>
        </w:rPr>
        <w:t>补充大学名称</w:t>
      </w:r>
    </w:p>
  </w:comment>
  <w:comment w:id="3694" w:author="1001210222 Choi" w:date="2025-12-09T16:05:00Z" w:initials="1C">
    <w:p w14:paraId="6BB572F8"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723" w:author="home" w:date="2025-12-08T09:28:00Z" w:initials="h">
    <w:p w14:paraId="2111473A" w14:textId="0DDDC515" w:rsidR="00E673BB" w:rsidRDefault="00E673BB">
      <w:pPr>
        <w:pStyle w:val="afb"/>
        <w:rPr>
          <w:rFonts w:hint="eastAsia"/>
        </w:rPr>
      </w:pPr>
      <w:r>
        <w:rPr>
          <w:rStyle w:val="afa"/>
        </w:rPr>
        <w:annotationRef/>
      </w:r>
      <w:r>
        <w:rPr>
          <w:rFonts w:hint="eastAsia"/>
        </w:rPr>
        <w:t>补充作者信息</w:t>
      </w:r>
    </w:p>
  </w:comment>
  <w:comment w:id="3724" w:author="1001210222 Choi" w:date="2025-12-09T16:11:00Z" w:initials="1C">
    <w:p w14:paraId="09D94E2E" w14:textId="77777777" w:rsidR="001A06E8" w:rsidRDefault="001A06E8" w:rsidP="001A06E8">
      <w:pPr>
        <w:pStyle w:val="afb"/>
        <w:rPr>
          <w:rFonts w:hint="eastAsia"/>
        </w:rPr>
      </w:pPr>
      <w:r>
        <w:rPr>
          <w:rStyle w:val="afa"/>
          <w:rFonts w:hint="eastAsia"/>
        </w:rPr>
        <w:annotationRef/>
      </w:r>
      <w:r>
        <w:rPr>
          <w:rFonts w:hint="eastAsia"/>
        </w:rPr>
        <w:t>已补充。</w:t>
      </w:r>
    </w:p>
  </w:comment>
  <w:comment w:id="3732" w:author="home" w:date="2025-12-08T09:30:00Z" w:initials="h">
    <w:p w14:paraId="3338847D" w14:textId="76513DE3" w:rsidR="002853F8" w:rsidRDefault="002853F8">
      <w:pPr>
        <w:pStyle w:val="afb"/>
        <w:rPr>
          <w:rFonts w:hint="eastAsia"/>
        </w:rPr>
      </w:pPr>
      <w:r>
        <w:rPr>
          <w:rStyle w:val="afa"/>
        </w:rPr>
        <w:annotationRef/>
      </w:r>
      <w:r>
        <w:rPr>
          <w:rFonts w:hint="eastAsia"/>
        </w:rPr>
        <w:t>补充出版城市</w:t>
      </w:r>
    </w:p>
  </w:comment>
  <w:comment w:id="3733" w:author="1001210222 Choi" w:date="2025-12-09T16:11:00Z" w:initials="1C">
    <w:p w14:paraId="4728B99C" w14:textId="77777777" w:rsidR="001A06E8" w:rsidRDefault="001A06E8" w:rsidP="001A06E8">
      <w:pPr>
        <w:pStyle w:val="afb"/>
        <w:rPr>
          <w:rFonts w:hint="eastAsia"/>
        </w:rPr>
      </w:pPr>
      <w:r>
        <w:rPr>
          <w:rStyle w:val="afa"/>
          <w:rFonts w:hint="eastAsia"/>
        </w:rPr>
        <w:annotationRef/>
      </w:r>
      <w:r>
        <w:rPr>
          <w:rFonts w:hint="eastAsia"/>
        </w:rPr>
        <w:t>已补充。</w:t>
      </w:r>
    </w:p>
  </w:comment>
  <w:comment w:id="3747" w:author="home" w:date="2025-12-08T09:31:00Z" w:initials="h">
    <w:p w14:paraId="072D0238" w14:textId="1588652E" w:rsidR="003011C3" w:rsidRDefault="003011C3">
      <w:pPr>
        <w:pStyle w:val="afb"/>
        <w:rPr>
          <w:rFonts w:hint="eastAsia"/>
        </w:rPr>
      </w:pPr>
      <w:r>
        <w:rPr>
          <w:rStyle w:val="afa"/>
        </w:rPr>
        <w:annotationRef/>
      </w:r>
      <w:r>
        <w:rPr>
          <w:rFonts w:hint="eastAsia"/>
        </w:rPr>
        <w:t>补充作者</w:t>
      </w:r>
      <w:r w:rsidR="00D66622">
        <w:rPr>
          <w:rFonts w:hint="eastAsia"/>
        </w:rPr>
        <w:t>，</w:t>
      </w:r>
      <w:r>
        <w:rPr>
          <w:rFonts w:hint="eastAsia"/>
        </w:rPr>
        <w:t>期刊名，卷（期）：页码</w:t>
      </w:r>
    </w:p>
  </w:comment>
  <w:comment w:id="3748" w:author="1001210222 Choi" w:date="2025-12-09T16:05:00Z" w:initials="1C">
    <w:p w14:paraId="07A1D670"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 w:id="3785" w:author="home" w:date="2025-12-08T09:38:00Z" w:initials="h">
    <w:p w14:paraId="60EA767B" w14:textId="2AC2889D" w:rsidR="006B113D" w:rsidRDefault="006B113D">
      <w:pPr>
        <w:pStyle w:val="afb"/>
        <w:rPr>
          <w:rFonts w:hint="eastAsia"/>
        </w:rPr>
      </w:pPr>
      <w:r>
        <w:rPr>
          <w:rStyle w:val="afa"/>
        </w:rPr>
        <w:annotationRef/>
      </w:r>
      <w:r>
        <w:rPr>
          <w:rFonts w:hint="eastAsia"/>
        </w:rPr>
        <w:t>补充卷（期）：页码</w:t>
      </w:r>
    </w:p>
  </w:comment>
  <w:comment w:id="3786" w:author="1001210222 Choi" w:date="2025-12-09T16:11:00Z" w:initials="1C">
    <w:p w14:paraId="0EE20267" w14:textId="77777777" w:rsidR="001A06E8" w:rsidRDefault="001A06E8" w:rsidP="001A06E8">
      <w:pPr>
        <w:pStyle w:val="afb"/>
        <w:rPr>
          <w:rFonts w:hint="eastAsia"/>
        </w:rPr>
      </w:pPr>
      <w:r>
        <w:rPr>
          <w:rStyle w:val="afa"/>
          <w:rFonts w:hint="eastAsia"/>
        </w:rPr>
        <w:annotationRef/>
      </w:r>
      <w:r>
        <w:rPr>
          <w:rFonts w:hint="eastAsia"/>
        </w:rPr>
        <w:t>已补充。</w:t>
      </w:r>
    </w:p>
  </w:comment>
  <w:comment w:id="3791" w:author="home" w:date="2025-12-08T09:39:00Z" w:initials="h">
    <w:p w14:paraId="56D61AB4" w14:textId="7A9D5298" w:rsidR="00074D70" w:rsidRDefault="00074D70">
      <w:pPr>
        <w:pStyle w:val="afb"/>
        <w:rPr>
          <w:rFonts w:hint="eastAsia"/>
        </w:rPr>
      </w:pPr>
      <w:r>
        <w:rPr>
          <w:rStyle w:val="afa"/>
        </w:rPr>
        <w:annotationRef/>
      </w:r>
      <w:r>
        <w:rPr>
          <w:rFonts w:hint="eastAsia"/>
        </w:rPr>
        <w:t>补充卷（期）：页码</w:t>
      </w:r>
    </w:p>
  </w:comment>
  <w:comment w:id="3792" w:author="1001210222 Choi" w:date="2025-12-09T16:05:00Z" w:initials="1C">
    <w:p w14:paraId="1551C7AB" w14:textId="77777777" w:rsidR="001A06E8" w:rsidRDefault="001A06E8" w:rsidP="001A06E8">
      <w:pPr>
        <w:pStyle w:val="afb"/>
        <w:rPr>
          <w:rFonts w:hint="eastAsia"/>
        </w:rPr>
      </w:pPr>
      <w:r>
        <w:rPr>
          <w:rStyle w:val="afa"/>
          <w:rFonts w:hint="eastAsia"/>
        </w:rPr>
        <w:annotationRef/>
      </w:r>
      <w:r>
        <w:rPr>
          <w:rFonts w:hint="eastAsia"/>
        </w:rPr>
        <w:t>已修改/补充为正确参考文献信息。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755581" w15:done="0"/>
  <w15:commentEx w15:paraId="0447A73E" w15:done="0"/>
  <w15:commentEx w15:paraId="49BE4E2F" w15:paraIdParent="0447A73E" w15:done="0"/>
  <w15:commentEx w15:paraId="3A0AF974" w15:done="0"/>
  <w15:commentEx w15:paraId="6686A9E7" w15:paraIdParent="3A0AF974" w15:done="0"/>
  <w15:commentEx w15:paraId="692C2205" w15:done="0"/>
  <w15:commentEx w15:paraId="093E94DB" w15:paraIdParent="692C2205" w15:done="0"/>
  <w15:commentEx w15:paraId="4447FB88" w15:done="0"/>
  <w15:commentEx w15:paraId="2F1BDC37" w15:paraIdParent="4447FB88" w15:done="0"/>
  <w15:commentEx w15:paraId="035C1935" w15:done="0"/>
  <w15:commentEx w15:paraId="13FCD39E" w15:paraIdParent="035C1935" w15:done="0"/>
  <w15:commentEx w15:paraId="43115BDD" w15:done="0"/>
  <w15:commentEx w15:paraId="34A0B6E9" w15:paraIdParent="43115BDD" w15:done="0"/>
  <w15:commentEx w15:paraId="296C3407" w15:done="0"/>
  <w15:commentEx w15:paraId="0CF4BDC9" w15:paraIdParent="296C3407" w15:done="0"/>
  <w15:commentEx w15:paraId="12DCB30B" w15:done="0"/>
  <w15:commentEx w15:paraId="67F88BAC" w15:paraIdParent="12DCB30B" w15:done="0"/>
  <w15:commentEx w15:paraId="45C29A21" w15:done="0"/>
  <w15:commentEx w15:paraId="707CBB45" w15:paraIdParent="45C29A21" w15:done="0"/>
  <w15:commentEx w15:paraId="02216824" w15:done="0"/>
  <w15:commentEx w15:paraId="44726280" w15:paraIdParent="02216824" w15:done="0"/>
  <w15:commentEx w15:paraId="65D4B944" w15:done="0"/>
  <w15:commentEx w15:paraId="44ED2D61" w15:paraIdParent="65D4B944" w15:done="0"/>
  <w15:commentEx w15:paraId="686EEA09" w15:done="0"/>
  <w15:commentEx w15:paraId="49BF342D" w15:paraIdParent="686EEA09" w15:done="0"/>
  <w15:commentEx w15:paraId="7B9315F4" w15:done="0"/>
  <w15:commentEx w15:paraId="44B65B77" w15:paraIdParent="7B9315F4" w15:done="0"/>
  <w15:commentEx w15:paraId="5A4291F2" w15:done="0"/>
  <w15:commentEx w15:paraId="45BEC33E" w15:paraIdParent="5A4291F2" w15:done="0"/>
  <w15:commentEx w15:paraId="727B3B6C" w15:done="0"/>
  <w15:commentEx w15:paraId="7BDA19E5" w15:paraIdParent="727B3B6C" w15:done="0"/>
  <w15:commentEx w15:paraId="529AAFB8" w15:done="0"/>
  <w15:commentEx w15:paraId="03A4DC4B" w15:paraIdParent="529AAFB8" w15:done="0"/>
  <w15:commentEx w15:paraId="046C864F" w15:done="0"/>
  <w15:commentEx w15:paraId="01FEEB10" w15:paraIdParent="046C864F" w15:done="0"/>
  <w15:commentEx w15:paraId="23B10B9F" w15:done="0"/>
  <w15:commentEx w15:paraId="19A94A9E" w15:paraIdParent="23B10B9F" w15:done="0"/>
  <w15:commentEx w15:paraId="27B987ED" w15:done="0"/>
  <w15:commentEx w15:paraId="4ADCA945" w15:paraIdParent="27B987ED" w15:done="0"/>
  <w15:commentEx w15:paraId="79239F86" w15:done="0"/>
  <w15:commentEx w15:paraId="195C5B4F" w15:paraIdParent="79239F86" w15:done="0"/>
  <w15:commentEx w15:paraId="47C7CE78" w15:done="0"/>
  <w15:commentEx w15:paraId="777D9FDA" w15:paraIdParent="47C7CE78" w15:done="0"/>
  <w15:commentEx w15:paraId="16770653" w15:done="0"/>
  <w15:commentEx w15:paraId="4D7573C9" w15:paraIdParent="16770653" w15:done="0"/>
  <w15:commentEx w15:paraId="3263EDC7" w15:done="0"/>
  <w15:commentEx w15:paraId="7C1A828F" w15:paraIdParent="3263EDC7" w15:done="0"/>
  <w15:commentEx w15:paraId="435BE129" w15:done="0"/>
  <w15:commentEx w15:paraId="7AACE41A" w15:paraIdParent="435BE129" w15:done="0"/>
  <w15:commentEx w15:paraId="73CD0F1D" w15:done="0"/>
  <w15:commentEx w15:paraId="09E8374D" w15:paraIdParent="73CD0F1D" w15:done="0"/>
  <w15:commentEx w15:paraId="21B425F1" w15:done="0"/>
  <w15:commentEx w15:paraId="553F3D55" w15:paraIdParent="21B425F1" w15:done="0"/>
  <w15:commentEx w15:paraId="2345306D" w15:done="0"/>
  <w15:commentEx w15:paraId="7F47333A" w15:paraIdParent="2345306D" w15:done="0"/>
  <w15:commentEx w15:paraId="4E7C6C74" w15:done="0"/>
  <w15:commentEx w15:paraId="74C5FD4A" w15:paraIdParent="4E7C6C74" w15:done="0"/>
  <w15:commentEx w15:paraId="366488D4" w15:done="0"/>
  <w15:commentEx w15:paraId="0A2732DE" w15:paraIdParent="366488D4" w15:done="0"/>
  <w15:commentEx w15:paraId="3BE94B31" w15:done="0"/>
  <w15:commentEx w15:paraId="4692DF75" w15:paraIdParent="3BE94B31" w15:done="0"/>
  <w15:commentEx w15:paraId="698B2CCD" w15:done="0"/>
  <w15:commentEx w15:paraId="17A5A5E5" w15:paraIdParent="698B2CCD" w15:done="0"/>
  <w15:commentEx w15:paraId="578A19EB" w15:done="0"/>
  <w15:commentEx w15:paraId="0B6205C9" w15:paraIdParent="578A19EB" w15:done="0"/>
  <w15:commentEx w15:paraId="6753EAE4" w15:done="0"/>
  <w15:commentEx w15:paraId="5F88F393" w15:paraIdParent="6753EAE4" w15:done="0"/>
  <w15:commentEx w15:paraId="5B9AEF9E" w15:done="0"/>
  <w15:commentEx w15:paraId="6B6E0F08" w15:paraIdParent="5B9AEF9E" w15:done="0"/>
  <w15:commentEx w15:paraId="4EE70C64" w15:done="0"/>
  <w15:commentEx w15:paraId="51DAF86D" w15:paraIdParent="4EE70C64" w15:done="0"/>
  <w15:commentEx w15:paraId="1C5B4A6F" w15:done="0"/>
  <w15:commentEx w15:paraId="313C34BD" w15:paraIdParent="1C5B4A6F" w15:done="0"/>
  <w15:commentEx w15:paraId="7C2FB8C9" w15:done="0"/>
  <w15:commentEx w15:paraId="48AA55E6" w15:paraIdParent="7C2FB8C9" w15:done="0"/>
  <w15:commentEx w15:paraId="495D9D6C" w15:done="0"/>
  <w15:commentEx w15:paraId="508D172B" w15:paraIdParent="495D9D6C" w15:done="0"/>
  <w15:commentEx w15:paraId="4DE990AF" w15:done="0"/>
  <w15:commentEx w15:paraId="38656014" w15:paraIdParent="4DE990AF" w15:done="0"/>
  <w15:commentEx w15:paraId="0D586758" w15:done="0"/>
  <w15:commentEx w15:paraId="1D53C75E" w15:paraIdParent="0D586758" w15:done="0"/>
  <w15:commentEx w15:paraId="7FC29327" w15:done="0"/>
  <w15:commentEx w15:paraId="686B01B9" w15:paraIdParent="7FC29327" w15:done="0"/>
  <w15:commentEx w15:paraId="4B411E99" w15:done="0"/>
  <w15:commentEx w15:paraId="75B0C6B6" w15:paraIdParent="4B411E99" w15:done="0"/>
  <w15:commentEx w15:paraId="76C9AC52" w15:done="0"/>
  <w15:commentEx w15:paraId="70965525" w15:paraIdParent="76C9AC52" w15:done="0"/>
  <w15:commentEx w15:paraId="728C2FF3" w15:done="0"/>
  <w15:commentEx w15:paraId="6BB572F8" w15:paraIdParent="728C2FF3" w15:done="0"/>
  <w15:commentEx w15:paraId="2111473A" w15:done="0"/>
  <w15:commentEx w15:paraId="09D94E2E" w15:paraIdParent="2111473A" w15:done="0"/>
  <w15:commentEx w15:paraId="3338847D" w15:done="0"/>
  <w15:commentEx w15:paraId="4728B99C" w15:paraIdParent="3338847D" w15:done="0"/>
  <w15:commentEx w15:paraId="072D0238" w15:done="0"/>
  <w15:commentEx w15:paraId="07A1D670" w15:paraIdParent="072D0238" w15:done="0"/>
  <w15:commentEx w15:paraId="60EA767B" w15:done="0"/>
  <w15:commentEx w15:paraId="0EE20267" w15:paraIdParent="60EA767B" w15:done="0"/>
  <w15:commentEx w15:paraId="56D61AB4" w15:done="0"/>
  <w15:commentEx w15:paraId="1551C7AB" w15:paraIdParent="56D61A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046F99" w16cex:dateUtc="2025-12-09T07:53:00Z"/>
  <w16cex:commentExtensible w16cex:durableId="0DB46949" w16cex:dateUtc="2025-12-09T07:53:00Z"/>
  <w16cex:commentExtensible w16cex:durableId="1D8EBEE8" w16cex:dateUtc="2025-12-09T07:53:00Z"/>
  <w16cex:commentExtensible w16cex:durableId="50929DEE" w16cex:dateUtc="2025-12-09T07:54:00Z"/>
  <w16cex:commentExtensible w16cex:durableId="15B94F44" w16cex:dateUtc="2025-12-09T07:54:00Z"/>
  <w16cex:commentExtensible w16cex:durableId="13D046AE" w16cex:dateUtc="2025-12-09T07:54:00Z"/>
  <w16cex:commentExtensible w16cex:durableId="081EFB06" w16cex:dateUtc="2025-12-09T07:55:00Z"/>
  <w16cex:commentExtensible w16cex:durableId="599355A5" w16cex:dateUtc="2025-12-09T07:55:00Z"/>
  <w16cex:commentExtensible w16cex:durableId="5FE79A64" w16cex:dateUtc="2025-12-09T07:55:00Z"/>
  <w16cex:commentExtensible w16cex:durableId="4CC93161" w16cex:dateUtc="2025-12-09T07:55:00Z"/>
  <w16cex:commentExtensible w16cex:durableId="53A86581" w16cex:dateUtc="2025-12-09T07:55:00Z"/>
  <w16cex:commentExtensible w16cex:durableId="562E62C7" w16cex:dateUtc="2025-12-09T07:55:00Z"/>
  <w16cex:commentExtensible w16cex:durableId="569FE083" w16cex:dateUtc="2025-12-09T07:55:00Z"/>
  <w16cex:commentExtensible w16cex:durableId="0C36397A" w16cex:dateUtc="2025-12-09T07:56:00Z"/>
  <w16cex:commentExtensible w16cex:durableId="646B3485" w16cex:dateUtc="2025-12-09T07:56:00Z"/>
  <w16cex:commentExtensible w16cex:durableId="19120C23" w16cex:dateUtc="2025-12-09T07:56:00Z"/>
  <w16cex:commentExtensible w16cex:durableId="5BC392C2" w16cex:dateUtc="2025-12-09T07:56:00Z"/>
  <w16cex:commentExtensible w16cex:durableId="3048C56B" w16cex:dateUtc="2025-12-09T07:56:00Z"/>
  <w16cex:commentExtensible w16cex:durableId="729104CF" w16cex:dateUtc="2025-12-09T08:09:00Z"/>
  <w16cex:commentExtensible w16cex:durableId="2EDEF4C4" w16cex:dateUtc="2025-12-09T07:56:00Z"/>
  <w16cex:commentExtensible w16cex:durableId="2D420F1B" w16cex:dateUtc="2025-12-09T07:57:00Z"/>
  <w16cex:commentExtensible w16cex:durableId="405FFCC9" w16cex:dateUtc="2025-12-09T07:57:00Z"/>
  <w16cex:commentExtensible w16cex:durableId="324DF020" w16cex:dateUtc="2025-12-09T08:02:00Z"/>
  <w16cex:commentExtensible w16cex:durableId="0388EC41" w16cex:dateUtc="2025-12-09T07:58:00Z"/>
  <w16cex:commentExtensible w16cex:durableId="677B92E9" w16cex:dateUtc="2025-12-09T08:10:00Z"/>
  <w16cex:commentExtensible w16cex:durableId="00D4909E" w16cex:dateUtc="2025-12-09T08:02:00Z"/>
  <w16cex:commentExtensible w16cex:durableId="544FD375" w16cex:dateUtc="2025-12-09T08:00:00Z"/>
  <w16cex:commentExtensible w16cex:durableId="752608D4" w16cex:dateUtc="2025-12-09T08:03:00Z"/>
  <w16cex:commentExtensible w16cex:durableId="0490590C" w16cex:dateUtc="2025-12-09T08:00:00Z"/>
  <w16cex:commentExtensible w16cex:durableId="226F069B" w16cex:dateUtc="2025-12-09T08:04:00Z"/>
  <w16cex:commentExtensible w16cex:durableId="58407CD9" w16cex:dateUtc="2025-12-09T08:00:00Z"/>
  <w16cex:commentExtensible w16cex:durableId="797EAB63" w16cex:dateUtc="2025-12-09T08:10:00Z"/>
  <w16cex:commentExtensible w16cex:durableId="3427482A" w16cex:dateUtc="2025-12-09T08:10:00Z"/>
  <w16cex:commentExtensible w16cex:durableId="3F6415E9" w16cex:dateUtc="2025-12-09T08:04:00Z"/>
  <w16cex:commentExtensible w16cex:durableId="1F9C62DA" w16cex:dateUtc="2025-12-09T08:10:00Z"/>
  <w16cex:commentExtensible w16cex:durableId="00C9A81A" w16cex:dateUtc="2025-12-09T08:11:00Z"/>
  <w16cex:commentExtensible w16cex:durableId="5B74CB39" w16cex:dateUtc="2025-12-09T08:11:00Z"/>
  <w16cex:commentExtensible w16cex:durableId="592A9857" w16cex:dateUtc="2025-12-09T08:11:00Z"/>
  <w16cex:commentExtensible w16cex:durableId="341CE724" w16cex:dateUtc="2025-12-09T08:04:00Z"/>
  <w16cex:commentExtensible w16cex:durableId="353E921F" w16cex:dateUtc="2025-12-09T08:04:00Z"/>
  <w16cex:commentExtensible w16cex:durableId="2797ED6C" w16cex:dateUtc="2025-12-09T08:11:00Z"/>
  <w16cex:commentExtensible w16cex:durableId="14FC5DEB" w16cex:dateUtc="2025-12-09T08:04:00Z"/>
  <w16cex:commentExtensible w16cex:durableId="317E7782" w16cex:dateUtc="2025-12-09T08:04:00Z"/>
  <w16cex:commentExtensible w16cex:durableId="037C09AD" w16cex:dateUtc="2025-12-09T08:05:00Z"/>
  <w16cex:commentExtensible w16cex:durableId="218DF900" w16cex:dateUtc="2025-12-09T08:11:00Z"/>
  <w16cex:commentExtensible w16cex:durableId="4D267F0D" w16cex:dateUtc="2025-12-09T08:11:00Z"/>
  <w16cex:commentExtensible w16cex:durableId="365F975F" w16cex:dateUtc="2025-12-09T08:05:00Z"/>
  <w16cex:commentExtensible w16cex:durableId="51F446E4" w16cex:dateUtc="2025-12-09T08:11:00Z"/>
  <w16cex:commentExtensible w16cex:durableId="22375929" w16cex:dateUtc="2025-12-09T0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755581" w16cid:durableId="04755581"/>
  <w16cid:commentId w16cid:paraId="0447A73E" w16cid:durableId="0447A73E"/>
  <w16cid:commentId w16cid:paraId="49BE4E2F" w16cid:durableId="04046F99"/>
  <w16cid:commentId w16cid:paraId="3A0AF974" w16cid:durableId="3A0AF974"/>
  <w16cid:commentId w16cid:paraId="6686A9E7" w16cid:durableId="0DB46949"/>
  <w16cid:commentId w16cid:paraId="692C2205" w16cid:durableId="692C2205"/>
  <w16cid:commentId w16cid:paraId="093E94DB" w16cid:durableId="1D8EBEE8"/>
  <w16cid:commentId w16cid:paraId="4447FB88" w16cid:durableId="4447FB88"/>
  <w16cid:commentId w16cid:paraId="2F1BDC37" w16cid:durableId="50929DEE"/>
  <w16cid:commentId w16cid:paraId="035C1935" w16cid:durableId="035C1935"/>
  <w16cid:commentId w16cid:paraId="13FCD39E" w16cid:durableId="15B94F44"/>
  <w16cid:commentId w16cid:paraId="43115BDD" w16cid:durableId="43115BDD"/>
  <w16cid:commentId w16cid:paraId="34A0B6E9" w16cid:durableId="13D046AE"/>
  <w16cid:commentId w16cid:paraId="296C3407" w16cid:durableId="296C3407"/>
  <w16cid:commentId w16cid:paraId="0CF4BDC9" w16cid:durableId="081EFB06"/>
  <w16cid:commentId w16cid:paraId="12DCB30B" w16cid:durableId="12DCB30B"/>
  <w16cid:commentId w16cid:paraId="67F88BAC" w16cid:durableId="599355A5"/>
  <w16cid:commentId w16cid:paraId="45C29A21" w16cid:durableId="45C29A21"/>
  <w16cid:commentId w16cid:paraId="707CBB45" w16cid:durableId="5FE79A64"/>
  <w16cid:commentId w16cid:paraId="02216824" w16cid:durableId="02216824"/>
  <w16cid:commentId w16cid:paraId="44726280" w16cid:durableId="4CC93161"/>
  <w16cid:commentId w16cid:paraId="65D4B944" w16cid:durableId="65D4B944"/>
  <w16cid:commentId w16cid:paraId="44ED2D61" w16cid:durableId="53A86581"/>
  <w16cid:commentId w16cid:paraId="686EEA09" w16cid:durableId="686EEA09"/>
  <w16cid:commentId w16cid:paraId="49BF342D" w16cid:durableId="562E62C7"/>
  <w16cid:commentId w16cid:paraId="7B9315F4" w16cid:durableId="7B9315F4"/>
  <w16cid:commentId w16cid:paraId="44B65B77" w16cid:durableId="569FE083"/>
  <w16cid:commentId w16cid:paraId="5A4291F2" w16cid:durableId="5A4291F2"/>
  <w16cid:commentId w16cid:paraId="45BEC33E" w16cid:durableId="0C36397A"/>
  <w16cid:commentId w16cid:paraId="727B3B6C" w16cid:durableId="727B3B6C"/>
  <w16cid:commentId w16cid:paraId="7BDA19E5" w16cid:durableId="646B3485"/>
  <w16cid:commentId w16cid:paraId="529AAFB8" w16cid:durableId="529AAFB8"/>
  <w16cid:commentId w16cid:paraId="03A4DC4B" w16cid:durableId="19120C23"/>
  <w16cid:commentId w16cid:paraId="046C864F" w16cid:durableId="046C864F"/>
  <w16cid:commentId w16cid:paraId="01FEEB10" w16cid:durableId="5BC392C2"/>
  <w16cid:commentId w16cid:paraId="23B10B9F" w16cid:durableId="23B10B9F"/>
  <w16cid:commentId w16cid:paraId="19A94A9E" w16cid:durableId="3048C56B"/>
  <w16cid:commentId w16cid:paraId="27B987ED" w16cid:durableId="27B987ED"/>
  <w16cid:commentId w16cid:paraId="4ADCA945" w16cid:durableId="729104CF"/>
  <w16cid:commentId w16cid:paraId="79239F86" w16cid:durableId="79239F86"/>
  <w16cid:commentId w16cid:paraId="195C5B4F" w16cid:durableId="2EDEF4C4"/>
  <w16cid:commentId w16cid:paraId="47C7CE78" w16cid:durableId="47C7CE78"/>
  <w16cid:commentId w16cid:paraId="777D9FDA" w16cid:durableId="2D420F1B"/>
  <w16cid:commentId w16cid:paraId="16770653" w16cid:durableId="16770653"/>
  <w16cid:commentId w16cid:paraId="4D7573C9" w16cid:durableId="405FFCC9"/>
  <w16cid:commentId w16cid:paraId="3263EDC7" w16cid:durableId="3263EDC7"/>
  <w16cid:commentId w16cid:paraId="7C1A828F" w16cid:durableId="324DF020"/>
  <w16cid:commentId w16cid:paraId="435BE129" w16cid:durableId="435BE129"/>
  <w16cid:commentId w16cid:paraId="7AACE41A" w16cid:durableId="0388EC41"/>
  <w16cid:commentId w16cid:paraId="73CD0F1D" w16cid:durableId="73CD0F1D"/>
  <w16cid:commentId w16cid:paraId="09E8374D" w16cid:durableId="677B92E9"/>
  <w16cid:commentId w16cid:paraId="21B425F1" w16cid:durableId="21B425F1"/>
  <w16cid:commentId w16cid:paraId="553F3D55" w16cid:durableId="00D4909E"/>
  <w16cid:commentId w16cid:paraId="2345306D" w16cid:durableId="2345306D"/>
  <w16cid:commentId w16cid:paraId="7F47333A" w16cid:durableId="544FD375"/>
  <w16cid:commentId w16cid:paraId="4E7C6C74" w16cid:durableId="4E7C6C74"/>
  <w16cid:commentId w16cid:paraId="74C5FD4A" w16cid:durableId="752608D4"/>
  <w16cid:commentId w16cid:paraId="366488D4" w16cid:durableId="366488D4"/>
  <w16cid:commentId w16cid:paraId="0A2732DE" w16cid:durableId="0490590C"/>
  <w16cid:commentId w16cid:paraId="3BE94B31" w16cid:durableId="3BE94B31"/>
  <w16cid:commentId w16cid:paraId="4692DF75" w16cid:durableId="226F069B"/>
  <w16cid:commentId w16cid:paraId="698B2CCD" w16cid:durableId="698B2CCD"/>
  <w16cid:commentId w16cid:paraId="17A5A5E5" w16cid:durableId="58407CD9"/>
  <w16cid:commentId w16cid:paraId="578A19EB" w16cid:durableId="578A19EB"/>
  <w16cid:commentId w16cid:paraId="0B6205C9" w16cid:durableId="797EAB63"/>
  <w16cid:commentId w16cid:paraId="6753EAE4" w16cid:durableId="6753EAE4"/>
  <w16cid:commentId w16cid:paraId="5F88F393" w16cid:durableId="3427482A"/>
  <w16cid:commentId w16cid:paraId="5B9AEF9E" w16cid:durableId="5B9AEF9E"/>
  <w16cid:commentId w16cid:paraId="6B6E0F08" w16cid:durableId="3F6415E9"/>
  <w16cid:commentId w16cid:paraId="4EE70C64" w16cid:durableId="4EE70C64"/>
  <w16cid:commentId w16cid:paraId="51DAF86D" w16cid:durableId="1F9C62DA"/>
  <w16cid:commentId w16cid:paraId="1C5B4A6F" w16cid:durableId="1C5B4A6F"/>
  <w16cid:commentId w16cid:paraId="313C34BD" w16cid:durableId="00C9A81A"/>
  <w16cid:commentId w16cid:paraId="7C2FB8C9" w16cid:durableId="7C2FB8C9"/>
  <w16cid:commentId w16cid:paraId="48AA55E6" w16cid:durableId="5B74CB39"/>
  <w16cid:commentId w16cid:paraId="495D9D6C" w16cid:durableId="495D9D6C"/>
  <w16cid:commentId w16cid:paraId="508D172B" w16cid:durableId="592A9857"/>
  <w16cid:commentId w16cid:paraId="4DE990AF" w16cid:durableId="4DE990AF"/>
  <w16cid:commentId w16cid:paraId="38656014" w16cid:durableId="341CE724"/>
  <w16cid:commentId w16cid:paraId="0D586758" w16cid:durableId="0D586758"/>
  <w16cid:commentId w16cid:paraId="1D53C75E" w16cid:durableId="353E921F"/>
  <w16cid:commentId w16cid:paraId="7FC29327" w16cid:durableId="7FC29327"/>
  <w16cid:commentId w16cid:paraId="686B01B9" w16cid:durableId="2797ED6C"/>
  <w16cid:commentId w16cid:paraId="4B411E99" w16cid:durableId="4B411E99"/>
  <w16cid:commentId w16cid:paraId="75B0C6B6" w16cid:durableId="14FC5DEB"/>
  <w16cid:commentId w16cid:paraId="76C9AC52" w16cid:durableId="76C9AC52"/>
  <w16cid:commentId w16cid:paraId="70965525" w16cid:durableId="317E7782"/>
  <w16cid:commentId w16cid:paraId="728C2FF3" w16cid:durableId="728C2FF3"/>
  <w16cid:commentId w16cid:paraId="6BB572F8" w16cid:durableId="037C09AD"/>
  <w16cid:commentId w16cid:paraId="2111473A" w16cid:durableId="2111473A"/>
  <w16cid:commentId w16cid:paraId="09D94E2E" w16cid:durableId="218DF900"/>
  <w16cid:commentId w16cid:paraId="3338847D" w16cid:durableId="3338847D"/>
  <w16cid:commentId w16cid:paraId="4728B99C" w16cid:durableId="4D267F0D"/>
  <w16cid:commentId w16cid:paraId="072D0238" w16cid:durableId="072D0238"/>
  <w16cid:commentId w16cid:paraId="07A1D670" w16cid:durableId="365F975F"/>
  <w16cid:commentId w16cid:paraId="60EA767B" w16cid:durableId="60EA767B"/>
  <w16cid:commentId w16cid:paraId="0EE20267" w16cid:durableId="51F446E4"/>
  <w16cid:commentId w16cid:paraId="56D61AB4" w16cid:durableId="56D61AB4"/>
  <w16cid:commentId w16cid:paraId="1551C7AB" w16cid:durableId="223759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90331" w14:textId="77777777" w:rsidR="003B681F" w:rsidRDefault="003B681F">
      <w:pPr>
        <w:spacing w:after="0" w:line="240" w:lineRule="auto"/>
        <w:rPr>
          <w:rFonts w:hint="eastAsia"/>
        </w:rPr>
      </w:pPr>
      <w:r>
        <w:separator/>
      </w:r>
    </w:p>
  </w:endnote>
  <w:endnote w:type="continuationSeparator" w:id="0">
    <w:p w14:paraId="5B2C7574" w14:textId="77777777" w:rsidR="003B681F" w:rsidRDefault="003B681F">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方正仿宋_GBK">
    <w:altName w:val="微软雅黑"/>
    <w:charset w:val="86"/>
    <w:family w:val="script"/>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7082149"/>
      <w:docPartObj>
        <w:docPartGallery w:val="Page Numbers (Bottom of Page)"/>
        <w:docPartUnique/>
      </w:docPartObj>
    </w:sdtPr>
    <w:sdtContent>
      <w:p w14:paraId="64DCCD0B" w14:textId="6AA213DB" w:rsidR="00224D9E" w:rsidRDefault="00224D9E">
        <w:pPr>
          <w:pStyle w:val="af1"/>
          <w:jc w:val="center"/>
          <w:rPr>
            <w:rFonts w:hint="eastAsia"/>
          </w:rPr>
        </w:pPr>
        <w:r>
          <w:fldChar w:fldCharType="begin"/>
        </w:r>
        <w:r>
          <w:instrText>PAGE   \* MERGEFORMAT</w:instrText>
        </w:r>
        <w:r>
          <w:fldChar w:fldCharType="separate"/>
        </w:r>
        <w:r w:rsidR="00DC71D9" w:rsidRPr="00DC71D9">
          <w:rPr>
            <w:noProof/>
            <w:lang w:val="zh-CN"/>
          </w:rPr>
          <w:t>34</w:t>
        </w:r>
        <w:r>
          <w:fldChar w:fldCharType="end"/>
        </w:r>
      </w:p>
    </w:sdtContent>
  </w:sdt>
  <w:p w14:paraId="489FEA96" w14:textId="77777777" w:rsidR="00224D9E" w:rsidRDefault="00224D9E">
    <w:pPr>
      <w:pStyle w:val="af1"/>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74E22" w14:textId="77777777" w:rsidR="003B681F" w:rsidRDefault="003B681F" w:rsidP="004007CE">
      <w:pPr>
        <w:spacing w:after="0" w:line="240" w:lineRule="auto"/>
        <w:rPr>
          <w:rFonts w:hint="eastAsia"/>
        </w:rPr>
      </w:pPr>
      <w:r>
        <w:separator/>
      </w:r>
    </w:p>
  </w:footnote>
  <w:footnote w:type="continuationSeparator" w:id="0">
    <w:p w14:paraId="16FCEBDC" w14:textId="77777777" w:rsidR="003B681F" w:rsidRDefault="003B681F" w:rsidP="004007CE">
      <w:pPr>
        <w:spacing w:after="0" w:line="240" w:lineRule="auto"/>
        <w:rPr>
          <w:rFonts w:hint="eastAsia"/>
        </w:rPr>
      </w:pPr>
      <w:r>
        <w:continuationSeparator/>
      </w:r>
    </w:p>
  </w:footnote>
  <w:footnote w:id="1">
    <w:p w14:paraId="28F31250" w14:textId="77777777" w:rsidR="00B804E8" w:rsidRPr="007556B5" w:rsidDel="003730A7" w:rsidRDefault="00B804E8" w:rsidP="00B77AA0">
      <w:pPr>
        <w:pStyle w:val="af1"/>
        <w:widowControl/>
        <w:spacing w:afterLines="20" w:after="62"/>
        <w:jc w:val="both"/>
        <w:rPr>
          <w:del w:id="67" w:author="1001210222 Choi" w:date="2025-12-15T18:18:00Z" w16du:dateUtc="2025-12-15T10:18:00Z"/>
          <w:rFonts w:ascii="宋体" w:hAnsi="宋体" w:cs="宋体" w:hint="eastAsia"/>
        </w:rPr>
      </w:pPr>
      <w:del w:id="68" w:author="1001210222 Choi" w:date="2025-12-15T18:18:00Z" w16du:dateUtc="2025-12-15T10:18:00Z">
        <w:r w:rsidRPr="002F690E" w:rsidDel="003730A7">
          <w:rPr>
            <w:rFonts w:ascii="黑体" w:eastAsia="黑体" w:hAnsi="黑体" w:hint="eastAsia"/>
            <w:b/>
            <w:bCs/>
          </w:rPr>
          <w:delText>收稿日期：</w:delText>
        </w:r>
        <w:bookmarkStart w:id="69" w:name="中文收稿日期_带色_1"/>
        <w:r w:rsidRPr="002F690E" w:rsidDel="003730A7">
          <w:rPr>
            <w:rFonts w:ascii="Times New Roman" w:hAnsi="Times New Roman" w:cs="Times New Roman"/>
            <w:highlight w:val="white"/>
          </w:rPr>
          <w:delText>2025-10-01</w:delText>
        </w:r>
        <w:bookmarkEnd w:id="69"/>
        <w:r w:rsidRPr="002F690E" w:rsidDel="003730A7">
          <w:rPr>
            <w:rFonts w:ascii="宋体" w:eastAsia="宋体" w:hAnsi="宋体" w:cs="宋体" w:hint="eastAsia"/>
          </w:rPr>
          <w:delText>；</w:delText>
        </w:r>
        <w:r w:rsidRPr="002F690E" w:rsidDel="003730A7">
          <w:rPr>
            <w:rFonts w:ascii="黑体" w:eastAsia="黑体" w:hAnsi="黑体" w:hint="eastAsia"/>
            <w:b/>
            <w:bCs/>
          </w:rPr>
          <w:delText>修回日期：</w:delText>
        </w:r>
        <w:bookmarkStart w:id="70" w:name="中文修订日期_带色_1"/>
        <w:r w:rsidRPr="002F690E" w:rsidDel="003730A7">
          <w:rPr>
            <w:rFonts w:ascii="Times New Roman" w:hAnsi="Times New Roman" w:cs="Times New Roman"/>
            <w:highlight w:val="white"/>
          </w:rPr>
          <w:delText>2025-11-11</w:delText>
        </w:r>
        <w:bookmarkEnd w:id="70"/>
      </w:del>
    </w:p>
    <w:p w14:paraId="101257C3" w14:textId="4B25A06F" w:rsidR="00B804E8" w:rsidRPr="007556B5" w:rsidDel="003730A7" w:rsidRDefault="00B804E8" w:rsidP="00B77AA0">
      <w:pPr>
        <w:pStyle w:val="aff"/>
        <w:widowControl/>
        <w:spacing w:afterLines="20" w:after="62"/>
        <w:rPr>
          <w:del w:id="71" w:author="1001210222 Choi" w:date="2025-12-15T18:18:00Z" w16du:dateUtc="2025-12-15T10:18:00Z"/>
          <w:rFonts w:ascii="宋体" w:hAnsi="宋体" w:hint="eastAsia"/>
          <w:bCs/>
          <w:sz w:val="18"/>
          <w:szCs w:val="18"/>
        </w:rPr>
      </w:pPr>
      <w:bookmarkStart w:id="72" w:name="中文基金项目_带色_1"/>
      <w:del w:id="73" w:author="1001210222 Choi" w:date="2025-12-15T18:18:00Z" w16du:dateUtc="2025-12-15T10:18:00Z">
        <w:r w:rsidRPr="002F690E" w:rsidDel="003730A7">
          <w:rPr>
            <w:rFonts w:ascii="黑体" w:eastAsia="黑体" w:hAnsi="黑体" w:cstheme="minorBidi" w:hint="eastAsia"/>
            <w:b/>
            <w:bCs/>
            <w:sz w:val="18"/>
            <w:szCs w:val="18"/>
            <w:highlight w:val="white"/>
          </w:rPr>
          <w:delText>基金项目：</w:delText>
        </w:r>
        <w:r w:rsidRPr="002F690E" w:rsidDel="003730A7">
          <w:rPr>
            <w:rFonts w:ascii="Times New Roman" w:hAnsi="Times New Roman" w:hint="eastAsia"/>
            <w:bCs/>
            <w:sz w:val="18"/>
            <w:szCs w:val="18"/>
            <w:highlight w:val="white"/>
          </w:rPr>
          <w:delText>本文受国家重点研发计划（</w:delText>
        </w:r>
        <w:r w:rsidRPr="002F690E" w:rsidDel="003730A7">
          <w:rPr>
            <w:rFonts w:ascii="Times New Roman" w:hAnsi="Times New Roman"/>
            <w:bCs/>
            <w:sz w:val="18"/>
            <w:szCs w:val="18"/>
            <w:highlight w:val="white"/>
          </w:rPr>
          <w:delText>2023YFC2906900</w:delText>
        </w:r>
        <w:r w:rsidRPr="002F690E" w:rsidDel="003730A7">
          <w:rPr>
            <w:rFonts w:ascii="Times New Roman" w:hAnsi="Times New Roman" w:hint="eastAsia"/>
            <w:bCs/>
            <w:sz w:val="18"/>
            <w:szCs w:val="18"/>
            <w:highlight w:val="white"/>
          </w:rPr>
          <w:delText>），</w:delText>
        </w:r>
      </w:del>
      <w:ins w:id="74" w:author="home" w:date="2025-12-08T09:45:00Z">
        <w:del w:id="75" w:author="1001210222 Choi" w:date="2025-12-15T18:18:00Z" w16du:dateUtc="2025-12-15T10:18:00Z">
          <w:r w:rsidR="008E645F" w:rsidDel="003730A7">
            <w:rPr>
              <w:rFonts w:ascii="Times New Roman" w:hAnsi="Times New Roman" w:hint="eastAsia"/>
              <w:bCs/>
              <w:sz w:val="18"/>
              <w:szCs w:val="18"/>
              <w:highlight w:val="white"/>
            </w:rPr>
            <w:delText>；</w:delText>
          </w:r>
        </w:del>
      </w:ins>
      <w:del w:id="76" w:author="1001210222 Choi" w:date="2025-12-15T18:18:00Z" w16du:dateUtc="2025-12-15T10:18:00Z">
        <w:r w:rsidRPr="002F690E" w:rsidDel="003730A7">
          <w:rPr>
            <w:rFonts w:ascii="Times New Roman" w:hAnsi="Times New Roman" w:hint="eastAsia"/>
            <w:bCs/>
            <w:sz w:val="18"/>
            <w:szCs w:val="18"/>
            <w:highlight w:val="white"/>
          </w:rPr>
          <w:delText>自然资源部深部金矿勘查开采技术创新中心开放课题（</w:delText>
        </w:r>
        <w:r w:rsidRPr="002F690E" w:rsidDel="003730A7">
          <w:rPr>
            <w:rFonts w:ascii="Times New Roman" w:hAnsi="Times New Roman"/>
            <w:bCs/>
            <w:sz w:val="18"/>
            <w:szCs w:val="18"/>
            <w:highlight w:val="white"/>
          </w:rPr>
          <w:delText>LDKF-2023BZX-17</w:delText>
        </w:r>
        <w:r w:rsidRPr="002F690E" w:rsidDel="003730A7">
          <w:rPr>
            <w:rFonts w:ascii="Times New Roman" w:hAnsi="Times New Roman" w:hint="eastAsia"/>
            <w:bCs/>
            <w:sz w:val="18"/>
            <w:szCs w:val="18"/>
            <w:highlight w:val="white"/>
          </w:rPr>
          <w:delText>），</w:delText>
        </w:r>
      </w:del>
      <w:ins w:id="77" w:author="home" w:date="2025-12-08T09:46:00Z">
        <w:del w:id="78" w:author="1001210222 Choi" w:date="2025-12-15T18:18:00Z" w16du:dateUtc="2025-12-15T10:18:00Z">
          <w:r w:rsidR="008E645F" w:rsidDel="003730A7">
            <w:rPr>
              <w:rFonts w:ascii="Times New Roman" w:hAnsi="Times New Roman" w:hint="eastAsia"/>
              <w:bCs/>
              <w:sz w:val="18"/>
              <w:szCs w:val="18"/>
              <w:highlight w:val="white"/>
            </w:rPr>
            <w:delText>；</w:delText>
          </w:r>
        </w:del>
      </w:ins>
      <w:del w:id="79" w:author="1001210222 Choi" w:date="2025-12-15T18:18:00Z" w16du:dateUtc="2025-12-15T10:18:00Z">
        <w:r w:rsidRPr="002F690E" w:rsidDel="003730A7">
          <w:rPr>
            <w:rFonts w:ascii="Times New Roman" w:hAnsi="Times New Roman" w:hint="eastAsia"/>
            <w:bCs/>
            <w:sz w:val="18"/>
            <w:szCs w:val="18"/>
            <w:highlight w:val="white"/>
          </w:rPr>
          <w:delText>国家自然科学基金国际（地区）合作与交流项目（</w:delText>
        </w:r>
        <w:r w:rsidRPr="002F690E" w:rsidDel="003730A7">
          <w:rPr>
            <w:rFonts w:ascii="Times New Roman" w:hAnsi="Times New Roman"/>
            <w:bCs/>
            <w:sz w:val="18"/>
            <w:szCs w:val="18"/>
            <w:highlight w:val="white"/>
          </w:rPr>
          <w:delText>42261134535</w:delText>
        </w:r>
        <w:r w:rsidRPr="002F690E" w:rsidDel="003730A7">
          <w:rPr>
            <w:rFonts w:ascii="Times New Roman" w:hAnsi="Times New Roman" w:hint="eastAsia"/>
            <w:bCs/>
            <w:sz w:val="18"/>
            <w:szCs w:val="18"/>
            <w:highlight w:val="white"/>
          </w:rPr>
          <w:delText>），</w:delText>
        </w:r>
      </w:del>
      <w:ins w:id="80" w:author="home" w:date="2025-12-08T09:46:00Z">
        <w:del w:id="81" w:author="1001210222 Choi" w:date="2025-12-15T18:18:00Z" w16du:dateUtc="2025-12-15T10:18:00Z">
          <w:r w:rsidR="008E645F" w:rsidDel="003730A7">
            <w:rPr>
              <w:rFonts w:ascii="Times New Roman" w:hAnsi="Times New Roman" w:hint="eastAsia"/>
              <w:bCs/>
              <w:sz w:val="18"/>
              <w:szCs w:val="18"/>
              <w:highlight w:val="white"/>
            </w:rPr>
            <w:delText>；</w:delText>
          </w:r>
        </w:del>
      </w:ins>
      <w:del w:id="82" w:author="1001210222 Choi" w:date="2025-12-15T18:18:00Z" w16du:dateUtc="2025-12-15T10:18:00Z">
        <w:r w:rsidRPr="002F690E" w:rsidDel="003730A7">
          <w:rPr>
            <w:rFonts w:ascii="Times New Roman" w:hAnsi="Times New Roman" w:hint="eastAsia"/>
            <w:bCs/>
            <w:sz w:val="18"/>
            <w:szCs w:val="18"/>
            <w:highlight w:val="white"/>
          </w:rPr>
          <w:delText>中国地质调查局东北地质科技创新中心区创基金项目（</w:delText>
        </w:r>
        <w:r w:rsidRPr="002F690E" w:rsidDel="003730A7">
          <w:rPr>
            <w:rFonts w:ascii="Times New Roman" w:hAnsi="Times New Roman"/>
            <w:bCs/>
            <w:sz w:val="18"/>
            <w:szCs w:val="18"/>
            <w:highlight w:val="white"/>
          </w:rPr>
          <w:delText>QCJJ2023-06</w:delText>
        </w:r>
        <w:r w:rsidRPr="002F690E" w:rsidDel="003730A7">
          <w:rPr>
            <w:rFonts w:ascii="Times New Roman" w:hAnsi="Times New Roman" w:hint="eastAsia"/>
            <w:bCs/>
            <w:sz w:val="18"/>
            <w:szCs w:val="18"/>
            <w:highlight w:val="white"/>
          </w:rPr>
          <w:delText>），</w:delText>
        </w:r>
      </w:del>
      <w:ins w:id="83" w:author="home" w:date="2025-12-08T09:46:00Z">
        <w:del w:id="84" w:author="1001210222 Choi" w:date="2025-12-15T18:18:00Z" w16du:dateUtc="2025-12-15T10:18:00Z">
          <w:r w:rsidR="008E645F" w:rsidDel="003730A7">
            <w:rPr>
              <w:rFonts w:ascii="Times New Roman" w:hAnsi="Times New Roman" w:hint="eastAsia"/>
              <w:bCs/>
              <w:sz w:val="18"/>
              <w:szCs w:val="18"/>
              <w:highlight w:val="white"/>
            </w:rPr>
            <w:delText>；</w:delText>
          </w:r>
        </w:del>
      </w:ins>
      <w:del w:id="85" w:author="1001210222 Choi" w:date="2025-12-15T18:18:00Z" w16du:dateUtc="2025-12-15T10:18:00Z">
        <w:r w:rsidRPr="002F690E" w:rsidDel="003730A7">
          <w:rPr>
            <w:rFonts w:ascii="Times New Roman" w:hAnsi="Times New Roman" w:hint="eastAsia"/>
            <w:bCs/>
            <w:sz w:val="18"/>
            <w:szCs w:val="18"/>
            <w:highlight w:val="white"/>
          </w:rPr>
          <w:delText>深时数字地球前沿科学中心项目（</w:delText>
        </w:r>
        <w:r w:rsidRPr="002F690E" w:rsidDel="003730A7">
          <w:rPr>
            <w:rFonts w:ascii="Times New Roman" w:hAnsi="Times New Roman"/>
            <w:bCs/>
            <w:sz w:val="18"/>
            <w:szCs w:val="18"/>
            <w:highlight w:val="white"/>
          </w:rPr>
          <w:delText>2652023001</w:delText>
        </w:r>
        <w:r w:rsidRPr="002F690E" w:rsidDel="003730A7">
          <w:rPr>
            <w:rFonts w:ascii="Times New Roman" w:hAnsi="Times New Roman" w:hint="eastAsia"/>
            <w:bCs/>
            <w:sz w:val="18"/>
            <w:szCs w:val="18"/>
            <w:highlight w:val="white"/>
          </w:rPr>
          <w:delText>）</w:delText>
        </w:r>
      </w:del>
      <w:ins w:id="86" w:author="1001210222 Choi" w:date="2025-12-11T10:23:00Z" w16du:dateUtc="2025-12-11T02:23:00Z">
        <w:del w:id="87" w:author="1001210222 Choi" w:date="2025-12-15T18:18:00Z" w16du:dateUtc="2025-12-15T10:18:00Z">
          <w:r w:rsidR="000F26B9" w:rsidDel="003730A7">
            <w:rPr>
              <w:rFonts w:ascii="Times New Roman" w:hAnsi="Times New Roman" w:hint="eastAsia"/>
              <w:bCs/>
              <w:sz w:val="18"/>
              <w:szCs w:val="18"/>
              <w:highlight w:val="white"/>
            </w:rPr>
            <w:delText>；</w:delText>
          </w:r>
          <w:r w:rsidR="000F26B9" w:rsidRPr="000F26B9" w:rsidDel="003730A7">
            <w:rPr>
              <w:rFonts w:ascii="Times New Roman" w:hAnsi="Times New Roman" w:hint="eastAsia"/>
              <w:bCs/>
              <w:sz w:val="18"/>
              <w:szCs w:val="18"/>
            </w:rPr>
            <w:delText>山东省地质矿产勘查开发局第六地质大队技术研究项目</w:delText>
          </w:r>
          <w:r w:rsidR="000F26B9" w:rsidDel="003730A7">
            <w:rPr>
              <w:rFonts w:ascii="Times New Roman" w:hAnsi="Times New Roman" w:hint="eastAsia"/>
              <w:bCs/>
              <w:sz w:val="18"/>
              <w:szCs w:val="18"/>
            </w:rPr>
            <w:delText>（</w:delText>
          </w:r>
          <w:r w:rsidR="000F26B9" w:rsidDel="003730A7">
            <w:rPr>
              <w:rFonts w:ascii="Times New Roman" w:hAnsi="Times New Roman" w:hint="eastAsia"/>
              <w:bCs/>
              <w:sz w:val="18"/>
              <w:szCs w:val="18"/>
            </w:rPr>
            <w:delText>LDKJ20240101</w:delText>
          </w:r>
          <w:r w:rsidR="000F26B9" w:rsidDel="003730A7">
            <w:rPr>
              <w:rFonts w:ascii="Times New Roman" w:hAnsi="Times New Roman" w:hint="eastAsia"/>
              <w:bCs/>
              <w:sz w:val="18"/>
              <w:szCs w:val="18"/>
            </w:rPr>
            <w:delText>）；山东省泰山学者</w:delText>
          </w:r>
        </w:del>
      </w:ins>
      <w:ins w:id="88" w:author="1001210222 Choi" w:date="2025-12-11T10:24:00Z" w16du:dateUtc="2025-12-11T02:24:00Z">
        <w:del w:id="89" w:author="1001210222 Choi" w:date="2025-12-15T18:18:00Z" w16du:dateUtc="2025-12-15T10:18:00Z">
          <w:r w:rsidR="000F26B9" w:rsidDel="003730A7">
            <w:rPr>
              <w:rFonts w:ascii="Times New Roman" w:hAnsi="Times New Roman" w:hint="eastAsia"/>
              <w:bCs/>
              <w:sz w:val="18"/>
              <w:szCs w:val="18"/>
            </w:rPr>
            <w:delText>工程（</w:delText>
          </w:r>
          <w:r w:rsidR="000F26B9" w:rsidDel="003730A7">
            <w:rPr>
              <w:rFonts w:ascii="Times New Roman" w:hAnsi="Times New Roman" w:hint="eastAsia"/>
              <w:bCs/>
              <w:sz w:val="18"/>
              <w:szCs w:val="18"/>
            </w:rPr>
            <w:delText>tstp20240847</w:delText>
          </w:r>
          <w:r w:rsidR="000F26B9" w:rsidDel="003730A7">
            <w:rPr>
              <w:rFonts w:ascii="Times New Roman" w:hAnsi="Times New Roman" w:hint="eastAsia"/>
              <w:bCs/>
              <w:sz w:val="18"/>
              <w:szCs w:val="18"/>
            </w:rPr>
            <w:delText>）</w:delText>
          </w:r>
        </w:del>
      </w:ins>
      <w:del w:id="90" w:author="1001210222 Choi" w:date="2025-12-15T18:18:00Z" w16du:dateUtc="2025-12-15T10:18:00Z">
        <w:r w:rsidRPr="002F690E" w:rsidDel="003730A7">
          <w:rPr>
            <w:rFonts w:ascii="Times New Roman" w:hAnsi="Times New Roman" w:hint="eastAsia"/>
            <w:bCs/>
            <w:sz w:val="18"/>
            <w:szCs w:val="18"/>
            <w:highlight w:val="white"/>
          </w:rPr>
          <w:delText>等的联合资助</w:delText>
        </w:r>
        <w:bookmarkEnd w:id="72"/>
      </w:del>
    </w:p>
    <w:p w14:paraId="2ABD9F5F" w14:textId="3A3B9EA0" w:rsidR="00B804E8" w:rsidRPr="007556B5" w:rsidDel="003730A7" w:rsidRDefault="00B804E8" w:rsidP="00B77AA0">
      <w:pPr>
        <w:pStyle w:val="af1"/>
        <w:widowControl/>
        <w:spacing w:afterLines="20" w:after="62"/>
        <w:jc w:val="both"/>
        <w:rPr>
          <w:del w:id="91" w:author="1001210222 Choi" w:date="2025-12-15T18:18:00Z" w16du:dateUtc="2025-12-15T10:18:00Z"/>
          <w:rFonts w:ascii="Times New Roman" w:hAnsi="Times New Roman" w:cs="Times New Roman"/>
        </w:rPr>
      </w:pPr>
      <w:bookmarkStart w:id="92" w:name="中文作者简介_带色_1"/>
      <w:del w:id="93" w:author="1001210222 Choi" w:date="2025-12-15T18:18:00Z" w16du:dateUtc="2025-12-15T10:18:00Z">
        <w:r w:rsidRPr="002F690E" w:rsidDel="003730A7">
          <w:rPr>
            <w:rFonts w:ascii="黑体" w:eastAsia="黑体" w:hAnsi="黑体" w:hint="eastAsia"/>
            <w:b/>
            <w:bCs/>
            <w:highlight w:val="white"/>
          </w:rPr>
          <w:delText>作者简介：</w:delText>
        </w:r>
        <w:r w:rsidRPr="002F690E" w:rsidDel="003730A7">
          <w:rPr>
            <w:rFonts w:ascii="宋体" w:eastAsia="宋体" w:hAnsi="宋体" w:hint="eastAsia"/>
            <w:highlight w:val="white"/>
          </w:rPr>
          <w:delText>蔡哲鑫（</w:delText>
        </w:r>
        <w:r w:rsidRPr="002F690E" w:rsidDel="003730A7">
          <w:rPr>
            <w:rFonts w:ascii="宋体" w:eastAsia="宋体" w:hAnsi="宋体"/>
            <w:highlight w:val="white"/>
          </w:rPr>
          <w:delText>2003</w:delText>
        </w:r>
        <w:r w:rsidRPr="002F690E" w:rsidDel="003730A7">
          <w:rPr>
            <w:rFonts w:ascii="宋体" w:eastAsia="宋体" w:hAnsi="宋体" w:hint="eastAsia"/>
            <w:highlight w:val="white"/>
          </w:rPr>
          <w:delText>-</w:delText>
        </w:r>
      </w:del>
      <w:ins w:id="94" w:author="home" w:date="2025-12-08T09:46:00Z">
        <w:del w:id="95" w:author="1001210222 Choi" w:date="2025-12-15T18:18:00Z" w16du:dateUtc="2025-12-15T10:18:00Z">
          <w:r w:rsidR="008E645F" w:rsidDel="003730A7">
            <w:rPr>
              <w:rFonts w:ascii="宋体" w:eastAsia="宋体" w:hAnsi="宋体" w:hint="eastAsia"/>
              <w:highlight w:val="white"/>
            </w:rPr>
            <w:delText>—</w:delText>
          </w:r>
        </w:del>
      </w:ins>
      <w:del w:id="96" w:author="1001210222 Choi" w:date="2025-12-15T18:18:00Z" w16du:dateUtc="2025-12-15T10:18:00Z">
        <w:r w:rsidRPr="002F690E" w:rsidDel="003730A7">
          <w:rPr>
            <w:rFonts w:ascii="宋体" w:eastAsia="宋体" w:hAnsi="宋体"/>
            <w:highlight w:val="white"/>
          </w:rPr>
          <w:delText>），男，硕士研究生，地质学专业</w:delText>
        </w:r>
        <w:r w:rsidRPr="002F690E" w:rsidDel="003730A7">
          <w:rPr>
            <w:rFonts w:ascii="宋体" w:eastAsia="宋体" w:hAnsi="宋体" w:hint="eastAsia"/>
            <w:highlight w:val="white"/>
          </w:rPr>
          <w:delText>，</w:delText>
        </w:r>
      </w:del>
      <w:ins w:id="97" w:author="home" w:date="2025-12-08T09:46:00Z">
        <w:del w:id="98" w:author="1001210222 Choi" w:date="2025-12-15T18:18:00Z" w16du:dateUtc="2025-12-15T10:18:00Z">
          <w:r w:rsidR="008E645F" w:rsidDel="003730A7">
            <w:rPr>
              <w:rFonts w:ascii="宋体" w:eastAsia="宋体" w:hAnsi="宋体" w:hint="eastAsia"/>
              <w:highlight w:val="white"/>
            </w:rPr>
            <w:delText>。</w:delText>
          </w:r>
        </w:del>
      </w:ins>
      <w:del w:id="99" w:author="1001210222 Choi" w:date="2025-12-15T18:18:00Z" w16du:dateUtc="2025-12-15T10:18:00Z">
        <w:r w:rsidRPr="002F690E" w:rsidDel="003730A7">
          <w:rPr>
            <w:rFonts w:ascii="Times New Roman" w:eastAsia="宋体" w:hAnsi="Times New Roman" w:cs="Times New Roman"/>
            <w:highlight w:val="white"/>
          </w:rPr>
          <w:delText>E-mail</w:delText>
        </w:r>
        <w:r w:rsidRPr="002F690E" w:rsidDel="003730A7">
          <w:rPr>
            <w:rFonts w:ascii="Times New Roman" w:eastAsia="宋体" w:hAnsi="Times New Roman" w:cs="Times New Roman" w:hint="eastAsia"/>
            <w:highlight w:val="white"/>
          </w:rPr>
          <w:delText>：</w:delText>
        </w:r>
        <w:r w:rsidRPr="002F690E" w:rsidDel="003730A7">
          <w:rPr>
            <w:rFonts w:ascii="Times New Roman" w:eastAsia="宋体" w:hAnsi="Times New Roman" w:cs="Times New Roman"/>
            <w:highlight w:val="white"/>
          </w:rPr>
          <w:delText>zxcai25@stu.pku.edu.cn</w:delText>
        </w:r>
        <w:bookmarkEnd w:id="92"/>
      </w:del>
    </w:p>
    <w:p w14:paraId="7D82EF24" w14:textId="600C5CCB" w:rsidR="00B804E8" w:rsidRPr="00FD466D" w:rsidDel="003730A7" w:rsidRDefault="00B804E8" w:rsidP="00B77AA0">
      <w:pPr>
        <w:pStyle w:val="aff"/>
        <w:widowControl/>
        <w:spacing w:afterLines="20" w:after="62"/>
        <w:rPr>
          <w:del w:id="100" w:author="1001210222 Choi" w:date="2025-12-15T18:18:00Z" w16du:dateUtc="2025-12-15T10:18:00Z"/>
          <w:rFonts w:ascii="Times New Roman" w:hAnsi="Times New Roman"/>
          <w:bCs/>
          <w:sz w:val="18"/>
          <w:szCs w:val="18"/>
        </w:rPr>
      </w:pPr>
      <w:bookmarkStart w:id="101" w:name="中文通信作者_带色_1"/>
      <w:del w:id="102" w:author="1001210222 Choi" w:date="2025-12-15T18:18:00Z" w16du:dateUtc="2025-12-15T10:18:00Z">
        <w:r w:rsidRPr="007556B5" w:rsidDel="003730A7">
          <w:rPr>
            <w:rFonts w:ascii="Symbol" w:eastAsia="黑体" w:hAnsi="Symbol" w:cstheme="minorBidi"/>
            <w:b/>
            <w:bCs/>
            <w:color w:val="008080"/>
            <w:sz w:val="18"/>
            <w:szCs w:val="18"/>
            <w:highlight w:val="white"/>
          </w:rPr>
          <w:sym w:font="Symbol" w:char="F02A"/>
        </w:r>
        <w:r w:rsidRPr="002F690E" w:rsidDel="003730A7">
          <w:rPr>
            <w:rFonts w:ascii="黑体" w:eastAsia="黑体" w:hAnsi="黑体" w:cstheme="minorBidi" w:hint="eastAsia"/>
            <w:b/>
            <w:bCs/>
            <w:sz w:val="18"/>
            <w:szCs w:val="18"/>
            <w:highlight w:val="white"/>
          </w:rPr>
          <w:delText>通信作者简介：</w:delText>
        </w:r>
        <w:r w:rsidRPr="002F690E" w:rsidDel="003730A7">
          <w:rPr>
            <w:rFonts w:ascii="Times New Roman" w:eastAsia="新宋体" w:hAnsi="Times New Roman" w:hint="eastAsia"/>
            <w:sz w:val="18"/>
            <w:szCs w:val="18"/>
            <w:highlight w:val="white"/>
          </w:rPr>
          <w:delText>高强（</w:delText>
        </w:r>
        <w:r w:rsidRPr="002F690E" w:rsidDel="003730A7">
          <w:rPr>
            <w:rFonts w:ascii="Times New Roman" w:eastAsia="新宋体" w:hAnsi="Times New Roman"/>
            <w:sz w:val="18"/>
            <w:szCs w:val="18"/>
            <w:highlight w:val="white"/>
          </w:rPr>
          <w:delText>1997</w:delText>
        </w:r>
        <w:r w:rsidRPr="002F690E" w:rsidDel="003730A7">
          <w:rPr>
            <w:rFonts w:ascii="Times New Roman" w:eastAsia="新宋体" w:hAnsi="Times New Roman" w:hint="eastAsia"/>
            <w:sz w:val="18"/>
            <w:szCs w:val="18"/>
            <w:highlight w:val="white"/>
          </w:rPr>
          <w:delText>-</w:delText>
        </w:r>
      </w:del>
      <w:ins w:id="103" w:author="home" w:date="2025-12-08T09:46:00Z">
        <w:del w:id="104" w:author="1001210222 Choi" w:date="2025-12-15T18:18:00Z" w16du:dateUtc="2025-12-15T10:18:00Z">
          <w:r w:rsidR="008E645F" w:rsidDel="003730A7">
            <w:rPr>
              <w:rFonts w:ascii="Times New Roman" w:eastAsia="新宋体" w:hAnsi="Times New Roman" w:hint="eastAsia"/>
              <w:sz w:val="18"/>
              <w:szCs w:val="18"/>
              <w:highlight w:val="white"/>
            </w:rPr>
            <w:delText>—</w:delText>
          </w:r>
        </w:del>
      </w:ins>
      <w:del w:id="105" w:author="1001210222 Choi" w:date="2025-12-15T18:18:00Z" w16du:dateUtc="2025-12-15T10:18:00Z">
        <w:r w:rsidRPr="002F690E" w:rsidDel="003730A7">
          <w:rPr>
            <w:rFonts w:ascii="Times New Roman" w:eastAsia="新宋体" w:hAnsi="Times New Roman" w:hint="eastAsia"/>
            <w:sz w:val="18"/>
            <w:szCs w:val="18"/>
            <w:highlight w:val="white"/>
          </w:rPr>
          <w:delText>），男，博士后，从事区域成矿规律研究工作，</w:delText>
        </w:r>
      </w:del>
      <w:ins w:id="106" w:author="home" w:date="2025-12-08T09:46:00Z">
        <w:del w:id="107" w:author="1001210222 Choi" w:date="2025-12-15T18:18:00Z" w16du:dateUtc="2025-12-15T10:18:00Z">
          <w:r w:rsidR="008E645F" w:rsidDel="003730A7">
            <w:rPr>
              <w:rFonts w:ascii="Times New Roman" w:eastAsia="新宋体" w:hAnsi="Times New Roman" w:hint="eastAsia"/>
              <w:sz w:val="18"/>
              <w:szCs w:val="18"/>
              <w:highlight w:val="white"/>
            </w:rPr>
            <w:delText>。</w:delText>
          </w:r>
        </w:del>
      </w:ins>
      <w:del w:id="108" w:author="1001210222 Choi" w:date="2025-12-15T18:18:00Z" w16du:dateUtc="2025-12-15T10:18:00Z">
        <w:r w:rsidRPr="002F690E" w:rsidDel="003730A7">
          <w:rPr>
            <w:rFonts w:ascii="Times New Roman" w:eastAsia="新宋体" w:hAnsi="Times New Roman"/>
            <w:sz w:val="18"/>
            <w:szCs w:val="18"/>
            <w:highlight w:val="white"/>
          </w:rPr>
          <w:delText>E-mail</w:delText>
        </w:r>
        <w:r w:rsidRPr="002F690E" w:rsidDel="003730A7">
          <w:rPr>
            <w:rFonts w:ascii="Times New Roman" w:eastAsia="新宋体" w:hAnsi="Times New Roman" w:hint="eastAsia"/>
            <w:sz w:val="18"/>
            <w:szCs w:val="18"/>
            <w:highlight w:val="white"/>
          </w:rPr>
          <w:delText>：</w:delText>
        </w:r>
        <w:r w:rsidRPr="002F690E" w:rsidDel="003730A7">
          <w:rPr>
            <w:rFonts w:ascii="Times New Roman" w:eastAsia="新宋体" w:hAnsi="Times New Roman"/>
            <w:sz w:val="18"/>
            <w:szCs w:val="18"/>
            <w:highlight w:val="white"/>
          </w:rPr>
          <w:delText>gaoqgeo@163.com</w:delText>
        </w:r>
        <w:bookmarkEnd w:id="101"/>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3434"/>
    <w:multiLevelType w:val="hybridMultilevel"/>
    <w:tmpl w:val="5C68814E"/>
    <w:lvl w:ilvl="0" w:tplc="67CA12AA">
      <w:start w:val="1"/>
      <w:numFmt w:val="decimal"/>
      <w:lvlText w:val="%1）"/>
      <w:lvlJc w:val="left"/>
      <w:pPr>
        <w:ind w:left="360" w:hanging="360"/>
      </w:pPr>
      <w:rPr>
        <w:rFonts w:asciiTheme="minorHAnsi" w:hAnsiTheme="minorHAnsi" w:cstheme="minorBidi" w:hint="default"/>
        <w:color w:val="auto"/>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55377D"/>
    <w:multiLevelType w:val="hybridMultilevel"/>
    <w:tmpl w:val="E7621FC4"/>
    <w:lvl w:ilvl="0" w:tplc="03727B10">
      <w:start w:val="1"/>
      <w:numFmt w:val="decimal"/>
      <w:lvlText w:val="%1)"/>
      <w:lvlJc w:val="left"/>
      <w:pPr>
        <w:ind w:left="720" w:hanging="360"/>
      </w:pPr>
    </w:lvl>
    <w:lvl w:ilvl="1" w:tplc="B3960898">
      <w:start w:val="1"/>
      <w:numFmt w:val="decimal"/>
      <w:lvlText w:val="%2)"/>
      <w:lvlJc w:val="left"/>
      <w:pPr>
        <w:ind w:left="720" w:hanging="360"/>
      </w:pPr>
    </w:lvl>
    <w:lvl w:ilvl="2" w:tplc="31AC1848">
      <w:start w:val="1"/>
      <w:numFmt w:val="decimal"/>
      <w:lvlText w:val="%3)"/>
      <w:lvlJc w:val="left"/>
      <w:pPr>
        <w:ind w:left="720" w:hanging="360"/>
      </w:pPr>
    </w:lvl>
    <w:lvl w:ilvl="3" w:tplc="E39EDBE2">
      <w:start w:val="1"/>
      <w:numFmt w:val="decimal"/>
      <w:lvlText w:val="%4)"/>
      <w:lvlJc w:val="left"/>
      <w:pPr>
        <w:ind w:left="720" w:hanging="360"/>
      </w:pPr>
    </w:lvl>
    <w:lvl w:ilvl="4" w:tplc="F40040AE">
      <w:start w:val="1"/>
      <w:numFmt w:val="decimal"/>
      <w:lvlText w:val="%5)"/>
      <w:lvlJc w:val="left"/>
      <w:pPr>
        <w:ind w:left="720" w:hanging="360"/>
      </w:pPr>
    </w:lvl>
    <w:lvl w:ilvl="5" w:tplc="A13E712E">
      <w:start w:val="1"/>
      <w:numFmt w:val="decimal"/>
      <w:lvlText w:val="%6)"/>
      <w:lvlJc w:val="left"/>
      <w:pPr>
        <w:ind w:left="720" w:hanging="360"/>
      </w:pPr>
    </w:lvl>
    <w:lvl w:ilvl="6" w:tplc="5138230A">
      <w:start w:val="1"/>
      <w:numFmt w:val="decimal"/>
      <w:lvlText w:val="%7)"/>
      <w:lvlJc w:val="left"/>
      <w:pPr>
        <w:ind w:left="720" w:hanging="360"/>
      </w:pPr>
    </w:lvl>
    <w:lvl w:ilvl="7" w:tplc="7D6033B0">
      <w:start w:val="1"/>
      <w:numFmt w:val="decimal"/>
      <w:lvlText w:val="%8)"/>
      <w:lvlJc w:val="left"/>
      <w:pPr>
        <w:ind w:left="720" w:hanging="360"/>
      </w:pPr>
    </w:lvl>
    <w:lvl w:ilvl="8" w:tplc="60202C2E">
      <w:start w:val="1"/>
      <w:numFmt w:val="decimal"/>
      <w:lvlText w:val="%9)"/>
      <w:lvlJc w:val="left"/>
      <w:pPr>
        <w:ind w:left="720" w:hanging="360"/>
      </w:pPr>
    </w:lvl>
  </w:abstractNum>
  <w:abstractNum w:abstractNumId="2" w15:restartNumberingAfterBreak="0">
    <w:nsid w:val="098B4F1C"/>
    <w:multiLevelType w:val="hybridMultilevel"/>
    <w:tmpl w:val="26AC0264"/>
    <w:lvl w:ilvl="0" w:tplc="1F627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206133"/>
    <w:multiLevelType w:val="hybridMultilevel"/>
    <w:tmpl w:val="7076CB24"/>
    <w:lvl w:ilvl="0" w:tplc="B7E67612">
      <w:start w:val="1"/>
      <w:numFmt w:val="decimal"/>
      <w:lvlText w:val="%1."/>
      <w:lvlJc w:val="left"/>
      <w:pPr>
        <w:ind w:left="360" w:hanging="360"/>
      </w:pPr>
      <w:rPr>
        <w:rFonts w:hint="default"/>
      </w:rPr>
    </w:lvl>
    <w:lvl w:ilvl="1" w:tplc="2D5A2B9C" w:tentative="1">
      <w:start w:val="1"/>
      <w:numFmt w:val="lowerLetter"/>
      <w:lvlText w:val="%2)"/>
      <w:lvlJc w:val="left"/>
      <w:pPr>
        <w:ind w:left="880" w:hanging="440"/>
      </w:pPr>
    </w:lvl>
    <w:lvl w:ilvl="2" w:tplc="77E27EFA" w:tentative="1">
      <w:start w:val="1"/>
      <w:numFmt w:val="lowerRoman"/>
      <w:lvlText w:val="%3."/>
      <w:lvlJc w:val="right"/>
      <w:pPr>
        <w:ind w:left="1320" w:hanging="440"/>
      </w:pPr>
    </w:lvl>
    <w:lvl w:ilvl="3" w:tplc="9C68AEFA" w:tentative="1">
      <w:start w:val="1"/>
      <w:numFmt w:val="decimal"/>
      <w:lvlText w:val="%4."/>
      <w:lvlJc w:val="left"/>
      <w:pPr>
        <w:ind w:left="1760" w:hanging="440"/>
      </w:pPr>
    </w:lvl>
    <w:lvl w:ilvl="4" w:tplc="532E7144" w:tentative="1">
      <w:start w:val="1"/>
      <w:numFmt w:val="lowerLetter"/>
      <w:lvlText w:val="%5)"/>
      <w:lvlJc w:val="left"/>
      <w:pPr>
        <w:ind w:left="2200" w:hanging="440"/>
      </w:pPr>
    </w:lvl>
    <w:lvl w:ilvl="5" w:tplc="A1582790" w:tentative="1">
      <w:start w:val="1"/>
      <w:numFmt w:val="lowerRoman"/>
      <w:lvlText w:val="%6."/>
      <w:lvlJc w:val="right"/>
      <w:pPr>
        <w:ind w:left="2640" w:hanging="440"/>
      </w:pPr>
    </w:lvl>
    <w:lvl w:ilvl="6" w:tplc="382EC420" w:tentative="1">
      <w:start w:val="1"/>
      <w:numFmt w:val="decimal"/>
      <w:lvlText w:val="%7."/>
      <w:lvlJc w:val="left"/>
      <w:pPr>
        <w:ind w:left="3080" w:hanging="440"/>
      </w:pPr>
    </w:lvl>
    <w:lvl w:ilvl="7" w:tplc="734ED908" w:tentative="1">
      <w:start w:val="1"/>
      <w:numFmt w:val="lowerLetter"/>
      <w:lvlText w:val="%8)"/>
      <w:lvlJc w:val="left"/>
      <w:pPr>
        <w:ind w:left="3520" w:hanging="440"/>
      </w:pPr>
    </w:lvl>
    <w:lvl w:ilvl="8" w:tplc="AE2A1A02" w:tentative="1">
      <w:start w:val="1"/>
      <w:numFmt w:val="lowerRoman"/>
      <w:lvlText w:val="%9."/>
      <w:lvlJc w:val="right"/>
      <w:pPr>
        <w:ind w:left="3960" w:hanging="440"/>
      </w:pPr>
    </w:lvl>
  </w:abstractNum>
  <w:abstractNum w:abstractNumId="4" w15:restartNumberingAfterBreak="0">
    <w:nsid w:val="140370B4"/>
    <w:multiLevelType w:val="multilevel"/>
    <w:tmpl w:val="0409001D"/>
    <w:styleLink w:val="1111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5C67D7D"/>
    <w:multiLevelType w:val="hybridMultilevel"/>
    <w:tmpl w:val="82DE0136"/>
    <w:lvl w:ilvl="0" w:tplc="F5D24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7D6526"/>
    <w:multiLevelType w:val="multilevel"/>
    <w:tmpl w:val="0409001D"/>
    <w:styleLink w:val="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B59543F"/>
    <w:multiLevelType w:val="hybridMultilevel"/>
    <w:tmpl w:val="E1760D1C"/>
    <w:lvl w:ilvl="0" w:tplc="3C34F296">
      <w:start w:val="1"/>
      <w:numFmt w:val="decimal"/>
      <w:lvlText w:val="%1."/>
      <w:lvlJc w:val="left"/>
      <w:pPr>
        <w:ind w:left="360" w:hanging="360"/>
      </w:pPr>
      <w:rPr>
        <w:rFonts w:hint="default"/>
      </w:rPr>
    </w:lvl>
    <w:lvl w:ilvl="1" w:tplc="07F45E44" w:tentative="1">
      <w:start w:val="1"/>
      <w:numFmt w:val="lowerLetter"/>
      <w:lvlText w:val="%2)"/>
      <w:lvlJc w:val="left"/>
      <w:pPr>
        <w:ind w:left="880" w:hanging="440"/>
      </w:pPr>
    </w:lvl>
    <w:lvl w:ilvl="2" w:tplc="D78A5850" w:tentative="1">
      <w:start w:val="1"/>
      <w:numFmt w:val="lowerRoman"/>
      <w:lvlText w:val="%3."/>
      <w:lvlJc w:val="right"/>
      <w:pPr>
        <w:ind w:left="1320" w:hanging="440"/>
      </w:pPr>
    </w:lvl>
    <w:lvl w:ilvl="3" w:tplc="46FEFC5E" w:tentative="1">
      <w:start w:val="1"/>
      <w:numFmt w:val="decimal"/>
      <w:lvlText w:val="%4."/>
      <w:lvlJc w:val="left"/>
      <w:pPr>
        <w:ind w:left="1760" w:hanging="440"/>
      </w:pPr>
    </w:lvl>
    <w:lvl w:ilvl="4" w:tplc="37FE5768" w:tentative="1">
      <w:start w:val="1"/>
      <w:numFmt w:val="lowerLetter"/>
      <w:lvlText w:val="%5)"/>
      <w:lvlJc w:val="left"/>
      <w:pPr>
        <w:ind w:left="2200" w:hanging="440"/>
      </w:pPr>
    </w:lvl>
    <w:lvl w:ilvl="5" w:tplc="B70A7DAA" w:tentative="1">
      <w:start w:val="1"/>
      <w:numFmt w:val="lowerRoman"/>
      <w:lvlText w:val="%6."/>
      <w:lvlJc w:val="right"/>
      <w:pPr>
        <w:ind w:left="2640" w:hanging="440"/>
      </w:pPr>
    </w:lvl>
    <w:lvl w:ilvl="6" w:tplc="7C3A2CD6" w:tentative="1">
      <w:start w:val="1"/>
      <w:numFmt w:val="decimal"/>
      <w:lvlText w:val="%7."/>
      <w:lvlJc w:val="left"/>
      <w:pPr>
        <w:ind w:left="3080" w:hanging="440"/>
      </w:pPr>
    </w:lvl>
    <w:lvl w:ilvl="7" w:tplc="57802D92" w:tentative="1">
      <w:start w:val="1"/>
      <w:numFmt w:val="lowerLetter"/>
      <w:lvlText w:val="%8)"/>
      <w:lvlJc w:val="left"/>
      <w:pPr>
        <w:ind w:left="3520" w:hanging="440"/>
      </w:pPr>
    </w:lvl>
    <w:lvl w:ilvl="8" w:tplc="9E20E050" w:tentative="1">
      <w:start w:val="1"/>
      <w:numFmt w:val="lowerRoman"/>
      <w:lvlText w:val="%9."/>
      <w:lvlJc w:val="right"/>
      <w:pPr>
        <w:ind w:left="3960" w:hanging="440"/>
      </w:pPr>
    </w:lvl>
  </w:abstractNum>
  <w:abstractNum w:abstractNumId="8" w15:restartNumberingAfterBreak="0">
    <w:nsid w:val="354B4342"/>
    <w:multiLevelType w:val="hybridMultilevel"/>
    <w:tmpl w:val="6ECAB174"/>
    <w:lvl w:ilvl="0" w:tplc="75EA1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13595B"/>
    <w:multiLevelType w:val="hybridMultilevel"/>
    <w:tmpl w:val="70804A34"/>
    <w:lvl w:ilvl="0" w:tplc="E76CB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7A6321"/>
    <w:multiLevelType w:val="multilevel"/>
    <w:tmpl w:val="0409001F"/>
    <w:styleLink w:val="111111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7CAB77BA"/>
    <w:multiLevelType w:val="hybridMultilevel"/>
    <w:tmpl w:val="898669E2"/>
    <w:lvl w:ilvl="0" w:tplc="0F349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DCA0259"/>
    <w:multiLevelType w:val="hybridMultilevel"/>
    <w:tmpl w:val="0F9636B4"/>
    <w:lvl w:ilvl="0" w:tplc="8E40C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00317103">
    <w:abstractNumId w:val="3"/>
  </w:num>
  <w:num w:numId="2" w16cid:durableId="2008091012">
    <w:abstractNumId w:val="7"/>
  </w:num>
  <w:num w:numId="3" w16cid:durableId="333647590">
    <w:abstractNumId w:val="6"/>
  </w:num>
  <w:num w:numId="4" w16cid:durableId="1865971121">
    <w:abstractNumId w:val="10"/>
  </w:num>
  <w:num w:numId="5" w16cid:durableId="674653778">
    <w:abstractNumId w:val="4"/>
  </w:num>
  <w:num w:numId="6" w16cid:durableId="715200890">
    <w:abstractNumId w:val="8"/>
  </w:num>
  <w:num w:numId="7" w16cid:durableId="1789927972">
    <w:abstractNumId w:val="2"/>
  </w:num>
  <w:num w:numId="8" w16cid:durableId="1403137314">
    <w:abstractNumId w:val="5"/>
  </w:num>
  <w:num w:numId="9" w16cid:durableId="1429960583">
    <w:abstractNumId w:val="11"/>
  </w:num>
  <w:num w:numId="10" w16cid:durableId="859005216">
    <w:abstractNumId w:val="0"/>
  </w:num>
  <w:num w:numId="11" w16cid:durableId="1320384034">
    <w:abstractNumId w:val="9"/>
  </w:num>
  <w:num w:numId="12" w16cid:durableId="303389955">
    <w:abstractNumId w:val="12"/>
  </w:num>
  <w:num w:numId="13" w16cid:durableId="394858327">
    <w:abstractNumId w:val="1"/>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1001210222 Choi">
    <w15:presenceInfo w15:providerId="Windows Live" w15:userId="39be5e499e3ec5cc"/>
  </w15:person>
  <w15:person w15:author="home">
    <w15:presenceInfo w15:providerId="None" w15:userId="ho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revisionView w:markup="0"/>
  <w:trackRevisions/>
  <w:defaultTabStop w:val="420"/>
  <w:drawingGridHorizontalSpacing w:val="11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地学前缘 20250924 Copy&lt;/Style&gt;&lt;LeftDelim&gt;{&lt;/LeftDelim&gt;&lt;RightDelim&gt;}&lt;/RightDelim&gt;&lt;FontName&gt;Times New Roman&lt;/FontName&gt;&lt;FontSize&gt;9&lt;/FontSize&gt;&lt;ReflistTitle&gt;&lt;/ReflistTitle&gt;&lt;StartingRefnum&gt;1&lt;/StartingRefnum&gt;&lt;FirstLineIndent&gt;0&lt;/FirstLineIndent&gt;&lt;HangingIndent&gt;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vxvtdr930t5zpefwssv2vzd9wsp2d9tzfsd&quot;&gt;我的 EndNote 库241031&lt;record-ids&gt;&lt;item&gt;123&lt;/item&gt;&lt;item&gt;124&lt;/item&gt;&lt;item&gt;370&lt;/item&gt;&lt;item&gt;373&lt;/item&gt;&lt;item&gt;374&lt;/item&gt;&lt;item&gt;376&lt;/item&gt;&lt;item&gt;378&lt;/item&gt;&lt;item&gt;380&lt;/item&gt;&lt;item&gt;381&lt;/item&gt;&lt;item&gt;384&lt;/item&gt;&lt;item&gt;385&lt;/item&gt;&lt;item&gt;387&lt;/item&gt;&lt;item&gt;388&lt;/item&gt;&lt;item&gt;389&lt;/item&gt;&lt;item&gt;392&lt;/item&gt;&lt;item&gt;396&lt;/item&gt;&lt;item&gt;399&lt;/item&gt;&lt;item&gt;402&lt;/item&gt;&lt;item&gt;970&lt;/item&gt;&lt;item&gt;1007&lt;/item&gt;&lt;item&gt;1009&lt;/item&gt;&lt;item&gt;1011&lt;/item&gt;&lt;item&gt;1013&lt;/item&gt;&lt;item&gt;1062&lt;/item&gt;&lt;item&gt;1167&lt;/item&gt;&lt;item&gt;1168&lt;/item&gt;&lt;item&gt;1177&lt;/item&gt;&lt;item&gt;1194&lt;/item&gt;&lt;item&gt;1196&lt;/item&gt;&lt;item&gt;1197&lt;/item&gt;&lt;item&gt;1198&lt;/item&gt;&lt;item&gt;1199&lt;/item&gt;&lt;item&gt;1200&lt;/item&gt;&lt;item&gt;1208&lt;/item&gt;&lt;item&gt;1209&lt;/item&gt;&lt;item&gt;1210&lt;/item&gt;&lt;item&gt;1211&lt;/item&gt;&lt;item&gt;1213&lt;/item&gt;&lt;item&gt;1215&lt;/item&gt;&lt;item&gt;1216&lt;/item&gt;&lt;item&gt;1218&lt;/item&gt;&lt;item&gt;1219&lt;/item&gt;&lt;item&gt;1220&lt;/item&gt;&lt;item&gt;1221&lt;/item&gt;&lt;item&gt;1223&lt;/item&gt;&lt;item&gt;1224&lt;/item&gt;&lt;item&gt;1225&lt;/item&gt;&lt;item&gt;1226&lt;/item&gt;&lt;item&gt;1227&lt;/item&gt;&lt;item&gt;1228&lt;/item&gt;&lt;item&gt;1231&lt;/item&gt;&lt;item&gt;1232&lt;/item&gt;&lt;item&gt;1233&lt;/item&gt;&lt;item&gt;1235&lt;/item&gt;&lt;item&gt;1237&lt;/item&gt;&lt;item&gt;1240&lt;/item&gt;&lt;item&gt;1241&lt;/item&gt;&lt;item&gt;1242&lt;/item&gt;&lt;item&gt;1244&lt;/item&gt;&lt;item&gt;1245&lt;/item&gt;&lt;item&gt;1246&lt;/item&gt;&lt;item&gt;1247&lt;/item&gt;&lt;item&gt;1248&lt;/item&gt;&lt;item&gt;1249&lt;/item&gt;&lt;item&gt;1250&lt;/item&gt;&lt;item&gt;1251&lt;/item&gt;&lt;item&gt;1252&lt;/item&gt;&lt;item&gt;1253&lt;/item&gt;&lt;item&gt;1255&lt;/item&gt;&lt;item&gt;1256&lt;/item&gt;&lt;item&gt;1257&lt;/item&gt;&lt;item&gt;1258&lt;/item&gt;&lt;item&gt;1259&lt;/item&gt;&lt;item&gt;1260&lt;/item&gt;&lt;item&gt;1261&lt;/item&gt;&lt;item&gt;1262&lt;/item&gt;&lt;item&gt;1264&lt;/item&gt;&lt;item&gt;1265&lt;/item&gt;&lt;item&gt;1266&lt;/item&gt;&lt;item&gt;1269&lt;/item&gt;&lt;item&gt;1271&lt;/item&gt;&lt;item&gt;1272&lt;/item&gt;&lt;item&gt;1273&lt;/item&gt;&lt;item&gt;1274&lt;/item&gt;&lt;item&gt;1275&lt;/item&gt;&lt;item&gt;1276&lt;/item&gt;&lt;item&gt;1278&lt;/item&gt;&lt;item&gt;1281&lt;/item&gt;&lt;item&gt;1282&lt;/item&gt;&lt;item&gt;1283&lt;/item&gt;&lt;item&gt;1284&lt;/item&gt;&lt;item&gt;1285&lt;/item&gt;&lt;item&gt;1289&lt;/item&gt;&lt;item&gt;1293&lt;/item&gt;&lt;item&gt;1296&lt;/item&gt;&lt;item&gt;1298&lt;/item&gt;&lt;item&gt;1299&lt;/item&gt;&lt;item&gt;1300&lt;/item&gt;&lt;item&gt;1301&lt;/item&gt;&lt;item&gt;1302&lt;/item&gt;&lt;item&gt;1305&lt;/item&gt;&lt;item&gt;1306&lt;/item&gt;&lt;item&gt;1307&lt;/item&gt;&lt;item&gt;1308&lt;/item&gt;&lt;item&gt;1309&lt;/item&gt;&lt;item&gt;1310&lt;/item&gt;&lt;item&gt;1311&lt;/item&gt;&lt;item&gt;1313&lt;/item&gt;&lt;item&gt;1314&lt;/item&gt;&lt;item&gt;1317&lt;/item&gt;&lt;item&gt;1319&lt;/item&gt;&lt;item&gt;1320&lt;/item&gt;&lt;item&gt;1321&lt;/item&gt;&lt;item&gt;1322&lt;/item&gt;&lt;item&gt;1323&lt;/item&gt;&lt;item&gt;1324&lt;/item&gt;&lt;item&gt;1336&lt;/item&gt;&lt;item&gt;1337&lt;/item&gt;&lt;item&gt;1338&lt;/item&gt;&lt;item&gt;1339&lt;/item&gt;&lt;item&gt;1340&lt;/item&gt;&lt;item&gt;1341&lt;/item&gt;&lt;item&gt;1342&lt;/item&gt;&lt;item&gt;1343&lt;/item&gt;&lt;item&gt;1344&lt;/item&gt;&lt;item&gt;1346&lt;/item&gt;&lt;item&gt;1347&lt;/item&gt;&lt;item&gt;1348&lt;/item&gt;&lt;item&gt;1349&lt;/item&gt;&lt;item&gt;1350&lt;/item&gt;&lt;item&gt;1351&lt;/item&gt;&lt;item&gt;1352&lt;/item&gt;&lt;item&gt;1353&lt;/item&gt;&lt;item&gt;1354&lt;/item&gt;&lt;item&gt;1355&lt;/item&gt;&lt;item&gt;1357&lt;/item&gt;&lt;item&gt;1358&lt;/item&gt;&lt;item&gt;1359&lt;/item&gt;&lt;item&gt;1360&lt;/item&gt;&lt;item&gt;1361&lt;/item&gt;&lt;item&gt;1363&lt;/item&gt;&lt;item&gt;1365&lt;/item&gt;&lt;item&gt;1366&lt;/item&gt;&lt;item&gt;1367&lt;/item&gt;&lt;item&gt;1368&lt;/item&gt;&lt;item&gt;1369&lt;/item&gt;&lt;item&gt;1370&lt;/item&gt;&lt;item&gt;1371&lt;/item&gt;&lt;item&gt;1372&lt;/item&gt;&lt;item&gt;1373&lt;/item&gt;&lt;item&gt;1374&lt;/item&gt;&lt;item&gt;1375&lt;/item&gt;&lt;item&gt;1376&lt;/item&gt;&lt;item&gt;1377&lt;/item&gt;&lt;item&gt;1378&lt;/item&gt;&lt;item&gt;1379&lt;/item&gt;&lt;item&gt;1380&lt;/item&gt;&lt;item&gt;1381&lt;/item&gt;&lt;item&gt;1383&lt;/item&gt;&lt;item&gt;1384&lt;/item&gt;&lt;item&gt;1385&lt;/item&gt;&lt;item&gt;1386&lt;/item&gt;&lt;item&gt;1387&lt;/item&gt;&lt;item&gt;1389&lt;/item&gt;&lt;item&gt;1390&lt;/item&gt;&lt;item&gt;1391&lt;/item&gt;&lt;item&gt;1392&lt;/item&gt;&lt;item&gt;1396&lt;/item&gt;&lt;item&gt;1402&lt;/item&gt;&lt;item&gt;1403&lt;/item&gt;&lt;item&gt;1405&lt;/item&gt;&lt;item&gt;1406&lt;/item&gt;&lt;item&gt;1407&lt;/item&gt;&lt;item&gt;1416&lt;/item&gt;&lt;item&gt;1445&lt;/item&gt;&lt;item&gt;1448&lt;/item&gt;&lt;item&gt;1450&lt;/item&gt;&lt;item&gt;1452&lt;/item&gt;&lt;item&gt;1454&lt;/item&gt;&lt;item&gt;1455&lt;/item&gt;&lt;item&gt;1456&lt;/item&gt;&lt;item&gt;1458&lt;/item&gt;&lt;item&gt;1459&lt;/item&gt;&lt;item&gt;1460&lt;/item&gt;&lt;item&gt;1461&lt;/item&gt;&lt;item&gt;1462&lt;/item&gt;&lt;item&gt;1463&lt;/item&gt;&lt;item&gt;1464&lt;/item&gt;&lt;item&gt;1465&lt;/item&gt;&lt;item&gt;1466&lt;/item&gt;&lt;item&gt;1467&lt;/item&gt;&lt;item&gt;1468&lt;/item&gt;&lt;item&gt;1469&lt;/item&gt;&lt;item&gt;1470&lt;/item&gt;&lt;item&gt;1472&lt;/item&gt;&lt;item&gt;1482&lt;/item&gt;&lt;item&gt;1498&lt;/item&gt;&lt;item&gt;1499&lt;/item&gt;&lt;item&gt;1503&lt;/item&gt;&lt;item&gt;1508&lt;/item&gt;&lt;item&gt;1509&lt;/item&gt;&lt;item&gt;1510&lt;/item&gt;&lt;item&gt;1511&lt;/item&gt;&lt;item&gt;1512&lt;/item&gt;&lt;item&gt;1514&lt;/item&gt;&lt;item&gt;1521&lt;/item&gt;&lt;item&gt;1522&lt;/item&gt;&lt;item&gt;1523&lt;/item&gt;&lt;item&gt;1524&lt;/item&gt;&lt;item&gt;1526&lt;/item&gt;&lt;item&gt;1527&lt;/item&gt;&lt;item&gt;1528&lt;/item&gt;&lt;item&gt;1530&lt;/item&gt;&lt;item&gt;1533&lt;/item&gt;&lt;item&gt;1534&lt;/item&gt;&lt;item&gt;1535&lt;/item&gt;&lt;item&gt;1542&lt;/item&gt;&lt;item&gt;1544&lt;/item&gt;&lt;item&gt;1545&lt;/item&gt;&lt;item&gt;1547&lt;/item&gt;&lt;item&gt;1548&lt;/item&gt;&lt;item&gt;1549&lt;/item&gt;&lt;item&gt;1550&lt;/item&gt;&lt;item&gt;1551&lt;/item&gt;&lt;item&gt;1552&lt;/item&gt;&lt;item&gt;1553&lt;/item&gt;&lt;item&gt;1554&lt;/item&gt;&lt;item&gt;1555&lt;/item&gt;&lt;item&gt;1556&lt;/item&gt;&lt;item&gt;1559&lt;/item&gt;&lt;item&gt;1560&lt;/item&gt;&lt;item&gt;1561&lt;/item&gt;&lt;item&gt;1562&lt;/item&gt;&lt;item&gt;1563&lt;/item&gt;&lt;item&gt;1564&lt;/item&gt;&lt;item&gt;1565&lt;/item&gt;&lt;item&gt;1567&lt;/item&gt;&lt;item&gt;1568&lt;/item&gt;&lt;item&gt;1569&lt;/item&gt;&lt;item&gt;1572&lt;/item&gt;&lt;item&gt;1573&lt;/item&gt;&lt;item&gt;1581&lt;/item&gt;&lt;item&gt;1582&lt;/item&gt;&lt;item&gt;1608&lt;/item&gt;&lt;item&gt;1610&lt;/item&gt;&lt;item&gt;1611&lt;/item&gt;&lt;item&gt;1612&lt;/item&gt;&lt;item&gt;1613&lt;/item&gt;&lt;item&gt;1614&lt;/item&gt;&lt;item&gt;1615&lt;/item&gt;&lt;item&gt;1616&lt;/item&gt;&lt;item&gt;1617&lt;/item&gt;&lt;item&gt;1618&lt;/item&gt;&lt;item&gt;1619&lt;/item&gt;&lt;item&gt;1620&lt;/item&gt;&lt;item&gt;1621&lt;/item&gt;&lt;item&gt;1622&lt;/item&gt;&lt;item&gt;1623&lt;/item&gt;&lt;item&gt;1624&lt;/item&gt;&lt;item&gt;1625&lt;/item&gt;&lt;item&gt;1626&lt;/item&gt;&lt;item&gt;1627&lt;/item&gt;&lt;item&gt;1628&lt;/item&gt;&lt;item&gt;1629&lt;/item&gt;&lt;item&gt;1630&lt;/item&gt;&lt;item&gt;1631&lt;/item&gt;&lt;item&gt;1632&lt;/item&gt;&lt;item&gt;1633&lt;/item&gt;&lt;item&gt;1634&lt;/item&gt;&lt;item&gt;1635&lt;/item&gt;&lt;item&gt;1636&lt;/item&gt;&lt;item&gt;1638&lt;/item&gt;&lt;item&gt;1639&lt;/item&gt;&lt;item&gt;1640&lt;/item&gt;&lt;item&gt;1641&lt;/item&gt;&lt;item&gt;1655&lt;/item&gt;&lt;item&gt;1771&lt;/item&gt;&lt;item&gt;1809&lt;/item&gt;&lt;item&gt;1820&lt;/item&gt;&lt;item&gt;1821&lt;/item&gt;&lt;item&gt;1826&lt;/item&gt;&lt;item&gt;1840&lt;/item&gt;&lt;item&gt;1841&lt;/item&gt;&lt;item&gt;1843&lt;/item&gt;&lt;item&gt;1844&lt;/item&gt;&lt;item&gt;1845&lt;/item&gt;&lt;item&gt;1846&lt;/item&gt;&lt;item&gt;1863&lt;/item&gt;&lt;item&gt;1864&lt;/item&gt;&lt;item&gt;1865&lt;/item&gt;&lt;item&gt;1866&lt;/item&gt;&lt;item&gt;1867&lt;/item&gt;&lt;item&gt;1868&lt;/item&gt;&lt;item&gt;1869&lt;/item&gt;&lt;item&gt;1870&lt;/item&gt;&lt;item&gt;1871&lt;/item&gt;&lt;item&gt;1872&lt;/item&gt;&lt;item&gt;1873&lt;/item&gt;&lt;item&gt;1875&lt;/item&gt;&lt;item&gt;1876&lt;/item&gt;&lt;item&gt;1877&lt;/item&gt;&lt;item&gt;1878&lt;/item&gt;&lt;item&gt;1879&lt;/item&gt;&lt;item&gt;1882&lt;/item&gt;&lt;item&gt;1883&lt;/item&gt;&lt;item&gt;1884&lt;/item&gt;&lt;item&gt;1885&lt;/item&gt;&lt;item&gt;1886&lt;/item&gt;&lt;item&gt;1887&lt;/item&gt;&lt;item&gt;1888&lt;/item&gt;&lt;item&gt;1889&lt;/item&gt;&lt;item&gt;1890&lt;/item&gt;&lt;item&gt;1891&lt;/item&gt;&lt;item&gt;1892&lt;/item&gt;&lt;item&gt;1893&lt;/item&gt;&lt;item&gt;1894&lt;/item&gt;&lt;item&gt;1895&lt;/item&gt;&lt;item&gt;1896&lt;/item&gt;&lt;item&gt;1897&lt;/item&gt;&lt;item&gt;1898&lt;/item&gt;&lt;item&gt;1900&lt;/item&gt;&lt;/record-ids&gt;&lt;/item&gt;&lt;/Libraries&gt;"/>
    <w:docVar w:name="EN.UseJSCitationFormat" w:val="False"/>
  </w:docVars>
  <w:rsids>
    <w:rsidRoot w:val="005A001B"/>
    <w:rsid w:val="0000046B"/>
    <w:rsid w:val="000012FA"/>
    <w:rsid w:val="00001E31"/>
    <w:rsid w:val="000028E0"/>
    <w:rsid w:val="0000460E"/>
    <w:rsid w:val="00004D91"/>
    <w:rsid w:val="000072B5"/>
    <w:rsid w:val="00007F44"/>
    <w:rsid w:val="00010F7C"/>
    <w:rsid w:val="000119B2"/>
    <w:rsid w:val="000139E1"/>
    <w:rsid w:val="00013BCB"/>
    <w:rsid w:val="00014057"/>
    <w:rsid w:val="00014D00"/>
    <w:rsid w:val="00016171"/>
    <w:rsid w:val="00016471"/>
    <w:rsid w:val="00016C11"/>
    <w:rsid w:val="00022B6D"/>
    <w:rsid w:val="00023CA5"/>
    <w:rsid w:val="000247CD"/>
    <w:rsid w:val="0002497B"/>
    <w:rsid w:val="00025680"/>
    <w:rsid w:val="00025F8A"/>
    <w:rsid w:val="0002726D"/>
    <w:rsid w:val="0003066E"/>
    <w:rsid w:val="00031DCC"/>
    <w:rsid w:val="00033443"/>
    <w:rsid w:val="0003542D"/>
    <w:rsid w:val="00035447"/>
    <w:rsid w:val="00035B53"/>
    <w:rsid w:val="000361CC"/>
    <w:rsid w:val="00040925"/>
    <w:rsid w:val="0004154C"/>
    <w:rsid w:val="00042037"/>
    <w:rsid w:val="00042642"/>
    <w:rsid w:val="00042A83"/>
    <w:rsid w:val="00042B38"/>
    <w:rsid w:val="00043AE2"/>
    <w:rsid w:val="00044EFF"/>
    <w:rsid w:val="000463FE"/>
    <w:rsid w:val="00047160"/>
    <w:rsid w:val="00047C18"/>
    <w:rsid w:val="00047FE0"/>
    <w:rsid w:val="000503D5"/>
    <w:rsid w:val="0005064E"/>
    <w:rsid w:val="00050961"/>
    <w:rsid w:val="00050A1F"/>
    <w:rsid w:val="00052638"/>
    <w:rsid w:val="00053933"/>
    <w:rsid w:val="0005400D"/>
    <w:rsid w:val="00054929"/>
    <w:rsid w:val="00056E28"/>
    <w:rsid w:val="000575D3"/>
    <w:rsid w:val="00057C24"/>
    <w:rsid w:val="00060667"/>
    <w:rsid w:val="000640EF"/>
    <w:rsid w:val="00064445"/>
    <w:rsid w:val="000649CE"/>
    <w:rsid w:val="0006532F"/>
    <w:rsid w:val="00065F9A"/>
    <w:rsid w:val="00066048"/>
    <w:rsid w:val="000665D4"/>
    <w:rsid w:val="00066EC9"/>
    <w:rsid w:val="00066F71"/>
    <w:rsid w:val="000670D8"/>
    <w:rsid w:val="00067ABA"/>
    <w:rsid w:val="0007002F"/>
    <w:rsid w:val="00071A3E"/>
    <w:rsid w:val="00072C39"/>
    <w:rsid w:val="00072DFF"/>
    <w:rsid w:val="00073AAF"/>
    <w:rsid w:val="00074D70"/>
    <w:rsid w:val="000805A3"/>
    <w:rsid w:val="00080895"/>
    <w:rsid w:val="00080BC0"/>
    <w:rsid w:val="00082770"/>
    <w:rsid w:val="00082E52"/>
    <w:rsid w:val="00083D35"/>
    <w:rsid w:val="00084FDA"/>
    <w:rsid w:val="0008586A"/>
    <w:rsid w:val="00085A48"/>
    <w:rsid w:val="00086161"/>
    <w:rsid w:val="0008619E"/>
    <w:rsid w:val="0008784C"/>
    <w:rsid w:val="00090109"/>
    <w:rsid w:val="00090458"/>
    <w:rsid w:val="00090DC3"/>
    <w:rsid w:val="00092804"/>
    <w:rsid w:val="00093958"/>
    <w:rsid w:val="00095313"/>
    <w:rsid w:val="0009556A"/>
    <w:rsid w:val="00095E86"/>
    <w:rsid w:val="000975C4"/>
    <w:rsid w:val="000979AD"/>
    <w:rsid w:val="000A0205"/>
    <w:rsid w:val="000A1F4F"/>
    <w:rsid w:val="000A2DBC"/>
    <w:rsid w:val="000A38CD"/>
    <w:rsid w:val="000A394F"/>
    <w:rsid w:val="000A466B"/>
    <w:rsid w:val="000A5058"/>
    <w:rsid w:val="000A563F"/>
    <w:rsid w:val="000A63DF"/>
    <w:rsid w:val="000A794A"/>
    <w:rsid w:val="000B0D2D"/>
    <w:rsid w:val="000B2C4E"/>
    <w:rsid w:val="000B2D51"/>
    <w:rsid w:val="000B3E08"/>
    <w:rsid w:val="000B4669"/>
    <w:rsid w:val="000B4E2B"/>
    <w:rsid w:val="000B5EF9"/>
    <w:rsid w:val="000B6692"/>
    <w:rsid w:val="000B73AA"/>
    <w:rsid w:val="000B7851"/>
    <w:rsid w:val="000B7BBA"/>
    <w:rsid w:val="000C0123"/>
    <w:rsid w:val="000C051D"/>
    <w:rsid w:val="000C1202"/>
    <w:rsid w:val="000C1E35"/>
    <w:rsid w:val="000C21AD"/>
    <w:rsid w:val="000C23C9"/>
    <w:rsid w:val="000C3B6B"/>
    <w:rsid w:val="000C48B8"/>
    <w:rsid w:val="000C6865"/>
    <w:rsid w:val="000C784C"/>
    <w:rsid w:val="000D3347"/>
    <w:rsid w:val="000D3828"/>
    <w:rsid w:val="000D457C"/>
    <w:rsid w:val="000D5327"/>
    <w:rsid w:val="000D738C"/>
    <w:rsid w:val="000D73AB"/>
    <w:rsid w:val="000D7F9D"/>
    <w:rsid w:val="000E0060"/>
    <w:rsid w:val="000E006A"/>
    <w:rsid w:val="000E088B"/>
    <w:rsid w:val="000E11DB"/>
    <w:rsid w:val="000E35A3"/>
    <w:rsid w:val="000E3FF3"/>
    <w:rsid w:val="000E41B8"/>
    <w:rsid w:val="000E420B"/>
    <w:rsid w:val="000E4C40"/>
    <w:rsid w:val="000F00C9"/>
    <w:rsid w:val="000F09D0"/>
    <w:rsid w:val="000F0A7F"/>
    <w:rsid w:val="000F0EF3"/>
    <w:rsid w:val="000F13F4"/>
    <w:rsid w:val="000F26B9"/>
    <w:rsid w:val="000F2BA4"/>
    <w:rsid w:val="000F406F"/>
    <w:rsid w:val="000F42BC"/>
    <w:rsid w:val="000F4514"/>
    <w:rsid w:val="000F5F10"/>
    <w:rsid w:val="000F60B4"/>
    <w:rsid w:val="000F628F"/>
    <w:rsid w:val="000F7FEC"/>
    <w:rsid w:val="00100BAE"/>
    <w:rsid w:val="00100F6F"/>
    <w:rsid w:val="0010200A"/>
    <w:rsid w:val="00102443"/>
    <w:rsid w:val="00102ACE"/>
    <w:rsid w:val="00104179"/>
    <w:rsid w:val="00104FDE"/>
    <w:rsid w:val="001054C8"/>
    <w:rsid w:val="00105B05"/>
    <w:rsid w:val="001064BA"/>
    <w:rsid w:val="001076E3"/>
    <w:rsid w:val="00107C6E"/>
    <w:rsid w:val="0011041B"/>
    <w:rsid w:val="001111B3"/>
    <w:rsid w:val="001113AC"/>
    <w:rsid w:val="00111D2A"/>
    <w:rsid w:val="001140A9"/>
    <w:rsid w:val="00114282"/>
    <w:rsid w:val="00114BB6"/>
    <w:rsid w:val="00114C47"/>
    <w:rsid w:val="00114E95"/>
    <w:rsid w:val="00114EEF"/>
    <w:rsid w:val="00115F02"/>
    <w:rsid w:val="0011617A"/>
    <w:rsid w:val="00117310"/>
    <w:rsid w:val="00120C52"/>
    <w:rsid w:val="001220DC"/>
    <w:rsid w:val="00123615"/>
    <w:rsid w:val="00123727"/>
    <w:rsid w:val="001237D7"/>
    <w:rsid w:val="0012565A"/>
    <w:rsid w:val="00126C97"/>
    <w:rsid w:val="00127563"/>
    <w:rsid w:val="00130247"/>
    <w:rsid w:val="001308BC"/>
    <w:rsid w:val="00130A72"/>
    <w:rsid w:val="0013243B"/>
    <w:rsid w:val="00133145"/>
    <w:rsid w:val="0013468E"/>
    <w:rsid w:val="00135079"/>
    <w:rsid w:val="00135585"/>
    <w:rsid w:val="0014060B"/>
    <w:rsid w:val="00140FD5"/>
    <w:rsid w:val="001414E3"/>
    <w:rsid w:val="00143231"/>
    <w:rsid w:val="00143A27"/>
    <w:rsid w:val="0014635D"/>
    <w:rsid w:val="00146BB7"/>
    <w:rsid w:val="00152E20"/>
    <w:rsid w:val="0015402E"/>
    <w:rsid w:val="00154243"/>
    <w:rsid w:val="00155879"/>
    <w:rsid w:val="00156382"/>
    <w:rsid w:val="001568B3"/>
    <w:rsid w:val="001576FC"/>
    <w:rsid w:val="00157ABE"/>
    <w:rsid w:val="00157F94"/>
    <w:rsid w:val="00160000"/>
    <w:rsid w:val="00160096"/>
    <w:rsid w:val="00160807"/>
    <w:rsid w:val="00160AAB"/>
    <w:rsid w:val="00160CAB"/>
    <w:rsid w:val="0016268F"/>
    <w:rsid w:val="001632A5"/>
    <w:rsid w:val="00163462"/>
    <w:rsid w:val="00163A2E"/>
    <w:rsid w:val="00164887"/>
    <w:rsid w:val="0016505D"/>
    <w:rsid w:val="00165DB1"/>
    <w:rsid w:val="00165E7C"/>
    <w:rsid w:val="00166BAE"/>
    <w:rsid w:val="00166C8D"/>
    <w:rsid w:val="0017201F"/>
    <w:rsid w:val="001816D5"/>
    <w:rsid w:val="00181826"/>
    <w:rsid w:val="00181906"/>
    <w:rsid w:val="00182579"/>
    <w:rsid w:val="00183C51"/>
    <w:rsid w:val="00185813"/>
    <w:rsid w:val="0018739C"/>
    <w:rsid w:val="00191D4B"/>
    <w:rsid w:val="00192B2D"/>
    <w:rsid w:val="001941C8"/>
    <w:rsid w:val="001943A9"/>
    <w:rsid w:val="001950DA"/>
    <w:rsid w:val="001954A4"/>
    <w:rsid w:val="00195DD3"/>
    <w:rsid w:val="00196DA2"/>
    <w:rsid w:val="0019749E"/>
    <w:rsid w:val="00197E7F"/>
    <w:rsid w:val="001A06A3"/>
    <w:rsid w:val="001A06C7"/>
    <w:rsid w:val="001A06E8"/>
    <w:rsid w:val="001A1557"/>
    <w:rsid w:val="001A23F8"/>
    <w:rsid w:val="001A31E4"/>
    <w:rsid w:val="001A33EC"/>
    <w:rsid w:val="001A3C1C"/>
    <w:rsid w:val="001A415E"/>
    <w:rsid w:val="001A48FF"/>
    <w:rsid w:val="001A49E0"/>
    <w:rsid w:val="001A694E"/>
    <w:rsid w:val="001A72C6"/>
    <w:rsid w:val="001A78A1"/>
    <w:rsid w:val="001B07AA"/>
    <w:rsid w:val="001B082C"/>
    <w:rsid w:val="001B1248"/>
    <w:rsid w:val="001B18D5"/>
    <w:rsid w:val="001B3479"/>
    <w:rsid w:val="001B66B7"/>
    <w:rsid w:val="001B66CF"/>
    <w:rsid w:val="001C0067"/>
    <w:rsid w:val="001C08B9"/>
    <w:rsid w:val="001C0EEB"/>
    <w:rsid w:val="001C13ED"/>
    <w:rsid w:val="001C2165"/>
    <w:rsid w:val="001C34E5"/>
    <w:rsid w:val="001C3553"/>
    <w:rsid w:val="001C3687"/>
    <w:rsid w:val="001C4E3E"/>
    <w:rsid w:val="001C5C1A"/>
    <w:rsid w:val="001C691A"/>
    <w:rsid w:val="001C787D"/>
    <w:rsid w:val="001C7EDA"/>
    <w:rsid w:val="001D1E6E"/>
    <w:rsid w:val="001D1E8F"/>
    <w:rsid w:val="001D2B45"/>
    <w:rsid w:val="001D3066"/>
    <w:rsid w:val="001D5D98"/>
    <w:rsid w:val="001E1065"/>
    <w:rsid w:val="001E3630"/>
    <w:rsid w:val="001E4416"/>
    <w:rsid w:val="001E4453"/>
    <w:rsid w:val="001E5779"/>
    <w:rsid w:val="001E6E2B"/>
    <w:rsid w:val="001E7141"/>
    <w:rsid w:val="001E7853"/>
    <w:rsid w:val="001E7A73"/>
    <w:rsid w:val="001F0583"/>
    <w:rsid w:val="001F1626"/>
    <w:rsid w:val="001F3443"/>
    <w:rsid w:val="001F3AA9"/>
    <w:rsid w:val="001F57EC"/>
    <w:rsid w:val="001F5BE7"/>
    <w:rsid w:val="001F5D0E"/>
    <w:rsid w:val="0020010F"/>
    <w:rsid w:val="00200356"/>
    <w:rsid w:val="002052F2"/>
    <w:rsid w:val="00205835"/>
    <w:rsid w:val="00205D8C"/>
    <w:rsid w:val="002070E0"/>
    <w:rsid w:val="00211949"/>
    <w:rsid w:val="00212DBC"/>
    <w:rsid w:val="00214BD9"/>
    <w:rsid w:val="00216A73"/>
    <w:rsid w:val="00217F1E"/>
    <w:rsid w:val="002201D8"/>
    <w:rsid w:val="0022136D"/>
    <w:rsid w:val="00221FBA"/>
    <w:rsid w:val="00222114"/>
    <w:rsid w:val="002225C8"/>
    <w:rsid w:val="00223701"/>
    <w:rsid w:val="00224507"/>
    <w:rsid w:val="00224D9E"/>
    <w:rsid w:val="00226ADB"/>
    <w:rsid w:val="00226CE8"/>
    <w:rsid w:val="00227559"/>
    <w:rsid w:val="00227692"/>
    <w:rsid w:val="0023106E"/>
    <w:rsid w:val="002357A1"/>
    <w:rsid w:val="00235E35"/>
    <w:rsid w:val="00236669"/>
    <w:rsid w:val="00237C95"/>
    <w:rsid w:val="00237EDE"/>
    <w:rsid w:val="00240115"/>
    <w:rsid w:val="00240B9A"/>
    <w:rsid w:val="00241983"/>
    <w:rsid w:val="002430CD"/>
    <w:rsid w:val="00244F24"/>
    <w:rsid w:val="00245699"/>
    <w:rsid w:val="00245FE3"/>
    <w:rsid w:val="00246442"/>
    <w:rsid w:val="00247F1F"/>
    <w:rsid w:val="00250295"/>
    <w:rsid w:val="0025091B"/>
    <w:rsid w:val="002516C8"/>
    <w:rsid w:val="00251ECE"/>
    <w:rsid w:val="0025373F"/>
    <w:rsid w:val="00255256"/>
    <w:rsid w:val="00255CB6"/>
    <w:rsid w:val="002566E2"/>
    <w:rsid w:val="002573CD"/>
    <w:rsid w:val="002600A9"/>
    <w:rsid w:val="00260308"/>
    <w:rsid w:val="00262FA6"/>
    <w:rsid w:val="00262FEA"/>
    <w:rsid w:val="00264363"/>
    <w:rsid w:val="0026503F"/>
    <w:rsid w:val="00265A28"/>
    <w:rsid w:val="00265D98"/>
    <w:rsid w:val="00270924"/>
    <w:rsid w:val="00270ED8"/>
    <w:rsid w:val="00272480"/>
    <w:rsid w:val="00273040"/>
    <w:rsid w:val="002759FD"/>
    <w:rsid w:val="00275E27"/>
    <w:rsid w:val="002770C3"/>
    <w:rsid w:val="00277151"/>
    <w:rsid w:val="002807A0"/>
    <w:rsid w:val="00282AFD"/>
    <w:rsid w:val="00282E7D"/>
    <w:rsid w:val="002853F8"/>
    <w:rsid w:val="002861F3"/>
    <w:rsid w:val="002868CB"/>
    <w:rsid w:val="00290479"/>
    <w:rsid w:val="002911BB"/>
    <w:rsid w:val="00291665"/>
    <w:rsid w:val="00292AD3"/>
    <w:rsid w:val="00292E01"/>
    <w:rsid w:val="0029319A"/>
    <w:rsid w:val="00293CB5"/>
    <w:rsid w:val="00295130"/>
    <w:rsid w:val="00295FF8"/>
    <w:rsid w:val="00296159"/>
    <w:rsid w:val="0029655A"/>
    <w:rsid w:val="002970A3"/>
    <w:rsid w:val="002A0227"/>
    <w:rsid w:val="002A074D"/>
    <w:rsid w:val="002A0CCB"/>
    <w:rsid w:val="002A3470"/>
    <w:rsid w:val="002A411C"/>
    <w:rsid w:val="002A5C49"/>
    <w:rsid w:val="002A5C53"/>
    <w:rsid w:val="002A6399"/>
    <w:rsid w:val="002B0EA8"/>
    <w:rsid w:val="002B1DAA"/>
    <w:rsid w:val="002B37AC"/>
    <w:rsid w:val="002B3F05"/>
    <w:rsid w:val="002B42BB"/>
    <w:rsid w:val="002B7B8A"/>
    <w:rsid w:val="002C0726"/>
    <w:rsid w:val="002C0BA3"/>
    <w:rsid w:val="002C0CBA"/>
    <w:rsid w:val="002C2DAD"/>
    <w:rsid w:val="002C40DF"/>
    <w:rsid w:val="002C5E34"/>
    <w:rsid w:val="002C681B"/>
    <w:rsid w:val="002C6A8C"/>
    <w:rsid w:val="002C6C00"/>
    <w:rsid w:val="002D0467"/>
    <w:rsid w:val="002D0CFC"/>
    <w:rsid w:val="002D2B49"/>
    <w:rsid w:val="002D3797"/>
    <w:rsid w:val="002D3B8B"/>
    <w:rsid w:val="002D3D09"/>
    <w:rsid w:val="002D3FB5"/>
    <w:rsid w:val="002D5F0B"/>
    <w:rsid w:val="002D7AFA"/>
    <w:rsid w:val="002E0A55"/>
    <w:rsid w:val="002E1C30"/>
    <w:rsid w:val="002E1C3B"/>
    <w:rsid w:val="002E22A8"/>
    <w:rsid w:val="002E3631"/>
    <w:rsid w:val="002E39A1"/>
    <w:rsid w:val="002E420F"/>
    <w:rsid w:val="002E538C"/>
    <w:rsid w:val="002E5AE2"/>
    <w:rsid w:val="002E5E8F"/>
    <w:rsid w:val="002E7AB3"/>
    <w:rsid w:val="002E7FE5"/>
    <w:rsid w:val="002F164A"/>
    <w:rsid w:val="002F22F9"/>
    <w:rsid w:val="002F2711"/>
    <w:rsid w:val="002F39D7"/>
    <w:rsid w:val="002F3B41"/>
    <w:rsid w:val="002F440C"/>
    <w:rsid w:val="002F4593"/>
    <w:rsid w:val="002F6057"/>
    <w:rsid w:val="002F690E"/>
    <w:rsid w:val="002F6942"/>
    <w:rsid w:val="002F7682"/>
    <w:rsid w:val="0030088B"/>
    <w:rsid w:val="003011C3"/>
    <w:rsid w:val="0030189B"/>
    <w:rsid w:val="00302A03"/>
    <w:rsid w:val="0030380E"/>
    <w:rsid w:val="0030687D"/>
    <w:rsid w:val="00307A4C"/>
    <w:rsid w:val="00310D22"/>
    <w:rsid w:val="00311911"/>
    <w:rsid w:val="00313D03"/>
    <w:rsid w:val="00313FAF"/>
    <w:rsid w:val="003142E1"/>
    <w:rsid w:val="0031485A"/>
    <w:rsid w:val="00315902"/>
    <w:rsid w:val="00320176"/>
    <w:rsid w:val="00320783"/>
    <w:rsid w:val="0032084A"/>
    <w:rsid w:val="0032099F"/>
    <w:rsid w:val="00323A1D"/>
    <w:rsid w:val="003263B3"/>
    <w:rsid w:val="00326FA0"/>
    <w:rsid w:val="00330B1B"/>
    <w:rsid w:val="0033192F"/>
    <w:rsid w:val="003339D9"/>
    <w:rsid w:val="003348A6"/>
    <w:rsid w:val="0033525D"/>
    <w:rsid w:val="0033526A"/>
    <w:rsid w:val="00335429"/>
    <w:rsid w:val="0033598B"/>
    <w:rsid w:val="00337B0C"/>
    <w:rsid w:val="003400A3"/>
    <w:rsid w:val="00342473"/>
    <w:rsid w:val="00342A5D"/>
    <w:rsid w:val="00342FCD"/>
    <w:rsid w:val="0034553A"/>
    <w:rsid w:val="00346146"/>
    <w:rsid w:val="00347207"/>
    <w:rsid w:val="0035100C"/>
    <w:rsid w:val="0035191E"/>
    <w:rsid w:val="00351CED"/>
    <w:rsid w:val="003534AB"/>
    <w:rsid w:val="003541CE"/>
    <w:rsid w:val="003603A5"/>
    <w:rsid w:val="0036079D"/>
    <w:rsid w:val="0036173B"/>
    <w:rsid w:val="00362262"/>
    <w:rsid w:val="00362F9D"/>
    <w:rsid w:val="003640A0"/>
    <w:rsid w:val="003648B4"/>
    <w:rsid w:val="003650F7"/>
    <w:rsid w:val="003651D1"/>
    <w:rsid w:val="00366311"/>
    <w:rsid w:val="00366A54"/>
    <w:rsid w:val="00366D8D"/>
    <w:rsid w:val="00367B75"/>
    <w:rsid w:val="00370430"/>
    <w:rsid w:val="00370EA3"/>
    <w:rsid w:val="00371E7D"/>
    <w:rsid w:val="003730A7"/>
    <w:rsid w:val="0037460F"/>
    <w:rsid w:val="00374CF1"/>
    <w:rsid w:val="00374D9A"/>
    <w:rsid w:val="003751B0"/>
    <w:rsid w:val="00375473"/>
    <w:rsid w:val="00376073"/>
    <w:rsid w:val="0037726B"/>
    <w:rsid w:val="0037728B"/>
    <w:rsid w:val="0037796C"/>
    <w:rsid w:val="0038038E"/>
    <w:rsid w:val="003813AC"/>
    <w:rsid w:val="00381E8E"/>
    <w:rsid w:val="00381FC1"/>
    <w:rsid w:val="00384701"/>
    <w:rsid w:val="00385ED1"/>
    <w:rsid w:val="003860A5"/>
    <w:rsid w:val="00386A0C"/>
    <w:rsid w:val="0039051B"/>
    <w:rsid w:val="00391185"/>
    <w:rsid w:val="00396CAA"/>
    <w:rsid w:val="00397262"/>
    <w:rsid w:val="003A0FAA"/>
    <w:rsid w:val="003A1011"/>
    <w:rsid w:val="003A3CA9"/>
    <w:rsid w:val="003A463E"/>
    <w:rsid w:val="003A6289"/>
    <w:rsid w:val="003B0C20"/>
    <w:rsid w:val="003B109C"/>
    <w:rsid w:val="003B2BB3"/>
    <w:rsid w:val="003B380A"/>
    <w:rsid w:val="003B67BF"/>
    <w:rsid w:val="003B681F"/>
    <w:rsid w:val="003C1006"/>
    <w:rsid w:val="003C2C27"/>
    <w:rsid w:val="003C31A1"/>
    <w:rsid w:val="003C4D2F"/>
    <w:rsid w:val="003C4F63"/>
    <w:rsid w:val="003C5B6C"/>
    <w:rsid w:val="003C5D8C"/>
    <w:rsid w:val="003C5F50"/>
    <w:rsid w:val="003C69F4"/>
    <w:rsid w:val="003D14FE"/>
    <w:rsid w:val="003D2680"/>
    <w:rsid w:val="003D273A"/>
    <w:rsid w:val="003D2890"/>
    <w:rsid w:val="003D2EF7"/>
    <w:rsid w:val="003D4DCF"/>
    <w:rsid w:val="003D63A1"/>
    <w:rsid w:val="003D6C83"/>
    <w:rsid w:val="003D717A"/>
    <w:rsid w:val="003D72B5"/>
    <w:rsid w:val="003E11A3"/>
    <w:rsid w:val="003E209D"/>
    <w:rsid w:val="003E2270"/>
    <w:rsid w:val="003E2748"/>
    <w:rsid w:val="003E2B98"/>
    <w:rsid w:val="003E3710"/>
    <w:rsid w:val="003E4005"/>
    <w:rsid w:val="003E4B6E"/>
    <w:rsid w:val="003E4BB9"/>
    <w:rsid w:val="003E4E9C"/>
    <w:rsid w:val="003E5447"/>
    <w:rsid w:val="003E54EC"/>
    <w:rsid w:val="003E6FF7"/>
    <w:rsid w:val="003E7BA7"/>
    <w:rsid w:val="003F0A90"/>
    <w:rsid w:val="003F0C73"/>
    <w:rsid w:val="003F19CD"/>
    <w:rsid w:val="003F2676"/>
    <w:rsid w:val="003F2736"/>
    <w:rsid w:val="003F299D"/>
    <w:rsid w:val="003F3397"/>
    <w:rsid w:val="003F491D"/>
    <w:rsid w:val="003F5C41"/>
    <w:rsid w:val="003F7524"/>
    <w:rsid w:val="003F7794"/>
    <w:rsid w:val="003F7812"/>
    <w:rsid w:val="004007CE"/>
    <w:rsid w:val="00400A7C"/>
    <w:rsid w:val="00400DB4"/>
    <w:rsid w:val="00400E32"/>
    <w:rsid w:val="004015B0"/>
    <w:rsid w:val="00401AFF"/>
    <w:rsid w:val="00401B8A"/>
    <w:rsid w:val="004026E4"/>
    <w:rsid w:val="004034C2"/>
    <w:rsid w:val="00403B16"/>
    <w:rsid w:val="004044B7"/>
    <w:rsid w:val="0040463C"/>
    <w:rsid w:val="004068DB"/>
    <w:rsid w:val="0041057E"/>
    <w:rsid w:val="00410BE6"/>
    <w:rsid w:val="004115BA"/>
    <w:rsid w:val="00411E1E"/>
    <w:rsid w:val="0041334A"/>
    <w:rsid w:val="00413C43"/>
    <w:rsid w:val="00414953"/>
    <w:rsid w:val="00416351"/>
    <w:rsid w:val="004200EF"/>
    <w:rsid w:val="00422A8B"/>
    <w:rsid w:val="00422B23"/>
    <w:rsid w:val="004253C7"/>
    <w:rsid w:val="00425874"/>
    <w:rsid w:val="0042643B"/>
    <w:rsid w:val="0042751B"/>
    <w:rsid w:val="00427BC4"/>
    <w:rsid w:val="00427FC2"/>
    <w:rsid w:val="00432253"/>
    <w:rsid w:val="0043276B"/>
    <w:rsid w:val="004329E8"/>
    <w:rsid w:val="00433ED1"/>
    <w:rsid w:val="0043419A"/>
    <w:rsid w:val="0043515D"/>
    <w:rsid w:val="0043531E"/>
    <w:rsid w:val="00435788"/>
    <w:rsid w:val="00435A16"/>
    <w:rsid w:val="00435E72"/>
    <w:rsid w:val="00436128"/>
    <w:rsid w:val="004418BA"/>
    <w:rsid w:val="00441ADB"/>
    <w:rsid w:val="00441DEA"/>
    <w:rsid w:val="00442C9C"/>
    <w:rsid w:val="00442DD8"/>
    <w:rsid w:val="0044343B"/>
    <w:rsid w:val="004439DC"/>
    <w:rsid w:val="004439E9"/>
    <w:rsid w:val="00444A1D"/>
    <w:rsid w:val="00445140"/>
    <w:rsid w:val="004478CC"/>
    <w:rsid w:val="004504B8"/>
    <w:rsid w:val="00450AFC"/>
    <w:rsid w:val="00450B00"/>
    <w:rsid w:val="004511A4"/>
    <w:rsid w:val="0045258D"/>
    <w:rsid w:val="00455BB2"/>
    <w:rsid w:val="004565CF"/>
    <w:rsid w:val="00457C71"/>
    <w:rsid w:val="00457DCD"/>
    <w:rsid w:val="00460FE3"/>
    <w:rsid w:val="00461451"/>
    <w:rsid w:val="00461C20"/>
    <w:rsid w:val="00462C17"/>
    <w:rsid w:val="00465646"/>
    <w:rsid w:val="00465691"/>
    <w:rsid w:val="00465A81"/>
    <w:rsid w:val="00465E7A"/>
    <w:rsid w:val="00467D8B"/>
    <w:rsid w:val="004714B3"/>
    <w:rsid w:val="00471525"/>
    <w:rsid w:val="0047179E"/>
    <w:rsid w:val="004720DD"/>
    <w:rsid w:val="00472435"/>
    <w:rsid w:val="0047305B"/>
    <w:rsid w:val="00474ECB"/>
    <w:rsid w:val="0047609C"/>
    <w:rsid w:val="00476C04"/>
    <w:rsid w:val="004773C0"/>
    <w:rsid w:val="004811B1"/>
    <w:rsid w:val="0048127E"/>
    <w:rsid w:val="00483616"/>
    <w:rsid w:val="00483F20"/>
    <w:rsid w:val="00485229"/>
    <w:rsid w:val="00486965"/>
    <w:rsid w:val="00490A00"/>
    <w:rsid w:val="0049139F"/>
    <w:rsid w:val="00491ED9"/>
    <w:rsid w:val="004931F1"/>
    <w:rsid w:val="00494397"/>
    <w:rsid w:val="004951C8"/>
    <w:rsid w:val="00497FC8"/>
    <w:rsid w:val="004A1205"/>
    <w:rsid w:val="004A174A"/>
    <w:rsid w:val="004A192E"/>
    <w:rsid w:val="004A30C6"/>
    <w:rsid w:val="004A3B4C"/>
    <w:rsid w:val="004A4DCB"/>
    <w:rsid w:val="004A53DA"/>
    <w:rsid w:val="004A63B9"/>
    <w:rsid w:val="004A7D94"/>
    <w:rsid w:val="004B134D"/>
    <w:rsid w:val="004B24FD"/>
    <w:rsid w:val="004B2CBC"/>
    <w:rsid w:val="004B54EA"/>
    <w:rsid w:val="004B55C3"/>
    <w:rsid w:val="004B6FDF"/>
    <w:rsid w:val="004B738A"/>
    <w:rsid w:val="004B7F86"/>
    <w:rsid w:val="004C004F"/>
    <w:rsid w:val="004C3255"/>
    <w:rsid w:val="004C560A"/>
    <w:rsid w:val="004C6766"/>
    <w:rsid w:val="004C747B"/>
    <w:rsid w:val="004C7911"/>
    <w:rsid w:val="004C797B"/>
    <w:rsid w:val="004D0ACB"/>
    <w:rsid w:val="004D1B51"/>
    <w:rsid w:val="004D3790"/>
    <w:rsid w:val="004D3DE8"/>
    <w:rsid w:val="004D5E38"/>
    <w:rsid w:val="004D5F95"/>
    <w:rsid w:val="004D7E52"/>
    <w:rsid w:val="004E1685"/>
    <w:rsid w:val="004E224B"/>
    <w:rsid w:val="004E33B1"/>
    <w:rsid w:val="004E492C"/>
    <w:rsid w:val="004E4D87"/>
    <w:rsid w:val="004E4DF1"/>
    <w:rsid w:val="004E58A8"/>
    <w:rsid w:val="004F1747"/>
    <w:rsid w:val="004F2524"/>
    <w:rsid w:val="004F4CEC"/>
    <w:rsid w:val="004F7E56"/>
    <w:rsid w:val="00500DE5"/>
    <w:rsid w:val="0050358E"/>
    <w:rsid w:val="00503F66"/>
    <w:rsid w:val="00503FB0"/>
    <w:rsid w:val="00505046"/>
    <w:rsid w:val="00506D4A"/>
    <w:rsid w:val="00507ED3"/>
    <w:rsid w:val="0051158F"/>
    <w:rsid w:val="005124F2"/>
    <w:rsid w:val="00512822"/>
    <w:rsid w:val="005128A0"/>
    <w:rsid w:val="00512E71"/>
    <w:rsid w:val="00514B5D"/>
    <w:rsid w:val="00514FF8"/>
    <w:rsid w:val="005171A2"/>
    <w:rsid w:val="00517DD6"/>
    <w:rsid w:val="00517F2E"/>
    <w:rsid w:val="0052082E"/>
    <w:rsid w:val="00521611"/>
    <w:rsid w:val="005218BE"/>
    <w:rsid w:val="00521B84"/>
    <w:rsid w:val="0052392D"/>
    <w:rsid w:val="005259C1"/>
    <w:rsid w:val="00525DE3"/>
    <w:rsid w:val="005315A6"/>
    <w:rsid w:val="00532D0D"/>
    <w:rsid w:val="00533B86"/>
    <w:rsid w:val="00534421"/>
    <w:rsid w:val="00534EF6"/>
    <w:rsid w:val="00535017"/>
    <w:rsid w:val="005373A1"/>
    <w:rsid w:val="00537410"/>
    <w:rsid w:val="00537B37"/>
    <w:rsid w:val="005413D1"/>
    <w:rsid w:val="00542A6C"/>
    <w:rsid w:val="00544162"/>
    <w:rsid w:val="00544AB9"/>
    <w:rsid w:val="005456D3"/>
    <w:rsid w:val="00546918"/>
    <w:rsid w:val="00547FB2"/>
    <w:rsid w:val="00550000"/>
    <w:rsid w:val="005505AB"/>
    <w:rsid w:val="005509A0"/>
    <w:rsid w:val="005517EC"/>
    <w:rsid w:val="00552E16"/>
    <w:rsid w:val="00553562"/>
    <w:rsid w:val="00553710"/>
    <w:rsid w:val="005545CF"/>
    <w:rsid w:val="00554EA1"/>
    <w:rsid w:val="00555AF2"/>
    <w:rsid w:val="00555F2F"/>
    <w:rsid w:val="00556020"/>
    <w:rsid w:val="005564A8"/>
    <w:rsid w:val="00556C1E"/>
    <w:rsid w:val="00557B55"/>
    <w:rsid w:val="00560B59"/>
    <w:rsid w:val="005612A9"/>
    <w:rsid w:val="00561B89"/>
    <w:rsid w:val="00561D78"/>
    <w:rsid w:val="00562473"/>
    <w:rsid w:val="00562D90"/>
    <w:rsid w:val="005630F2"/>
    <w:rsid w:val="00563682"/>
    <w:rsid w:val="00564493"/>
    <w:rsid w:val="0056490C"/>
    <w:rsid w:val="005673D2"/>
    <w:rsid w:val="00567D76"/>
    <w:rsid w:val="005707B0"/>
    <w:rsid w:val="00570A0E"/>
    <w:rsid w:val="00570BD8"/>
    <w:rsid w:val="00571219"/>
    <w:rsid w:val="005738D9"/>
    <w:rsid w:val="00573D4C"/>
    <w:rsid w:val="00575D38"/>
    <w:rsid w:val="00576693"/>
    <w:rsid w:val="00577917"/>
    <w:rsid w:val="00581148"/>
    <w:rsid w:val="005814EC"/>
    <w:rsid w:val="00581C2A"/>
    <w:rsid w:val="00582E76"/>
    <w:rsid w:val="00583059"/>
    <w:rsid w:val="0058347F"/>
    <w:rsid w:val="00583721"/>
    <w:rsid w:val="005845BE"/>
    <w:rsid w:val="00584EDB"/>
    <w:rsid w:val="005870F9"/>
    <w:rsid w:val="0058715C"/>
    <w:rsid w:val="00587763"/>
    <w:rsid w:val="00587A5D"/>
    <w:rsid w:val="00587F87"/>
    <w:rsid w:val="00590708"/>
    <w:rsid w:val="00590D9C"/>
    <w:rsid w:val="0059173B"/>
    <w:rsid w:val="00591F48"/>
    <w:rsid w:val="0059222D"/>
    <w:rsid w:val="00592F34"/>
    <w:rsid w:val="00593DBB"/>
    <w:rsid w:val="00597652"/>
    <w:rsid w:val="005A001B"/>
    <w:rsid w:val="005A0092"/>
    <w:rsid w:val="005A2619"/>
    <w:rsid w:val="005A2729"/>
    <w:rsid w:val="005A3EA0"/>
    <w:rsid w:val="005A4459"/>
    <w:rsid w:val="005A4F36"/>
    <w:rsid w:val="005A518A"/>
    <w:rsid w:val="005A6B06"/>
    <w:rsid w:val="005A7AEB"/>
    <w:rsid w:val="005A7B8B"/>
    <w:rsid w:val="005B1422"/>
    <w:rsid w:val="005B1669"/>
    <w:rsid w:val="005B6AA9"/>
    <w:rsid w:val="005B6D0C"/>
    <w:rsid w:val="005B72C0"/>
    <w:rsid w:val="005C196E"/>
    <w:rsid w:val="005C290C"/>
    <w:rsid w:val="005C322C"/>
    <w:rsid w:val="005C454B"/>
    <w:rsid w:val="005C4648"/>
    <w:rsid w:val="005C4A79"/>
    <w:rsid w:val="005C580D"/>
    <w:rsid w:val="005C77A7"/>
    <w:rsid w:val="005C7B00"/>
    <w:rsid w:val="005D022B"/>
    <w:rsid w:val="005D39B2"/>
    <w:rsid w:val="005D6EF4"/>
    <w:rsid w:val="005D7BD1"/>
    <w:rsid w:val="005E0C0F"/>
    <w:rsid w:val="005E0E7E"/>
    <w:rsid w:val="005E2033"/>
    <w:rsid w:val="005E3157"/>
    <w:rsid w:val="005E4399"/>
    <w:rsid w:val="005E66A8"/>
    <w:rsid w:val="005E6E93"/>
    <w:rsid w:val="005F1502"/>
    <w:rsid w:val="005F171A"/>
    <w:rsid w:val="005F2E66"/>
    <w:rsid w:val="005F3AFB"/>
    <w:rsid w:val="005F418E"/>
    <w:rsid w:val="005F652E"/>
    <w:rsid w:val="005F6C98"/>
    <w:rsid w:val="00601504"/>
    <w:rsid w:val="00602A14"/>
    <w:rsid w:val="00602B03"/>
    <w:rsid w:val="00604F64"/>
    <w:rsid w:val="006062BE"/>
    <w:rsid w:val="0060764D"/>
    <w:rsid w:val="00610CB0"/>
    <w:rsid w:val="00610FD8"/>
    <w:rsid w:val="006115F7"/>
    <w:rsid w:val="00612225"/>
    <w:rsid w:val="00612227"/>
    <w:rsid w:val="00614B94"/>
    <w:rsid w:val="00615363"/>
    <w:rsid w:val="006159C4"/>
    <w:rsid w:val="0061782C"/>
    <w:rsid w:val="0062504F"/>
    <w:rsid w:val="006253B9"/>
    <w:rsid w:val="00626404"/>
    <w:rsid w:val="006264E1"/>
    <w:rsid w:val="006268DA"/>
    <w:rsid w:val="00627088"/>
    <w:rsid w:val="006272B1"/>
    <w:rsid w:val="00627BEE"/>
    <w:rsid w:val="00631686"/>
    <w:rsid w:val="00631D3F"/>
    <w:rsid w:val="006323E3"/>
    <w:rsid w:val="0063414F"/>
    <w:rsid w:val="00634413"/>
    <w:rsid w:val="00634423"/>
    <w:rsid w:val="00634D05"/>
    <w:rsid w:val="0063750B"/>
    <w:rsid w:val="0064056D"/>
    <w:rsid w:val="006418EF"/>
    <w:rsid w:val="00642643"/>
    <w:rsid w:val="00643CD4"/>
    <w:rsid w:val="0064506E"/>
    <w:rsid w:val="00646291"/>
    <w:rsid w:val="00646F9B"/>
    <w:rsid w:val="006502FB"/>
    <w:rsid w:val="006503CE"/>
    <w:rsid w:val="00650486"/>
    <w:rsid w:val="006511DB"/>
    <w:rsid w:val="0065152A"/>
    <w:rsid w:val="006523A5"/>
    <w:rsid w:val="00652C32"/>
    <w:rsid w:val="0065335B"/>
    <w:rsid w:val="00653485"/>
    <w:rsid w:val="006534B7"/>
    <w:rsid w:val="00653602"/>
    <w:rsid w:val="0065369E"/>
    <w:rsid w:val="00653F95"/>
    <w:rsid w:val="00654D5F"/>
    <w:rsid w:val="00655C74"/>
    <w:rsid w:val="006560EC"/>
    <w:rsid w:val="006600AF"/>
    <w:rsid w:val="006629A4"/>
    <w:rsid w:val="0066409F"/>
    <w:rsid w:val="00664ADF"/>
    <w:rsid w:val="0066504D"/>
    <w:rsid w:val="00665AAC"/>
    <w:rsid w:val="00665DBC"/>
    <w:rsid w:val="00671AE8"/>
    <w:rsid w:val="00672AC4"/>
    <w:rsid w:val="00673315"/>
    <w:rsid w:val="006746FE"/>
    <w:rsid w:val="00676147"/>
    <w:rsid w:val="00676D47"/>
    <w:rsid w:val="00680173"/>
    <w:rsid w:val="00680A34"/>
    <w:rsid w:val="00680BFE"/>
    <w:rsid w:val="006818CC"/>
    <w:rsid w:val="006827DB"/>
    <w:rsid w:val="00682BA0"/>
    <w:rsid w:val="00682BAE"/>
    <w:rsid w:val="00682CAB"/>
    <w:rsid w:val="006836A2"/>
    <w:rsid w:val="00683FA9"/>
    <w:rsid w:val="00684EB5"/>
    <w:rsid w:val="00685BB7"/>
    <w:rsid w:val="00685D6A"/>
    <w:rsid w:val="006921CA"/>
    <w:rsid w:val="006923FE"/>
    <w:rsid w:val="00694813"/>
    <w:rsid w:val="006948D9"/>
    <w:rsid w:val="00695665"/>
    <w:rsid w:val="0069735E"/>
    <w:rsid w:val="00697FC6"/>
    <w:rsid w:val="006A34CB"/>
    <w:rsid w:val="006A3507"/>
    <w:rsid w:val="006A5289"/>
    <w:rsid w:val="006A69B2"/>
    <w:rsid w:val="006A6FAB"/>
    <w:rsid w:val="006B113D"/>
    <w:rsid w:val="006B248C"/>
    <w:rsid w:val="006B267D"/>
    <w:rsid w:val="006B2A02"/>
    <w:rsid w:val="006B2F8B"/>
    <w:rsid w:val="006B33B9"/>
    <w:rsid w:val="006B40C3"/>
    <w:rsid w:val="006B4DAF"/>
    <w:rsid w:val="006B5465"/>
    <w:rsid w:val="006C07A8"/>
    <w:rsid w:val="006C130D"/>
    <w:rsid w:val="006C198A"/>
    <w:rsid w:val="006C2AC6"/>
    <w:rsid w:val="006C38E8"/>
    <w:rsid w:val="006C5DC3"/>
    <w:rsid w:val="006C6397"/>
    <w:rsid w:val="006C6AED"/>
    <w:rsid w:val="006D0B57"/>
    <w:rsid w:val="006D0D63"/>
    <w:rsid w:val="006D1AD5"/>
    <w:rsid w:val="006D25F6"/>
    <w:rsid w:val="006D2686"/>
    <w:rsid w:val="006D367F"/>
    <w:rsid w:val="006D3B44"/>
    <w:rsid w:val="006D43A7"/>
    <w:rsid w:val="006D4EF4"/>
    <w:rsid w:val="006D74B3"/>
    <w:rsid w:val="006D7754"/>
    <w:rsid w:val="006D7A85"/>
    <w:rsid w:val="006E1A2C"/>
    <w:rsid w:val="006E3058"/>
    <w:rsid w:val="006E5B31"/>
    <w:rsid w:val="006E6892"/>
    <w:rsid w:val="006E6C87"/>
    <w:rsid w:val="006E7978"/>
    <w:rsid w:val="006F02D2"/>
    <w:rsid w:val="006F0AA1"/>
    <w:rsid w:val="006F0F7B"/>
    <w:rsid w:val="006F10F0"/>
    <w:rsid w:val="006F148A"/>
    <w:rsid w:val="006F1808"/>
    <w:rsid w:val="006F2B74"/>
    <w:rsid w:val="006F2F46"/>
    <w:rsid w:val="006F3A6C"/>
    <w:rsid w:val="006F3C0B"/>
    <w:rsid w:val="006F3E91"/>
    <w:rsid w:val="006F4653"/>
    <w:rsid w:val="006F5519"/>
    <w:rsid w:val="006F6387"/>
    <w:rsid w:val="006F64AC"/>
    <w:rsid w:val="006F72BC"/>
    <w:rsid w:val="006F7498"/>
    <w:rsid w:val="006F7874"/>
    <w:rsid w:val="0070181B"/>
    <w:rsid w:val="007062EE"/>
    <w:rsid w:val="00706E8A"/>
    <w:rsid w:val="007071D8"/>
    <w:rsid w:val="0071082F"/>
    <w:rsid w:val="0071245C"/>
    <w:rsid w:val="00712CB8"/>
    <w:rsid w:val="00712E92"/>
    <w:rsid w:val="00712F6A"/>
    <w:rsid w:val="00715244"/>
    <w:rsid w:val="0071579E"/>
    <w:rsid w:val="00715D6A"/>
    <w:rsid w:val="00717E54"/>
    <w:rsid w:val="00717F88"/>
    <w:rsid w:val="00720468"/>
    <w:rsid w:val="00720CF8"/>
    <w:rsid w:val="00721AEA"/>
    <w:rsid w:val="007223B9"/>
    <w:rsid w:val="0072251E"/>
    <w:rsid w:val="00722784"/>
    <w:rsid w:val="0072292C"/>
    <w:rsid w:val="00722962"/>
    <w:rsid w:val="00722BB5"/>
    <w:rsid w:val="007237B6"/>
    <w:rsid w:val="00724D99"/>
    <w:rsid w:val="00725EF0"/>
    <w:rsid w:val="00726D86"/>
    <w:rsid w:val="00727D90"/>
    <w:rsid w:val="0073361E"/>
    <w:rsid w:val="00733B2B"/>
    <w:rsid w:val="00733F6A"/>
    <w:rsid w:val="007346B4"/>
    <w:rsid w:val="00735495"/>
    <w:rsid w:val="007359E3"/>
    <w:rsid w:val="00735D5C"/>
    <w:rsid w:val="00743A0B"/>
    <w:rsid w:val="00743FDE"/>
    <w:rsid w:val="007445C9"/>
    <w:rsid w:val="00744697"/>
    <w:rsid w:val="007458E5"/>
    <w:rsid w:val="00745F89"/>
    <w:rsid w:val="007507C9"/>
    <w:rsid w:val="00750F73"/>
    <w:rsid w:val="00752BE0"/>
    <w:rsid w:val="00753422"/>
    <w:rsid w:val="00753A18"/>
    <w:rsid w:val="0075433D"/>
    <w:rsid w:val="007556B5"/>
    <w:rsid w:val="0075578D"/>
    <w:rsid w:val="0075616A"/>
    <w:rsid w:val="007562FD"/>
    <w:rsid w:val="007564FF"/>
    <w:rsid w:val="00757B84"/>
    <w:rsid w:val="007611D2"/>
    <w:rsid w:val="007619FE"/>
    <w:rsid w:val="00761E3F"/>
    <w:rsid w:val="00763F54"/>
    <w:rsid w:val="0076488E"/>
    <w:rsid w:val="00766BF4"/>
    <w:rsid w:val="00767EFC"/>
    <w:rsid w:val="007704A2"/>
    <w:rsid w:val="00771CFC"/>
    <w:rsid w:val="00772B1A"/>
    <w:rsid w:val="0077321F"/>
    <w:rsid w:val="00773501"/>
    <w:rsid w:val="00773F00"/>
    <w:rsid w:val="0077402E"/>
    <w:rsid w:val="007759EF"/>
    <w:rsid w:val="00776813"/>
    <w:rsid w:val="007774A1"/>
    <w:rsid w:val="007776CE"/>
    <w:rsid w:val="00780D13"/>
    <w:rsid w:val="00783805"/>
    <w:rsid w:val="007855DA"/>
    <w:rsid w:val="00785839"/>
    <w:rsid w:val="0078641C"/>
    <w:rsid w:val="007874F0"/>
    <w:rsid w:val="00787C9F"/>
    <w:rsid w:val="00787EE5"/>
    <w:rsid w:val="007911FA"/>
    <w:rsid w:val="00791590"/>
    <w:rsid w:val="00792029"/>
    <w:rsid w:val="00793C13"/>
    <w:rsid w:val="00793EB4"/>
    <w:rsid w:val="007946C7"/>
    <w:rsid w:val="00796177"/>
    <w:rsid w:val="00796593"/>
    <w:rsid w:val="007974F0"/>
    <w:rsid w:val="007A1F70"/>
    <w:rsid w:val="007A2A52"/>
    <w:rsid w:val="007A2AB7"/>
    <w:rsid w:val="007A2ADD"/>
    <w:rsid w:val="007A2FBF"/>
    <w:rsid w:val="007A36F7"/>
    <w:rsid w:val="007A5906"/>
    <w:rsid w:val="007A6374"/>
    <w:rsid w:val="007A7FE4"/>
    <w:rsid w:val="007B0B29"/>
    <w:rsid w:val="007B3F23"/>
    <w:rsid w:val="007B40D4"/>
    <w:rsid w:val="007B665D"/>
    <w:rsid w:val="007B7CAB"/>
    <w:rsid w:val="007C019E"/>
    <w:rsid w:val="007C08B6"/>
    <w:rsid w:val="007C17B9"/>
    <w:rsid w:val="007C1A40"/>
    <w:rsid w:val="007C2E7C"/>
    <w:rsid w:val="007C3293"/>
    <w:rsid w:val="007C63DF"/>
    <w:rsid w:val="007C7E08"/>
    <w:rsid w:val="007C7FAC"/>
    <w:rsid w:val="007D1A89"/>
    <w:rsid w:val="007D2DAC"/>
    <w:rsid w:val="007D305E"/>
    <w:rsid w:val="007D3ED1"/>
    <w:rsid w:val="007D550B"/>
    <w:rsid w:val="007D5C54"/>
    <w:rsid w:val="007D60B1"/>
    <w:rsid w:val="007D6A18"/>
    <w:rsid w:val="007D6C99"/>
    <w:rsid w:val="007D6F2E"/>
    <w:rsid w:val="007D7D82"/>
    <w:rsid w:val="007E0499"/>
    <w:rsid w:val="007E0C78"/>
    <w:rsid w:val="007E20F2"/>
    <w:rsid w:val="007E245E"/>
    <w:rsid w:val="007E2A63"/>
    <w:rsid w:val="007E3904"/>
    <w:rsid w:val="007E43B3"/>
    <w:rsid w:val="007E4971"/>
    <w:rsid w:val="007E4EED"/>
    <w:rsid w:val="007E6323"/>
    <w:rsid w:val="007E72E2"/>
    <w:rsid w:val="007E7B9D"/>
    <w:rsid w:val="007F0312"/>
    <w:rsid w:val="007F068A"/>
    <w:rsid w:val="007F06A1"/>
    <w:rsid w:val="007F2138"/>
    <w:rsid w:val="007F401B"/>
    <w:rsid w:val="007F5552"/>
    <w:rsid w:val="007F61BA"/>
    <w:rsid w:val="007F6F65"/>
    <w:rsid w:val="007F78C7"/>
    <w:rsid w:val="008007C9"/>
    <w:rsid w:val="008027DE"/>
    <w:rsid w:val="008035B1"/>
    <w:rsid w:val="008046FC"/>
    <w:rsid w:val="008079CC"/>
    <w:rsid w:val="00807B5D"/>
    <w:rsid w:val="00810722"/>
    <w:rsid w:val="00811961"/>
    <w:rsid w:val="00812368"/>
    <w:rsid w:val="00812B4D"/>
    <w:rsid w:val="008135EA"/>
    <w:rsid w:val="00813868"/>
    <w:rsid w:val="00814877"/>
    <w:rsid w:val="00815372"/>
    <w:rsid w:val="00816B0D"/>
    <w:rsid w:val="00816D02"/>
    <w:rsid w:val="0081701F"/>
    <w:rsid w:val="0081777A"/>
    <w:rsid w:val="008211EE"/>
    <w:rsid w:val="00821791"/>
    <w:rsid w:val="00822535"/>
    <w:rsid w:val="00822575"/>
    <w:rsid w:val="008229B2"/>
    <w:rsid w:val="00823114"/>
    <w:rsid w:val="00824195"/>
    <w:rsid w:val="0082420B"/>
    <w:rsid w:val="008244A0"/>
    <w:rsid w:val="0082511A"/>
    <w:rsid w:val="008268A5"/>
    <w:rsid w:val="00827944"/>
    <w:rsid w:val="00827971"/>
    <w:rsid w:val="00827F87"/>
    <w:rsid w:val="00830AD2"/>
    <w:rsid w:val="00830B37"/>
    <w:rsid w:val="00836343"/>
    <w:rsid w:val="00840589"/>
    <w:rsid w:val="00841254"/>
    <w:rsid w:val="0084353A"/>
    <w:rsid w:val="00843877"/>
    <w:rsid w:val="00844359"/>
    <w:rsid w:val="00844696"/>
    <w:rsid w:val="00844938"/>
    <w:rsid w:val="00844E74"/>
    <w:rsid w:val="00845E24"/>
    <w:rsid w:val="0084638C"/>
    <w:rsid w:val="00846816"/>
    <w:rsid w:val="0084759F"/>
    <w:rsid w:val="00850844"/>
    <w:rsid w:val="00851A81"/>
    <w:rsid w:val="00852A92"/>
    <w:rsid w:val="00852B5E"/>
    <w:rsid w:val="00852D02"/>
    <w:rsid w:val="0085495D"/>
    <w:rsid w:val="00855806"/>
    <w:rsid w:val="00855C93"/>
    <w:rsid w:val="00856E9E"/>
    <w:rsid w:val="00857096"/>
    <w:rsid w:val="008579E3"/>
    <w:rsid w:val="00857A56"/>
    <w:rsid w:val="00857EBE"/>
    <w:rsid w:val="00860147"/>
    <w:rsid w:val="008604E9"/>
    <w:rsid w:val="00860FD6"/>
    <w:rsid w:val="00861215"/>
    <w:rsid w:val="00861D07"/>
    <w:rsid w:val="008621E2"/>
    <w:rsid w:val="008623BE"/>
    <w:rsid w:val="00863A2C"/>
    <w:rsid w:val="00863B8F"/>
    <w:rsid w:val="0086478A"/>
    <w:rsid w:val="00865783"/>
    <w:rsid w:val="00865BAE"/>
    <w:rsid w:val="00866784"/>
    <w:rsid w:val="00866FC4"/>
    <w:rsid w:val="00870B60"/>
    <w:rsid w:val="00870D99"/>
    <w:rsid w:val="008718D4"/>
    <w:rsid w:val="00871F85"/>
    <w:rsid w:val="00872EF2"/>
    <w:rsid w:val="00873155"/>
    <w:rsid w:val="008732B2"/>
    <w:rsid w:val="00873FA2"/>
    <w:rsid w:val="0087468D"/>
    <w:rsid w:val="00874DAA"/>
    <w:rsid w:val="00880307"/>
    <w:rsid w:val="00881CD4"/>
    <w:rsid w:val="00883BD2"/>
    <w:rsid w:val="00884C2C"/>
    <w:rsid w:val="0088596F"/>
    <w:rsid w:val="00885F35"/>
    <w:rsid w:val="008868EF"/>
    <w:rsid w:val="0088702A"/>
    <w:rsid w:val="00887823"/>
    <w:rsid w:val="00887BA6"/>
    <w:rsid w:val="00887C47"/>
    <w:rsid w:val="0089015A"/>
    <w:rsid w:val="00892A65"/>
    <w:rsid w:val="0089338A"/>
    <w:rsid w:val="00893B60"/>
    <w:rsid w:val="00893CB0"/>
    <w:rsid w:val="00894003"/>
    <w:rsid w:val="0089434E"/>
    <w:rsid w:val="00894CD2"/>
    <w:rsid w:val="008950C1"/>
    <w:rsid w:val="00896963"/>
    <w:rsid w:val="008973B1"/>
    <w:rsid w:val="00897DF8"/>
    <w:rsid w:val="00897F76"/>
    <w:rsid w:val="008A03C4"/>
    <w:rsid w:val="008A0649"/>
    <w:rsid w:val="008A0EB2"/>
    <w:rsid w:val="008A3F52"/>
    <w:rsid w:val="008A49B4"/>
    <w:rsid w:val="008A55A9"/>
    <w:rsid w:val="008A7C22"/>
    <w:rsid w:val="008A7C9A"/>
    <w:rsid w:val="008B05CD"/>
    <w:rsid w:val="008B0E59"/>
    <w:rsid w:val="008B200F"/>
    <w:rsid w:val="008B2B54"/>
    <w:rsid w:val="008B4186"/>
    <w:rsid w:val="008B4780"/>
    <w:rsid w:val="008B480A"/>
    <w:rsid w:val="008B7255"/>
    <w:rsid w:val="008B7FA1"/>
    <w:rsid w:val="008C156C"/>
    <w:rsid w:val="008C1676"/>
    <w:rsid w:val="008C245F"/>
    <w:rsid w:val="008C28B2"/>
    <w:rsid w:val="008C34DA"/>
    <w:rsid w:val="008C3F9C"/>
    <w:rsid w:val="008C4088"/>
    <w:rsid w:val="008C4767"/>
    <w:rsid w:val="008C480D"/>
    <w:rsid w:val="008C523A"/>
    <w:rsid w:val="008C5F3D"/>
    <w:rsid w:val="008C74D3"/>
    <w:rsid w:val="008D0E14"/>
    <w:rsid w:val="008D1CF8"/>
    <w:rsid w:val="008D22DE"/>
    <w:rsid w:val="008D2B0A"/>
    <w:rsid w:val="008D3D70"/>
    <w:rsid w:val="008D4649"/>
    <w:rsid w:val="008D55F0"/>
    <w:rsid w:val="008D5DC0"/>
    <w:rsid w:val="008D763F"/>
    <w:rsid w:val="008E316A"/>
    <w:rsid w:val="008E35A7"/>
    <w:rsid w:val="008E3BD5"/>
    <w:rsid w:val="008E3BE2"/>
    <w:rsid w:val="008E3EEB"/>
    <w:rsid w:val="008E4F1C"/>
    <w:rsid w:val="008E645F"/>
    <w:rsid w:val="008E6929"/>
    <w:rsid w:val="008F040F"/>
    <w:rsid w:val="008F05C0"/>
    <w:rsid w:val="008F09CB"/>
    <w:rsid w:val="008F0A8B"/>
    <w:rsid w:val="008F0D3A"/>
    <w:rsid w:val="008F2B89"/>
    <w:rsid w:val="008F3D5A"/>
    <w:rsid w:val="008F46E5"/>
    <w:rsid w:val="008F555F"/>
    <w:rsid w:val="008F5AB2"/>
    <w:rsid w:val="008F7322"/>
    <w:rsid w:val="00904B8E"/>
    <w:rsid w:val="009050C2"/>
    <w:rsid w:val="00906445"/>
    <w:rsid w:val="009066E1"/>
    <w:rsid w:val="00907C99"/>
    <w:rsid w:val="009102DB"/>
    <w:rsid w:val="00910586"/>
    <w:rsid w:val="00910EB3"/>
    <w:rsid w:val="009118DA"/>
    <w:rsid w:val="00915CC3"/>
    <w:rsid w:val="00916507"/>
    <w:rsid w:val="0091779A"/>
    <w:rsid w:val="009210D5"/>
    <w:rsid w:val="0092389B"/>
    <w:rsid w:val="0092498D"/>
    <w:rsid w:val="00925D99"/>
    <w:rsid w:val="00926E68"/>
    <w:rsid w:val="00927C3D"/>
    <w:rsid w:val="00927D4A"/>
    <w:rsid w:val="00927EFF"/>
    <w:rsid w:val="00931EF9"/>
    <w:rsid w:val="00932A0B"/>
    <w:rsid w:val="00932BBE"/>
    <w:rsid w:val="00932E67"/>
    <w:rsid w:val="00933F94"/>
    <w:rsid w:val="009348F7"/>
    <w:rsid w:val="00937302"/>
    <w:rsid w:val="009373A6"/>
    <w:rsid w:val="009377A1"/>
    <w:rsid w:val="009418BE"/>
    <w:rsid w:val="009418C3"/>
    <w:rsid w:val="00941C4E"/>
    <w:rsid w:val="009427AF"/>
    <w:rsid w:val="00942A88"/>
    <w:rsid w:val="0094375E"/>
    <w:rsid w:val="0094426B"/>
    <w:rsid w:val="00944739"/>
    <w:rsid w:val="00944796"/>
    <w:rsid w:val="00944F8C"/>
    <w:rsid w:val="00951177"/>
    <w:rsid w:val="00952529"/>
    <w:rsid w:val="00953EE4"/>
    <w:rsid w:val="00954A89"/>
    <w:rsid w:val="009553A0"/>
    <w:rsid w:val="00955816"/>
    <w:rsid w:val="00955CDF"/>
    <w:rsid w:val="009609B4"/>
    <w:rsid w:val="009614D1"/>
    <w:rsid w:val="0096152F"/>
    <w:rsid w:val="00962B2A"/>
    <w:rsid w:val="00964100"/>
    <w:rsid w:val="00964105"/>
    <w:rsid w:val="00964DBF"/>
    <w:rsid w:val="009663A6"/>
    <w:rsid w:val="009670D8"/>
    <w:rsid w:val="009706F2"/>
    <w:rsid w:val="00971101"/>
    <w:rsid w:val="00971647"/>
    <w:rsid w:val="009718A2"/>
    <w:rsid w:val="00971CF5"/>
    <w:rsid w:val="00972144"/>
    <w:rsid w:val="009731A0"/>
    <w:rsid w:val="009745CA"/>
    <w:rsid w:val="0097494A"/>
    <w:rsid w:val="009750C8"/>
    <w:rsid w:val="00975657"/>
    <w:rsid w:val="0097633E"/>
    <w:rsid w:val="00976E38"/>
    <w:rsid w:val="00980160"/>
    <w:rsid w:val="0098062C"/>
    <w:rsid w:val="009815CE"/>
    <w:rsid w:val="00982748"/>
    <w:rsid w:val="0098281A"/>
    <w:rsid w:val="00982EBC"/>
    <w:rsid w:val="009838B1"/>
    <w:rsid w:val="00983935"/>
    <w:rsid w:val="0098422C"/>
    <w:rsid w:val="00987514"/>
    <w:rsid w:val="00990662"/>
    <w:rsid w:val="009906E1"/>
    <w:rsid w:val="0099165B"/>
    <w:rsid w:val="00992641"/>
    <w:rsid w:val="009936C0"/>
    <w:rsid w:val="00993F36"/>
    <w:rsid w:val="0099413C"/>
    <w:rsid w:val="009946DF"/>
    <w:rsid w:val="00995367"/>
    <w:rsid w:val="00997597"/>
    <w:rsid w:val="009A0731"/>
    <w:rsid w:val="009A0B5B"/>
    <w:rsid w:val="009A19DE"/>
    <w:rsid w:val="009A28F1"/>
    <w:rsid w:val="009A4178"/>
    <w:rsid w:val="009A4739"/>
    <w:rsid w:val="009A4BA1"/>
    <w:rsid w:val="009A7831"/>
    <w:rsid w:val="009A7EB8"/>
    <w:rsid w:val="009B1803"/>
    <w:rsid w:val="009B3407"/>
    <w:rsid w:val="009B5945"/>
    <w:rsid w:val="009B7FE7"/>
    <w:rsid w:val="009C03AB"/>
    <w:rsid w:val="009C04C8"/>
    <w:rsid w:val="009C549C"/>
    <w:rsid w:val="009C59D5"/>
    <w:rsid w:val="009C6FD5"/>
    <w:rsid w:val="009C7043"/>
    <w:rsid w:val="009D1E03"/>
    <w:rsid w:val="009D41B1"/>
    <w:rsid w:val="009D4F22"/>
    <w:rsid w:val="009D6A67"/>
    <w:rsid w:val="009D7169"/>
    <w:rsid w:val="009D7EE0"/>
    <w:rsid w:val="009E0A3C"/>
    <w:rsid w:val="009E0F9C"/>
    <w:rsid w:val="009E1016"/>
    <w:rsid w:val="009E14B1"/>
    <w:rsid w:val="009E1D88"/>
    <w:rsid w:val="009E2137"/>
    <w:rsid w:val="009E2330"/>
    <w:rsid w:val="009E2A1F"/>
    <w:rsid w:val="009E514B"/>
    <w:rsid w:val="009E7F12"/>
    <w:rsid w:val="009F007A"/>
    <w:rsid w:val="009F2471"/>
    <w:rsid w:val="009F2488"/>
    <w:rsid w:val="009F2646"/>
    <w:rsid w:val="009F2758"/>
    <w:rsid w:val="009F3451"/>
    <w:rsid w:val="009F4493"/>
    <w:rsid w:val="009F4B63"/>
    <w:rsid w:val="009F5C3F"/>
    <w:rsid w:val="009F709B"/>
    <w:rsid w:val="009F7234"/>
    <w:rsid w:val="00A02A8C"/>
    <w:rsid w:val="00A0370E"/>
    <w:rsid w:val="00A062D9"/>
    <w:rsid w:val="00A06691"/>
    <w:rsid w:val="00A06B56"/>
    <w:rsid w:val="00A06BFF"/>
    <w:rsid w:val="00A070D0"/>
    <w:rsid w:val="00A07262"/>
    <w:rsid w:val="00A103BB"/>
    <w:rsid w:val="00A10AF9"/>
    <w:rsid w:val="00A10FB1"/>
    <w:rsid w:val="00A1192A"/>
    <w:rsid w:val="00A11D99"/>
    <w:rsid w:val="00A1339A"/>
    <w:rsid w:val="00A13949"/>
    <w:rsid w:val="00A13F26"/>
    <w:rsid w:val="00A15817"/>
    <w:rsid w:val="00A21008"/>
    <w:rsid w:val="00A22361"/>
    <w:rsid w:val="00A23C8A"/>
    <w:rsid w:val="00A23F4D"/>
    <w:rsid w:val="00A24106"/>
    <w:rsid w:val="00A253E0"/>
    <w:rsid w:val="00A257D6"/>
    <w:rsid w:val="00A25FBE"/>
    <w:rsid w:val="00A2614A"/>
    <w:rsid w:val="00A275E8"/>
    <w:rsid w:val="00A305A3"/>
    <w:rsid w:val="00A311CB"/>
    <w:rsid w:val="00A31E7A"/>
    <w:rsid w:val="00A31ECF"/>
    <w:rsid w:val="00A3278D"/>
    <w:rsid w:val="00A33C48"/>
    <w:rsid w:val="00A34437"/>
    <w:rsid w:val="00A35187"/>
    <w:rsid w:val="00A35FFA"/>
    <w:rsid w:val="00A36F7D"/>
    <w:rsid w:val="00A37432"/>
    <w:rsid w:val="00A4027E"/>
    <w:rsid w:val="00A4105C"/>
    <w:rsid w:val="00A4130D"/>
    <w:rsid w:val="00A419C3"/>
    <w:rsid w:val="00A4319A"/>
    <w:rsid w:val="00A434C3"/>
    <w:rsid w:val="00A449E0"/>
    <w:rsid w:val="00A468E4"/>
    <w:rsid w:val="00A4792A"/>
    <w:rsid w:val="00A50716"/>
    <w:rsid w:val="00A50C31"/>
    <w:rsid w:val="00A51180"/>
    <w:rsid w:val="00A518B9"/>
    <w:rsid w:val="00A52348"/>
    <w:rsid w:val="00A52CA8"/>
    <w:rsid w:val="00A52E2E"/>
    <w:rsid w:val="00A52E6A"/>
    <w:rsid w:val="00A540A5"/>
    <w:rsid w:val="00A5477F"/>
    <w:rsid w:val="00A54856"/>
    <w:rsid w:val="00A54A6F"/>
    <w:rsid w:val="00A552B5"/>
    <w:rsid w:val="00A55885"/>
    <w:rsid w:val="00A55C90"/>
    <w:rsid w:val="00A57290"/>
    <w:rsid w:val="00A6090C"/>
    <w:rsid w:val="00A61163"/>
    <w:rsid w:val="00A6184D"/>
    <w:rsid w:val="00A623D0"/>
    <w:rsid w:val="00A62811"/>
    <w:rsid w:val="00A62E54"/>
    <w:rsid w:val="00A630D8"/>
    <w:rsid w:val="00A644FC"/>
    <w:rsid w:val="00A72566"/>
    <w:rsid w:val="00A7458C"/>
    <w:rsid w:val="00A747E2"/>
    <w:rsid w:val="00A751DF"/>
    <w:rsid w:val="00A75836"/>
    <w:rsid w:val="00A75C2D"/>
    <w:rsid w:val="00A77DA7"/>
    <w:rsid w:val="00A80AE5"/>
    <w:rsid w:val="00A82310"/>
    <w:rsid w:val="00A82B63"/>
    <w:rsid w:val="00A832FA"/>
    <w:rsid w:val="00A835C9"/>
    <w:rsid w:val="00A83A92"/>
    <w:rsid w:val="00A84F22"/>
    <w:rsid w:val="00A86090"/>
    <w:rsid w:val="00A86A8A"/>
    <w:rsid w:val="00A87CEC"/>
    <w:rsid w:val="00A9026C"/>
    <w:rsid w:val="00A925CD"/>
    <w:rsid w:val="00A928FD"/>
    <w:rsid w:val="00A9532B"/>
    <w:rsid w:val="00A96735"/>
    <w:rsid w:val="00A973F1"/>
    <w:rsid w:val="00A975F2"/>
    <w:rsid w:val="00A97EB4"/>
    <w:rsid w:val="00AA2E2D"/>
    <w:rsid w:val="00AA33F2"/>
    <w:rsid w:val="00AA3615"/>
    <w:rsid w:val="00AA3907"/>
    <w:rsid w:val="00AA3955"/>
    <w:rsid w:val="00AA4A5E"/>
    <w:rsid w:val="00AA64CF"/>
    <w:rsid w:val="00AA7D48"/>
    <w:rsid w:val="00AB0DAD"/>
    <w:rsid w:val="00AB1AA2"/>
    <w:rsid w:val="00AB32EB"/>
    <w:rsid w:val="00AB4DF8"/>
    <w:rsid w:val="00AB598C"/>
    <w:rsid w:val="00AB67C3"/>
    <w:rsid w:val="00AB6F8F"/>
    <w:rsid w:val="00AC01E9"/>
    <w:rsid w:val="00AC0CC1"/>
    <w:rsid w:val="00AC1023"/>
    <w:rsid w:val="00AC1073"/>
    <w:rsid w:val="00AC1758"/>
    <w:rsid w:val="00AC21A9"/>
    <w:rsid w:val="00AC2680"/>
    <w:rsid w:val="00AC3056"/>
    <w:rsid w:val="00AC5604"/>
    <w:rsid w:val="00AC717C"/>
    <w:rsid w:val="00AD0E9E"/>
    <w:rsid w:val="00AD1F97"/>
    <w:rsid w:val="00AD25A2"/>
    <w:rsid w:val="00AD3D01"/>
    <w:rsid w:val="00AD3F32"/>
    <w:rsid w:val="00AD54A4"/>
    <w:rsid w:val="00AD6338"/>
    <w:rsid w:val="00AD6CAC"/>
    <w:rsid w:val="00AD7708"/>
    <w:rsid w:val="00AD786F"/>
    <w:rsid w:val="00AE17BC"/>
    <w:rsid w:val="00AE3394"/>
    <w:rsid w:val="00AE344D"/>
    <w:rsid w:val="00AE4275"/>
    <w:rsid w:val="00AE518C"/>
    <w:rsid w:val="00AE5A9B"/>
    <w:rsid w:val="00AE6EAD"/>
    <w:rsid w:val="00AF35B0"/>
    <w:rsid w:val="00AF5958"/>
    <w:rsid w:val="00AF6D9D"/>
    <w:rsid w:val="00AF7F09"/>
    <w:rsid w:val="00B0069C"/>
    <w:rsid w:val="00B018E1"/>
    <w:rsid w:val="00B02C73"/>
    <w:rsid w:val="00B03038"/>
    <w:rsid w:val="00B0340C"/>
    <w:rsid w:val="00B0589D"/>
    <w:rsid w:val="00B0661C"/>
    <w:rsid w:val="00B07918"/>
    <w:rsid w:val="00B07F8E"/>
    <w:rsid w:val="00B10F03"/>
    <w:rsid w:val="00B11189"/>
    <w:rsid w:val="00B121DA"/>
    <w:rsid w:val="00B13C67"/>
    <w:rsid w:val="00B15226"/>
    <w:rsid w:val="00B21155"/>
    <w:rsid w:val="00B21CD7"/>
    <w:rsid w:val="00B227B9"/>
    <w:rsid w:val="00B246B5"/>
    <w:rsid w:val="00B27301"/>
    <w:rsid w:val="00B308A2"/>
    <w:rsid w:val="00B30C06"/>
    <w:rsid w:val="00B30FC2"/>
    <w:rsid w:val="00B31A44"/>
    <w:rsid w:val="00B31E5E"/>
    <w:rsid w:val="00B3221B"/>
    <w:rsid w:val="00B324CA"/>
    <w:rsid w:val="00B332DA"/>
    <w:rsid w:val="00B338C5"/>
    <w:rsid w:val="00B34A6D"/>
    <w:rsid w:val="00B358A6"/>
    <w:rsid w:val="00B3751B"/>
    <w:rsid w:val="00B37C9E"/>
    <w:rsid w:val="00B404F5"/>
    <w:rsid w:val="00B4052A"/>
    <w:rsid w:val="00B41E1C"/>
    <w:rsid w:val="00B42454"/>
    <w:rsid w:val="00B429B2"/>
    <w:rsid w:val="00B44869"/>
    <w:rsid w:val="00B4699E"/>
    <w:rsid w:val="00B470E1"/>
    <w:rsid w:val="00B47EFC"/>
    <w:rsid w:val="00B52F5A"/>
    <w:rsid w:val="00B550DD"/>
    <w:rsid w:val="00B5578C"/>
    <w:rsid w:val="00B55A9B"/>
    <w:rsid w:val="00B55C2C"/>
    <w:rsid w:val="00B57087"/>
    <w:rsid w:val="00B57404"/>
    <w:rsid w:val="00B6083F"/>
    <w:rsid w:val="00B608AA"/>
    <w:rsid w:val="00B611C2"/>
    <w:rsid w:val="00B61AE3"/>
    <w:rsid w:val="00B62394"/>
    <w:rsid w:val="00B623FE"/>
    <w:rsid w:val="00B62408"/>
    <w:rsid w:val="00B6283B"/>
    <w:rsid w:val="00B62CF8"/>
    <w:rsid w:val="00B65094"/>
    <w:rsid w:val="00B6521A"/>
    <w:rsid w:val="00B659D4"/>
    <w:rsid w:val="00B664F9"/>
    <w:rsid w:val="00B6717B"/>
    <w:rsid w:val="00B672D4"/>
    <w:rsid w:val="00B7178B"/>
    <w:rsid w:val="00B72452"/>
    <w:rsid w:val="00B73F7F"/>
    <w:rsid w:val="00B74895"/>
    <w:rsid w:val="00B76B46"/>
    <w:rsid w:val="00B77AA0"/>
    <w:rsid w:val="00B803C0"/>
    <w:rsid w:val="00B8042E"/>
    <w:rsid w:val="00B804E8"/>
    <w:rsid w:val="00B827CF"/>
    <w:rsid w:val="00B82F03"/>
    <w:rsid w:val="00B83056"/>
    <w:rsid w:val="00B83096"/>
    <w:rsid w:val="00B83F71"/>
    <w:rsid w:val="00B85143"/>
    <w:rsid w:val="00B85B4A"/>
    <w:rsid w:val="00B87204"/>
    <w:rsid w:val="00B908F7"/>
    <w:rsid w:val="00B914D8"/>
    <w:rsid w:val="00B915F6"/>
    <w:rsid w:val="00B92EAE"/>
    <w:rsid w:val="00B93DCB"/>
    <w:rsid w:val="00B94D50"/>
    <w:rsid w:val="00B94F19"/>
    <w:rsid w:val="00B94F88"/>
    <w:rsid w:val="00B95C39"/>
    <w:rsid w:val="00B97025"/>
    <w:rsid w:val="00B97370"/>
    <w:rsid w:val="00B97F67"/>
    <w:rsid w:val="00BA055E"/>
    <w:rsid w:val="00BA27BA"/>
    <w:rsid w:val="00BA2B01"/>
    <w:rsid w:val="00BA2CCB"/>
    <w:rsid w:val="00BA39AA"/>
    <w:rsid w:val="00BA405D"/>
    <w:rsid w:val="00BA4448"/>
    <w:rsid w:val="00BA4836"/>
    <w:rsid w:val="00BA4A38"/>
    <w:rsid w:val="00BA4A40"/>
    <w:rsid w:val="00BA5366"/>
    <w:rsid w:val="00BA55C9"/>
    <w:rsid w:val="00BA6E26"/>
    <w:rsid w:val="00BA75CD"/>
    <w:rsid w:val="00BA7BF5"/>
    <w:rsid w:val="00BB0DBC"/>
    <w:rsid w:val="00BB1530"/>
    <w:rsid w:val="00BB38E1"/>
    <w:rsid w:val="00BB44D9"/>
    <w:rsid w:val="00BB48EC"/>
    <w:rsid w:val="00BB5486"/>
    <w:rsid w:val="00BB6975"/>
    <w:rsid w:val="00BB6E1A"/>
    <w:rsid w:val="00BB7212"/>
    <w:rsid w:val="00BB7B5A"/>
    <w:rsid w:val="00BC216F"/>
    <w:rsid w:val="00BC272A"/>
    <w:rsid w:val="00BC283C"/>
    <w:rsid w:val="00BC60D7"/>
    <w:rsid w:val="00BC7AA4"/>
    <w:rsid w:val="00BD0640"/>
    <w:rsid w:val="00BD0B7B"/>
    <w:rsid w:val="00BD12FE"/>
    <w:rsid w:val="00BD1AFF"/>
    <w:rsid w:val="00BD1F13"/>
    <w:rsid w:val="00BD346A"/>
    <w:rsid w:val="00BD34DC"/>
    <w:rsid w:val="00BD4585"/>
    <w:rsid w:val="00BD4E8C"/>
    <w:rsid w:val="00BD75E2"/>
    <w:rsid w:val="00BD7A34"/>
    <w:rsid w:val="00BE1AEF"/>
    <w:rsid w:val="00BE3C5E"/>
    <w:rsid w:val="00BE44A7"/>
    <w:rsid w:val="00BE4CF5"/>
    <w:rsid w:val="00BE5E31"/>
    <w:rsid w:val="00BE6398"/>
    <w:rsid w:val="00BE6AF8"/>
    <w:rsid w:val="00BF2D6B"/>
    <w:rsid w:val="00BF5508"/>
    <w:rsid w:val="00BF6D36"/>
    <w:rsid w:val="00C01741"/>
    <w:rsid w:val="00C0336C"/>
    <w:rsid w:val="00C03C61"/>
    <w:rsid w:val="00C04DD9"/>
    <w:rsid w:val="00C05772"/>
    <w:rsid w:val="00C10DAE"/>
    <w:rsid w:val="00C10DE0"/>
    <w:rsid w:val="00C11BCE"/>
    <w:rsid w:val="00C1257F"/>
    <w:rsid w:val="00C127CD"/>
    <w:rsid w:val="00C17168"/>
    <w:rsid w:val="00C173D0"/>
    <w:rsid w:val="00C21977"/>
    <w:rsid w:val="00C24A38"/>
    <w:rsid w:val="00C25C16"/>
    <w:rsid w:val="00C268E8"/>
    <w:rsid w:val="00C31169"/>
    <w:rsid w:val="00C3491B"/>
    <w:rsid w:val="00C3573D"/>
    <w:rsid w:val="00C367C1"/>
    <w:rsid w:val="00C37751"/>
    <w:rsid w:val="00C40EE3"/>
    <w:rsid w:val="00C413B3"/>
    <w:rsid w:val="00C4209C"/>
    <w:rsid w:val="00C42297"/>
    <w:rsid w:val="00C42442"/>
    <w:rsid w:val="00C432DB"/>
    <w:rsid w:val="00C4393D"/>
    <w:rsid w:val="00C43E3A"/>
    <w:rsid w:val="00C47E65"/>
    <w:rsid w:val="00C50258"/>
    <w:rsid w:val="00C5078E"/>
    <w:rsid w:val="00C508B5"/>
    <w:rsid w:val="00C524B4"/>
    <w:rsid w:val="00C53CEC"/>
    <w:rsid w:val="00C53DDC"/>
    <w:rsid w:val="00C53FDD"/>
    <w:rsid w:val="00C54206"/>
    <w:rsid w:val="00C54B4F"/>
    <w:rsid w:val="00C552A3"/>
    <w:rsid w:val="00C55E7A"/>
    <w:rsid w:val="00C565CB"/>
    <w:rsid w:val="00C56BC9"/>
    <w:rsid w:val="00C57EFD"/>
    <w:rsid w:val="00C6155D"/>
    <w:rsid w:val="00C61B11"/>
    <w:rsid w:val="00C61D3B"/>
    <w:rsid w:val="00C6602E"/>
    <w:rsid w:val="00C669EA"/>
    <w:rsid w:val="00C67887"/>
    <w:rsid w:val="00C72AA2"/>
    <w:rsid w:val="00C76673"/>
    <w:rsid w:val="00C7679B"/>
    <w:rsid w:val="00C76BEC"/>
    <w:rsid w:val="00C76DEF"/>
    <w:rsid w:val="00C80630"/>
    <w:rsid w:val="00C806E5"/>
    <w:rsid w:val="00C80A9C"/>
    <w:rsid w:val="00C80F8B"/>
    <w:rsid w:val="00C8135D"/>
    <w:rsid w:val="00C84FA6"/>
    <w:rsid w:val="00C851D2"/>
    <w:rsid w:val="00C85EF9"/>
    <w:rsid w:val="00C90343"/>
    <w:rsid w:val="00C921B2"/>
    <w:rsid w:val="00C92385"/>
    <w:rsid w:val="00C92DA5"/>
    <w:rsid w:val="00C93642"/>
    <w:rsid w:val="00C939A2"/>
    <w:rsid w:val="00C93C16"/>
    <w:rsid w:val="00C96618"/>
    <w:rsid w:val="00C9672A"/>
    <w:rsid w:val="00CA003A"/>
    <w:rsid w:val="00CA0AFD"/>
    <w:rsid w:val="00CA2511"/>
    <w:rsid w:val="00CA302A"/>
    <w:rsid w:val="00CA3041"/>
    <w:rsid w:val="00CA428B"/>
    <w:rsid w:val="00CA47F7"/>
    <w:rsid w:val="00CA6478"/>
    <w:rsid w:val="00CA68CD"/>
    <w:rsid w:val="00CA7328"/>
    <w:rsid w:val="00CB1673"/>
    <w:rsid w:val="00CB16B4"/>
    <w:rsid w:val="00CB285D"/>
    <w:rsid w:val="00CB3C37"/>
    <w:rsid w:val="00CB4A4B"/>
    <w:rsid w:val="00CB63FF"/>
    <w:rsid w:val="00CB7035"/>
    <w:rsid w:val="00CB775E"/>
    <w:rsid w:val="00CC009D"/>
    <w:rsid w:val="00CC0626"/>
    <w:rsid w:val="00CC26B5"/>
    <w:rsid w:val="00CC4A7C"/>
    <w:rsid w:val="00CC4D23"/>
    <w:rsid w:val="00CC54F2"/>
    <w:rsid w:val="00CC5683"/>
    <w:rsid w:val="00CC5B67"/>
    <w:rsid w:val="00CC69F7"/>
    <w:rsid w:val="00CC7AE8"/>
    <w:rsid w:val="00CD0344"/>
    <w:rsid w:val="00CD0615"/>
    <w:rsid w:val="00CD0D40"/>
    <w:rsid w:val="00CD0FCE"/>
    <w:rsid w:val="00CD398F"/>
    <w:rsid w:val="00CD3B51"/>
    <w:rsid w:val="00CD3F79"/>
    <w:rsid w:val="00CD4282"/>
    <w:rsid w:val="00CD44AB"/>
    <w:rsid w:val="00CD4B7C"/>
    <w:rsid w:val="00CD5987"/>
    <w:rsid w:val="00CD6D98"/>
    <w:rsid w:val="00CD6F59"/>
    <w:rsid w:val="00CD712C"/>
    <w:rsid w:val="00CD7958"/>
    <w:rsid w:val="00CE36ED"/>
    <w:rsid w:val="00CE4143"/>
    <w:rsid w:val="00CE4C4A"/>
    <w:rsid w:val="00CE4EC6"/>
    <w:rsid w:val="00CE530A"/>
    <w:rsid w:val="00CE54BC"/>
    <w:rsid w:val="00CE5D6A"/>
    <w:rsid w:val="00CE5F30"/>
    <w:rsid w:val="00CE653F"/>
    <w:rsid w:val="00CE7135"/>
    <w:rsid w:val="00CF0288"/>
    <w:rsid w:val="00CF04F1"/>
    <w:rsid w:val="00CF0F95"/>
    <w:rsid w:val="00CF1F35"/>
    <w:rsid w:val="00CF1F8B"/>
    <w:rsid w:val="00CF2FA0"/>
    <w:rsid w:val="00CF3B85"/>
    <w:rsid w:val="00CF5242"/>
    <w:rsid w:val="00CF7FE1"/>
    <w:rsid w:val="00D006E0"/>
    <w:rsid w:val="00D00D25"/>
    <w:rsid w:val="00D011E6"/>
    <w:rsid w:val="00D02B8B"/>
    <w:rsid w:val="00D02F54"/>
    <w:rsid w:val="00D0467D"/>
    <w:rsid w:val="00D060E0"/>
    <w:rsid w:val="00D0696B"/>
    <w:rsid w:val="00D113B2"/>
    <w:rsid w:val="00D1157D"/>
    <w:rsid w:val="00D123B1"/>
    <w:rsid w:val="00D12D9D"/>
    <w:rsid w:val="00D1316F"/>
    <w:rsid w:val="00D13DDF"/>
    <w:rsid w:val="00D1600C"/>
    <w:rsid w:val="00D211F0"/>
    <w:rsid w:val="00D21CD0"/>
    <w:rsid w:val="00D2226E"/>
    <w:rsid w:val="00D23600"/>
    <w:rsid w:val="00D24EB5"/>
    <w:rsid w:val="00D2593C"/>
    <w:rsid w:val="00D259A8"/>
    <w:rsid w:val="00D26196"/>
    <w:rsid w:val="00D2671B"/>
    <w:rsid w:val="00D268D9"/>
    <w:rsid w:val="00D27353"/>
    <w:rsid w:val="00D273FD"/>
    <w:rsid w:val="00D27DFC"/>
    <w:rsid w:val="00D27F3F"/>
    <w:rsid w:val="00D30CF2"/>
    <w:rsid w:val="00D315FA"/>
    <w:rsid w:val="00D32559"/>
    <w:rsid w:val="00D32875"/>
    <w:rsid w:val="00D32BFA"/>
    <w:rsid w:val="00D34519"/>
    <w:rsid w:val="00D350AA"/>
    <w:rsid w:val="00D3552B"/>
    <w:rsid w:val="00D35FB8"/>
    <w:rsid w:val="00D3611F"/>
    <w:rsid w:val="00D37FD7"/>
    <w:rsid w:val="00D40AA6"/>
    <w:rsid w:val="00D41DB9"/>
    <w:rsid w:val="00D421C2"/>
    <w:rsid w:val="00D4311A"/>
    <w:rsid w:val="00D437A9"/>
    <w:rsid w:val="00D44013"/>
    <w:rsid w:val="00D44C42"/>
    <w:rsid w:val="00D45291"/>
    <w:rsid w:val="00D45809"/>
    <w:rsid w:val="00D509C3"/>
    <w:rsid w:val="00D51315"/>
    <w:rsid w:val="00D5166F"/>
    <w:rsid w:val="00D516AC"/>
    <w:rsid w:val="00D51F4F"/>
    <w:rsid w:val="00D525F4"/>
    <w:rsid w:val="00D544EE"/>
    <w:rsid w:val="00D545B9"/>
    <w:rsid w:val="00D54D0C"/>
    <w:rsid w:val="00D55539"/>
    <w:rsid w:val="00D55739"/>
    <w:rsid w:val="00D578A5"/>
    <w:rsid w:val="00D57BD7"/>
    <w:rsid w:val="00D607FE"/>
    <w:rsid w:val="00D614F5"/>
    <w:rsid w:val="00D624C3"/>
    <w:rsid w:val="00D628D7"/>
    <w:rsid w:val="00D63454"/>
    <w:rsid w:val="00D638C1"/>
    <w:rsid w:val="00D656E8"/>
    <w:rsid w:val="00D65B3E"/>
    <w:rsid w:val="00D65C6F"/>
    <w:rsid w:val="00D66622"/>
    <w:rsid w:val="00D70FD9"/>
    <w:rsid w:val="00D7226C"/>
    <w:rsid w:val="00D765BB"/>
    <w:rsid w:val="00D76EC8"/>
    <w:rsid w:val="00D77260"/>
    <w:rsid w:val="00D81C54"/>
    <w:rsid w:val="00D82F95"/>
    <w:rsid w:val="00D84E75"/>
    <w:rsid w:val="00D85163"/>
    <w:rsid w:val="00D853ED"/>
    <w:rsid w:val="00D86889"/>
    <w:rsid w:val="00D86B2E"/>
    <w:rsid w:val="00D871B2"/>
    <w:rsid w:val="00D878E0"/>
    <w:rsid w:val="00D87E91"/>
    <w:rsid w:val="00D90132"/>
    <w:rsid w:val="00D90A6F"/>
    <w:rsid w:val="00D9108B"/>
    <w:rsid w:val="00D93855"/>
    <w:rsid w:val="00D9452D"/>
    <w:rsid w:val="00D9469C"/>
    <w:rsid w:val="00D95731"/>
    <w:rsid w:val="00D975BF"/>
    <w:rsid w:val="00DA0264"/>
    <w:rsid w:val="00DA0AF0"/>
    <w:rsid w:val="00DA0B1C"/>
    <w:rsid w:val="00DA11BC"/>
    <w:rsid w:val="00DA125F"/>
    <w:rsid w:val="00DA2125"/>
    <w:rsid w:val="00DA223F"/>
    <w:rsid w:val="00DA3190"/>
    <w:rsid w:val="00DA3514"/>
    <w:rsid w:val="00DA4073"/>
    <w:rsid w:val="00DA53A8"/>
    <w:rsid w:val="00DA695C"/>
    <w:rsid w:val="00DA6AB8"/>
    <w:rsid w:val="00DA79D1"/>
    <w:rsid w:val="00DB0A0C"/>
    <w:rsid w:val="00DB1AFB"/>
    <w:rsid w:val="00DB2120"/>
    <w:rsid w:val="00DB225E"/>
    <w:rsid w:val="00DB2DDF"/>
    <w:rsid w:val="00DB362B"/>
    <w:rsid w:val="00DB452B"/>
    <w:rsid w:val="00DB4753"/>
    <w:rsid w:val="00DB4B05"/>
    <w:rsid w:val="00DB4BED"/>
    <w:rsid w:val="00DB7379"/>
    <w:rsid w:val="00DB774B"/>
    <w:rsid w:val="00DC4C50"/>
    <w:rsid w:val="00DC5281"/>
    <w:rsid w:val="00DC54F3"/>
    <w:rsid w:val="00DC5FF5"/>
    <w:rsid w:val="00DC6A4D"/>
    <w:rsid w:val="00DC6E3C"/>
    <w:rsid w:val="00DC71D9"/>
    <w:rsid w:val="00DC7955"/>
    <w:rsid w:val="00DC7D40"/>
    <w:rsid w:val="00DD116A"/>
    <w:rsid w:val="00DD2E72"/>
    <w:rsid w:val="00DD3058"/>
    <w:rsid w:val="00DD3742"/>
    <w:rsid w:val="00DD7566"/>
    <w:rsid w:val="00DD7822"/>
    <w:rsid w:val="00DD792A"/>
    <w:rsid w:val="00DE1678"/>
    <w:rsid w:val="00DE3040"/>
    <w:rsid w:val="00DE47F5"/>
    <w:rsid w:val="00DE4D32"/>
    <w:rsid w:val="00DE4F1E"/>
    <w:rsid w:val="00DE4F84"/>
    <w:rsid w:val="00DE5866"/>
    <w:rsid w:val="00DE60A0"/>
    <w:rsid w:val="00DE6C62"/>
    <w:rsid w:val="00DE6EEB"/>
    <w:rsid w:val="00DF1FF7"/>
    <w:rsid w:val="00DF217D"/>
    <w:rsid w:val="00DF264E"/>
    <w:rsid w:val="00DF27F7"/>
    <w:rsid w:val="00DF2BC3"/>
    <w:rsid w:val="00DF39F4"/>
    <w:rsid w:val="00DF4D02"/>
    <w:rsid w:val="00DF5144"/>
    <w:rsid w:val="00DF5A33"/>
    <w:rsid w:val="00DF6974"/>
    <w:rsid w:val="00DF71D6"/>
    <w:rsid w:val="00DF7ECB"/>
    <w:rsid w:val="00E002E0"/>
    <w:rsid w:val="00E01238"/>
    <w:rsid w:val="00E01A98"/>
    <w:rsid w:val="00E05502"/>
    <w:rsid w:val="00E058CE"/>
    <w:rsid w:val="00E06DD9"/>
    <w:rsid w:val="00E10160"/>
    <w:rsid w:val="00E103B0"/>
    <w:rsid w:val="00E11FC6"/>
    <w:rsid w:val="00E122CA"/>
    <w:rsid w:val="00E13E5F"/>
    <w:rsid w:val="00E15033"/>
    <w:rsid w:val="00E15DF2"/>
    <w:rsid w:val="00E15FF2"/>
    <w:rsid w:val="00E16253"/>
    <w:rsid w:val="00E16F08"/>
    <w:rsid w:val="00E16FBC"/>
    <w:rsid w:val="00E17503"/>
    <w:rsid w:val="00E20F02"/>
    <w:rsid w:val="00E2121B"/>
    <w:rsid w:val="00E2173F"/>
    <w:rsid w:val="00E2220E"/>
    <w:rsid w:val="00E238B1"/>
    <w:rsid w:val="00E241FF"/>
    <w:rsid w:val="00E24A52"/>
    <w:rsid w:val="00E24AB3"/>
    <w:rsid w:val="00E265FC"/>
    <w:rsid w:val="00E30C34"/>
    <w:rsid w:val="00E30F68"/>
    <w:rsid w:val="00E31CFB"/>
    <w:rsid w:val="00E3242A"/>
    <w:rsid w:val="00E32ADD"/>
    <w:rsid w:val="00E3307F"/>
    <w:rsid w:val="00E34C7D"/>
    <w:rsid w:val="00E413CB"/>
    <w:rsid w:val="00E41CBC"/>
    <w:rsid w:val="00E42D34"/>
    <w:rsid w:val="00E43540"/>
    <w:rsid w:val="00E4495C"/>
    <w:rsid w:val="00E44D81"/>
    <w:rsid w:val="00E4596A"/>
    <w:rsid w:val="00E4756A"/>
    <w:rsid w:val="00E47770"/>
    <w:rsid w:val="00E477DF"/>
    <w:rsid w:val="00E478CF"/>
    <w:rsid w:val="00E47E21"/>
    <w:rsid w:val="00E47FBC"/>
    <w:rsid w:val="00E5050A"/>
    <w:rsid w:val="00E512F9"/>
    <w:rsid w:val="00E52819"/>
    <w:rsid w:val="00E528ED"/>
    <w:rsid w:val="00E54272"/>
    <w:rsid w:val="00E550E4"/>
    <w:rsid w:val="00E55175"/>
    <w:rsid w:val="00E5562B"/>
    <w:rsid w:val="00E55DC7"/>
    <w:rsid w:val="00E5729B"/>
    <w:rsid w:val="00E61AB1"/>
    <w:rsid w:val="00E62B30"/>
    <w:rsid w:val="00E62F6C"/>
    <w:rsid w:val="00E630A0"/>
    <w:rsid w:val="00E642F8"/>
    <w:rsid w:val="00E64A14"/>
    <w:rsid w:val="00E6594C"/>
    <w:rsid w:val="00E673BB"/>
    <w:rsid w:val="00E716F4"/>
    <w:rsid w:val="00E71B67"/>
    <w:rsid w:val="00E73247"/>
    <w:rsid w:val="00E73482"/>
    <w:rsid w:val="00E75E82"/>
    <w:rsid w:val="00E8026B"/>
    <w:rsid w:val="00E80285"/>
    <w:rsid w:val="00E803DD"/>
    <w:rsid w:val="00E804C2"/>
    <w:rsid w:val="00E804CF"/>
    <w:rsid w:val="00E81226"/>
    <w:rsid w:val="00E81BCF"/>
    <w:rsid w:val="00E81E6E"/>
    <w:rsid w:val="00E81F2E"/>
    <w:rsid w:val="00E83076"/>
    <w:rsid w:val="00E8369A"/>
    <w:rsid w:val="00E8411D"/>
    <w:rsid w:val="00E8441C"/>
    <w:rsid w:val="00E84963"/>
    <w:rsid w:val="00E862DE"/>
    <w:rsid w:val="00E869D2"/>
    <w:rsid w:val="00E870F9"/>
    <w:rsid w:val="00E9206B"/>
    <w:rsid w:val="00E9346F"/>
    <w:rsid w:val="00E951E8"/>
    <w:rsid w:val="00E9646F"/>
    <w:rsid w:val="00E97707"/>
    <w:rsid w:val="00EA07C5"/>
    <w:rsid w:val="00EA12BE"/>
    <w:rsid w:val="00EA19BB"/>
    <w:rsid w:val="00EA253B"/>
    <w:rsid w:val="00EA4F45"/>
    <w:rsid w:val="00EA7B5B"/>
    <w:rsid w:val="00EB1E4D"/>
    <w:rsid w:val="00EB232E"/>
    <w:rsid w:val="00EB2FFB"/>
    <w:rsid w:val="00EB3403"/>
    <w:rsid w:val="00EB3814"/>
    <w:rsid w:val="00EB4776"/>
    <w:rsid w:val="00EB5C76"/>
    <w:rsid w:val="00EB5CC2"/>
    <w:rsid w:val="00EB5DD5"/>
    <w:rsid w:val="00EB7047"/>
    <w:rsid w:val="00EB7B76"/>
    <w:rsid w:val="00EC122C"/>
    <w:rsid w:val="00EC17B4"/>
    <w:rsid w:val="00ED273C"/>
    <w:rsid w:val="00ED33D4"/>
    <w:rsid w:val="00ED3CBE"/>
    <w:rsid w:val="00ED46DE"/>
    <w:rsid w:val="00ED4C74"/>
    <w:rsid w:val="00ED5C88"/>
    <w:rsid w:val="00ED5D81"/>
    <w:rsid w:val="00ED61A3"/>
    <w:rsid w:val="00ED6960"/>
    <w:rsid w:val="00EE2D4C"/>
    <w:rsid w:val="00EE2DB8"/>
    <w:rsid w:val="00EE38E5"/>
    <w:rsid w:val="00EE460F"/>
    <w:rsid w:val="00EE58F7"/>
    <w:rsid w:val="00EE669A"/>
    <w:rsid w:val="00EE7708"/>
    <w:rsid w:val="00EF19CA"/>
    <w:rsid w:val="00EF1F95"/>
    <w:rsid w:val="00EF35BF"/>
    <w:rsid w:val="00EF3740"/>
    <w:rsid w:val="00EF3990"/>
    <w:rsid w:val="00EF63D4"/>
    <w:rsid w:val="00EF6948"/>
    <w:rsid w:val="00EF6C43"/>
    <w:rsid w:val="00EF6DCC"/>
    <w:rsid w:val="00EF767C"/>
    <w:rsid w:val="00F000D3"/>
    <w:rsid w:val="00F0119A"/>
    <w:rsid w:val="00F024BC"/>
    <w:rsid w:val="00F054C1"/>
    <w:rsid w:val="00F055DA"/>
    <w:rsid w:val="00F05F85"/>
    <w:rsid w:val="00F067D6"/>
    <w:rsid w:val="00F068E7"/>
    <w:rsid w:val="00F1078F"/>
    <w:rsid w:val="00F123C3"/>
    <w:rsid w:val="00F1262D"/>
    <w:rsid w:val="00F13245"/>
    <w:rsid w:val="00F1350B"/>
    <w:rsid w:val="00F13564"/>
    <w:rsid w:val="00F15C41"/>
    <w:rsid w:val="00F2045D"/>
    <w:rsid w:val="00F209CD"/>
    <w:rsid w:val="00F20E21"/>
    <w:rsid w:val="00F21110"/>
    <w:rsid w:val="00F22478"/>
    <w:rsid w:val="00F23031"/>
    <w:rsid w:val="00F2445F"/>
    <w:rsid w:val="00F24963"/>
    <w:rsid w:val="00F24A0A"/>
    <w:rsid w:val="00F24DA9"/>
    <w:rsid w:val="00F25518"/>
    <w:rsid w:val="00F26305"/>
    <w:rsid w:val="00F275CF"/>
    <w:rsid w:val="00F3024D"/>
    <w:rsid w:val="00F30F99"/>
    <w:rsid w:val="00F319FD"/>
    <w:rsid w:val="00F32F1E"/>
    <w:rsid w:val="00F3314F"/>
    <w:rsid w:val="00F34D8B"/>
    <w:rsid w:val="00F35F04"/>
    <w:rsid w:val="00F36160"/>
    <w:rsid w:val="00F405A2"/>
    <w:rsid w:val="00F42769"/>
    <w:rsid w:val="00F43734"/>
    <w:rsid w:val="00F4373B"/>
    <w:rsid w:val="00F44854"/>
    <w:rsid w:val="00F454D7"/>
    <w:rsid w:val="00F45642"/>
    <w:rsid w:val="00F46E93"/>
    <w:rsid w:val="00F46F9E"/>
    <w:rsid w:val="00F50178"/>
    <w:rsid w:val="00F51422"/>
    <w:rsid w:val="00F51F37"/>
    <w:rsid w:val="00F52399"/>
    <w:rsid w:val="00F534A7"/>
    <w:rsid w:val="00F53D70"/>
    <w:rsid w:val="00F57588"/>
    <w:rsid w:val="00F62018"/>
    <w:rsid w:val="00F6449E"/>
    <w:rsid w:val="00F67B26"/>
    <w:rsid w:val="00F707EF"/>
    <w:rsid w:val="00F70BD5"/>
    <w:rsid w:val="00F70E22"/>
    <w:rsid w:val="00F717E4"/>
    <w:rsid w:val="00F71A5E"/>
    <w:rsid w:val="00F71DE3"/>
    <w:rsid w:val="00F75850"/>
    <w:rsid w:val="00F75EB9"/>
    <w:rsid w:val="00F77AE4"/>
    <w:rsid w:val="00F8181D"/>
    <w:rsid w:val="00F82288"/>
    <w:rsid w:val="00F8347C"/>
    <w:rsid w:val="00F8388D"/>
    <w:rsid w:val="00F84160"/>
    <w:rsid w:val="00F844C1"/>
    <w:rsid w:val="00F84C70"/>
    <w:rsid w:val="00F85432"/>
    <w:rsid w:val="00F85A52"/>
    <w:rsid w:val="00F87AFF"/>
    <w:rsid w:val="00F907AA"/>
    <w:rsid w:val="00F910BB"/>
    <w:rsid w:val="00F910DB"/>
    <w:rsid w:val="00F92C69"/>
    <w:rsid w:val="00F95FDA"/>
    <w:rsid w:val="00F97763"/>
    <w:rsid w:val="00FA0AE5"/>
    <w:rsid w:val="00FA0BEC"/>
    <w:rsid w:val="00FA1F69"/>
    <w:rsid w:val="00FA39A7"/>
    <w:rsid w:val="00FA3A40"/>
    <w:rsid w:val="00FA5435"/>
    <w:rsid w:val="00FA6DDB"/>
    <w:rsid w:val="00FB0966"/>
    <w:rsid w:val="00FB187C"/>
    <w:rsid w:val="00FB1A4F"/>
    <w:rsid w:val="00FB5D27"/>
    <w:rsid w:val="00FB5EC7"/>
    <w:rsid w:val="00FC136F"/>
    <w:rsid w:val="00FC25C7"/>
    <w:rsid w:val="00FC295A"/>
    <w:rsid w:val="00FC2E24"/>
    <w:rsid w:val="00FC4EAB"/>
    <w:rsid w:val="00FD2D3E"/>
    <w:rsid w:val="00FD3134"/>
    <w:rsid w:val="00FD3612"/>
    <w:rsid w:val="00FD466D"/>
    <w:rsid w:val="00FD4FA2"/>
    <w:rsid w:val="00FD50E2"/>
    <w:rsid w:val="00FE25FE"/>
    <w:rsid w:val="00FE2B45"/>
    <w:rsid w:val="00FE32FA"/>
    <w:rsid w:val="00FE33B9"/>
    <w:rsid w:val="00FE4522"/>
    <w:rsid w:val="00FE4981"/>
    <w:rsid w:val="00FE51C0"/>
    <w:rsid w:val="00FE51C5"/>
    <w:rsid w:val="00FE5CE2"/>
    <w:rsid w:val="00FE6704"/>
    <w:rsid w:val="00FF0D79"/>
    <w:rsid w:val="00FF340B"/>
    <w:rsid w:val="00FF4777"/>
    <w:rsid w:val="00FF481B"/>
    <w:rsid w:val="00FF4A9F"/>
    <w:rsid w:val="00FF7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314E85"/>
  <w15:docId w15:val="{745D2A1B-1C5A-45C5-B6DB-1849010D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07CE"/>
    <w:pPr>
      <w:widowControl w:val="0"/>
    </w:pPr>
    <w:rPr>
      <w:szCs w:val="22"/>
    </w:rPr>
  </w:style>
  <w:style w:type="paragraph" w:styleId="10">
    <w:name w:val="heading 1"/>
    <w:basedOn w:val="a"/>
    <w:next w:val="a"/>
    <w:link w:val="11"/>
    <w:uiPriority w:val="9"/>
    <w:qFormat/>
    <w:rsid w:val="005A001B"/>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5A001B"/>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A001B"/>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5A001B"/>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5A001B"/>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5A001B"/>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5A001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A001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A001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unhideWhenUsed/>
    <w:qFormat/>
    <w:rsid w:val="00851A81"/>
    <w:rPr>
      <w:rFonts w:ascii="Times New Roman" w:eastAsia="Times New Roman" w:hAnsi="Times New Roman"/>
      <w:color w:val="000000" w:themeColor="text1"/>
    </w:rPr>
  </w:style>
  <w:style w:type="character" w:customStyle="1" w:styleId="11">
    <w:name w:val="标题 1 字符"/>
    <w:basedOn w:val="a0"/>
    <w:link w:val="10"/>
    <w:uiPriority w:val="9"/>
    <w:qFormat/>
    <w:rsid w:val="005A001B"/>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5A001B"/>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5A001B"/>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5A001B"/>
    <w:rPr>
      <w:rFonts w:cstheme="majorBidi"/>
      <w:color w:val="2F5496" w:themeColor="accent1" w:themeShade="BF"/>
      <w:sz w:val="28"/>
      <w:szCs w:val="28"/>
    </w:rPr>
  </w:style>
  <w:style w:type="character" w:customStyle="1" w:styleId="50">
    <w:name w:val="标题 5 字符"/>
    <w:basedOn w:val="a0"/>
    <w:link w:val="5"/>
    <w:uiPriority w:val="9"/>
    <w:semiHidden/>
    <w:rsid w:val="005A001B"/>
    <w:rPr>
      <w:rFonts w:cstheme="majorBidi"/>
      <w:color w:val="2F5496" w:themeColor="accent1" w:themeShade="BF"/>
      <w:sz w:val="24"/>
    </w:rPr>
  </w:style>
  <w:style w:type="character" w:customStyle="1" w:styleId="60">
    <w:name w:val="标题 6 字符"/>
    <w:basedOn w:val="a0"/>
    <w:link w:val="6"/>
    <w:uiPriority w:val="9"/>
    <w:semiHidden/>
    <w:rsid w:val="005A001B"/>
    <w:rPr>
      <w:rFonts w:cstheme="majorBidi"/>
      <w:b/>
      <w:bCs/>
      <w:color w:val="2F5496" w:themeColor="accent1" w:themeShade="BF"/>
    </w:rPr>
  </w:style>
  <w:style w:type="character" w:customStyle="1" w:styleId="70">
    <w:name w:val="标题 7 字符"/>
    <w:basedOn w:val="a0"/>
    <w:link w:val="7"/>
    <w:uiPriority w:val="9"/>
    <w:semiHidden/>
    <w:rsid w:val="005A001B"/>
    <w:rPr>
      <w:rFonts w:cstheme="majorBidi"/>
      <w:b/>
      <w:bCs/>
      <w:color w:val="595959" w:themeColor="text1" w:themeTint="A6"/>
    </w:rPr>
  </w:style>
  <w:style w:type="character" w:customStyle="1" w:styleId="80">
    <w:name w:val="标题 8 字符"/>
    <w:basedOn w:val="a0"/>
    <w:link w:val="8"/>
    <w:uiPriority w:val="9"/>
    <w:semiHidden/>
    <w:rsid w:val="005A001B"/>
    <w:rPr>
      <w:rFonts w:cstheme="majorBidi"/>
      <w:color w:val="595959" w:themeColor="text1" w:themeTint="A6"/>
    </w:rPr>
  </w:style>
  <w:style w:type="character" w:customStyle="1" w:styleId="90">
    <w:name w:val="标题 9 字符"/>
    <w:basedOn w:val="a0"/>
    <w:link w:val="9"/>
    <w:uiPriority w:val="9"/>
    <w:semiHidden/>
    <w:rsid w:val="005A001B"/>
    <w:rPr>
      <w:rFonts w:eastAsiaTheme="majorEastAsia" w:cstheme="majorBidi"/>
      <w:color w:val="595959" w:themeColor="text1" w:themeTint="A6"/>
    </w:rPr>
  </w:style>
  <w:style w:type="paragraph" w:styleId="a4">
    <w:name w:val="Title"/>
    <w:basedOn w:val="a"/>
    <w:next w:val="a"/>
    <w:link w:val="a5"/>
    <w:uiPriority w:val="10"/>
    <w:qFormat/>
    <w:rsid w:val="005A001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5A001B"/>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5A001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5A001B"/>
    <w:rPr>
      <w:rFonts w:asciiTheme="majorHAnsi" w:eastAsiaTheme="majorEastAsia" w:hAnsiTheme="majorHAnsi" w:cstheme="majorBidi"/>
      <w:color w:val="595959" w:themeColor="text1" w:themeTint="A6"/>
      <w:spacing w:val="15"/>
      <w:sz w:val="28"/>
      <w:szCs w:val="28"/>
    </w:rPr>
  </w:style>
  <w:style w:type="paragraph" w:styleId="a8">
    <w:name w:val="Quote"/>
    <w:basedOn w:val="a"/>
    <w:next w:val="a"/>
    <w:link w:val="a9"/>
    <w:uiPriority w:val="29"/>
    <w:qFormat/>
    <w:rsid w:val="005A001B"/>
    <w:pPr>
      <w:spacing w:before="160"/>
      <w:jc w:val="center"/>
    </w:pPr>
    <w:rPr>
      <w:i/>
      <w:iCs/>
      <w:color w:val="404040" w:themeColor="text1" w:themeTint="BF"/>
    </w:rPr>
  </w:style>
  <w:style w:type="character" w:customStyle="1" w:styleId="a9">
    <w:name w:val="引用 字符"/>
    <w:basedOn w:val="a0"/>
    <w:link w:val="a8"/>
    <w:uiPriority w:val="29"/>
    <w:rsid w:val="005A001B"/>
    <w:rPr>
      <w:i/>
      <w:iCs/>
      <w:color w:val="404040" w:themeColor="text1" w:themeTint="BF"/>
    </w:rPr>
  </w:style>
  <w:style w:type="paragraph" w:styleId="aa">
    <w:name w:val="List Paragraph"/>
    <w:basedOn w:val="a"/>
    <w:uiPriority w:val="34"/>
    <w:qFormat/>
    <w:rsid w:val="005A001B"/>
    <w:pPr>
      <w:ind w:left="720"/>
      <w:contextualSpacing/>
    </w:pPr>
  </w:style>
  <w:style w:type="character" w:styleId="ab">
    <w:name w:val="Intense Emphasis"/>
    <w:basedOn w:val="a0"/>
    <w:uiPriority w:val="21"/>
    <w:qFormat/>
    <w:rsid w:val="005A001B"/>
    <w:rPr>
      <w:i/>
      <w:iCs/>
      <w:color w:val="2F5496" w:themeColor="accent1" w:themeShade="BF"/>
    </w:rPr>
  </w:style>
  <w:style w:type="paragraph" w:styleId="ac">
    <w:name w:val="Intense Quote"/>
    <w:basedOn w:val="a"/>
    <w:next w:val="a"/>
    <w:link w:val="ad"/>
    <w:uiPriority w:val="30"/>
    <w:qFormat/>
    <w:rsid w:val="005A00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明显引用 字符"/>
    <w:basedOn w:val="a0"/>
    <w:link w:val="ac"/>
    <w:uiPriority w:val="30"/>
    <w:rsid w:val="005A001B"/>
    <w:rPr>
      <w:i/>
      <w:iCs/>
      <w:color w:val="2F5496" w:themeColor="accent1" w:themeShade="BF"/>
    </w:rPr>
  </w:style>
  <w:style w:type="character" w:styleId="ae">
    <w:name w:val="Intense Reference"/>
    <w:basedOn w:val="a0"/>
    <w:uiPriority w:val="32"/>
    <w:qFormat/>
    <w:rsid w:val="005A001B"/>
    <w:rPr>
      <w:b/>
      <w:bCs/>
      <w:smallCaps/>
      <w:color w:val="2F5496" w:themeColor="accent1" w:themeShade="BF"/>
      <w:spacing w:val="5"/>
    </w:rPr>
  </w:style>
  <w:style w:type="paragraph" w:styleId="af">
    <w:name w:val="header"/>
    <w:basedOn w:val="a"/>
    <w:link w:val="af0"/>
    <w:uiPriority w:val="99"/>
    <w:unhideWhenUsed/>
    <w:rsid w:val="004007CE"/>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4007CE"/>
    <w:rPr>
      <w:sz w:val="18"/>
      <w:szCs w:val="18"/>
    </w:rPr>
  </w:style>
  <w:style w:type="paragraph" w:styleId="af1">
    <w:name w:val="footer"/>
    <w:basedOn w:val="a"/>
    <w:link w:val="af2"/>
    <w:uiPriority w:val="99"/>
    <w:unhideWhenUsed/>
    <w:qFormat/>
    <w:rsid w:val="004007CE"/>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qFormat/>
    <w:rsid w:val="004007CE"/>
    <w:rPr>
      <w:sz w:val="18"/>
      <w:szCs w:val="18"/>
    </w:rPr>
  </w:style>
  <w:style w:type="character" w:styleId="af3">
    <w:name w:val="Hyperlink"/>
    <w:basedOn w:val="a0"/>
    <w:uiPriority w:val="99"/>
    <w:unhideWhenUsed/>
    <w:rsid w:val="008A49B4"/>
    <w:rPr>
      <w:color w:val="0000FF"/>
      <w:u w:val="none"/>
    </w:rPr>
  </w:style>
  <w:style w:type="character" w:customStyle="1" w:styleId="12">
    <w:name w:val="未处理的提及1"/>
    <w:basedOn w:val="a0"/>
    <w:uiPriority w:val="99"/>
    <w:semiHidden/>
    <w:unhideWhenUsed/>
    <w:rsid w:val="004007CE"/>
    <w:rPr>
      <w:color w:val="605E5C"/>
      <w:shd w:val="clear" w:color="auto" w:fill="E1DFDD"/>
    </w:rPr>
  </w:style>
  <w:style w:type="paragraph" w:customStyle="1" w:styleId="TableParagraph">
    <w:name w:val="Table Paragraph"/>
    <w:basedOn w:val="a"/>
    <w:link w:val="TableParagraph0"/>
    <w:uiPriority w:val="1"/>
    <w:qFormat/>
    <w:rsid w:val="00212DBC"/>
    <w:pPr>
      <w:autoSpaceDE w:val="0"/>
      <w:autoSpaceDN w:val="0"/>
      <w:spacing w:after="0" w:line="240" w:lineRule="auto"/>
    </w:pPr>
    <w:rPr>
      <w:rFonts w:ascii="宋体" w:eastAsia="宋体" w:hAnsi="宋体" w:cs="宋体"/>
      <w:kern w:val="0"/>
      <w14:ligatures w14:val="none"/>
    </w:rPr>
  </w:style>
  <w:style w:type="character" w:customStyle="1" w:styleId="TableParagraph0">
    <w:name w:val="Table Paragraph 字符"/>
    <w:basedOn w:val="a0"/>
    <w:link w:val="TableParagraph"/>
    <w:uiPriority w:val="1"/>
    <w:rsid w:val="00212DBC"/>
    <w:rPr>
      <w:rFonts w:ascii="宋体" w:eastAsia="宋体" w:hAnsi="宋体" w:cs="宋体"/>
      <w:kern w:val="0"/>
      <w:szCs w:val="22"/>
      <w14:ligatures w14:val="none"/>
    </w:rPr>
  </w:style>
  <w:style w:type="paragraph" w:customStyle="1" w:styleId="EndNoteBibliography">
    <w:name w:val="EndNote Bibliography"/>
    <w:basedOn w:val="a"/>
    <w:link w:val="EndNoteBibliography0"/>
    <w:rsid w:val="00212DBC"/>
    <w:pPr>
      <w:spacing w:line="240" w:lineRule="auto"/>
    </w:pPr>
    <w:rPr>
      <w:rFonts w:ascii="Times New Roman" w:eastAsia="等线" w:hAnsi="Times New Roman" w:cs="Times New Roman"/>
      <w:noProof/>
      <w:kern w:val="0"/>
      <w:sz w:val="18"/>
      <w14:ligatures w14:val="none"/>
    </w:rPr>
  </w:style>
  <w:style w:type="character" w:customStyle="1" w:styleId="EndNoteBibliography0">
    <w:name w:val="EndNote Bibliography 字符"/>
    <w:basedOn w:val="TableParagraph0"/>
    <w:link w:val="EndNoteBibliography"/>
    <w:rsid w:val="00212DBC"/>
    <w:rPr>
      <w:rFonts w:ascii="Times New Roman" w:eastAsia="等线" w:hAnsi="Times New Roman" w:cs="Times New Roman"/>
      <w:noProof/>
      <w:kern w:val="0"/>
      <w:sz w:val="18"/>
      <w:szCs w:val="22"/>
      <w14:ligatures w14:val="none"/>
    </w:rPr>
  </w:style>
  <w:style w:type="table" w:styleId="af4">
    <w:name w:val="Table Grid"/>
    <w:basedOn w:val="a1"/>
    <w:uiPriority w:val="39"/>
    <w:rsid w:val="00212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212DBC"/>
    <w:pPr>
      <w:spacing w:after="0"/>
      <w:jc w:val="center"/>
    </w:pPr>
    <w:rPr>
      <w:rFonts w:ascii="Times New Roman" w:eastAsia="等线" w:hAnsi="Times New Roman" w:cs="Times New Roman"/>
      <w:noProof/>
      <w:sz w:val="18"/>
      <w:szCs w:val="24"/>
    </w:rPr>
  </w:style>
  <w:style w:type="character" w:customStyle="1" w:styleId="EndNoteBibliographyTitle0">
    <w:name w:val="EndNote Bibliography Title 字符"/>
    <w:basedOn w:val="a0"/>
    <w:link w:val="EndNoteBibliographyTitle"/>
    <w:rsid w:val="00212DBC"/>
    <w:rPr>
      <w:rFonts w:ascii="Times New Roman" w:eastAsia="等线" w:hAnsi="Times New Roman" w:cs="Times New Roman"/>
      <w:noProof/>
      <w:sz w:val="18"/>
    </w:rPr>
  </w:style>
  <w:style w:type="character" w:styleId="af5">
    <w:name w:val="FollowedHyperlink"/>
    <w:basedOn w:val="a0"/>
    <w:uiPriority w:val="99"/>
    <w:semiHidden/>
    <w:unhideWhenUsed/>
    <w:rsid w:val="00212DBC"/>
    <w:rPr>
      <w:color w:val="954F72"/>
      <w:u w:val="single"/>
    </w:rPr>
  </w:style>
  <w:style w:type="paragraph" w:customStyle="1" w:styleId="msonormal0">
    <w:name w:val="msonormal"/>
    <w:basedOn w:val="a"/>
    <w:rsid w:val="00212DBC"/>
    <w:pPr>
      <w:widowControl/>
      <w:spacing w:before="100" w:beforeAutospacing="1" w:after="100" w:afterAutospacing="1" w:line="240" w:lineRule="auto"/>
    </w:pPr>
    <w:rPr>
      <w:rFonts w:ascii="宋体" w:eastAsia="宋体" w:hAnsi="宋体" w:cs="宋体"/>
      <w:kern w:val="0"/>
      <w:sz w:val="24"/>
      <w:szCs w:val="24"/>
      <w14:ligatures w14:val="none"/>
    </w:rPr>
  </w:style>
  <w:style w:type="paragraph" w:customStyle="1" w:styleId="font5">
    <w:name w:val="font5"/>
    <w:basedOn w:val="a"/>
    <w:rsid w:val="00212DBC"/>
    <w:pPr>
      <w:widowControl/>
      <w:spacing w:before="100" w:beforeAutospacing="1" w:after="100" w:afterAutospacing="1" w:line="240" w:lineRule="auto"/>
    </w:pPr>
    <w:rPr>
      <w:rFonts w:ascii="等线" w:eastAsia="等线" w:hAnsi="等线" w:cs="宋体"/>
      <w:kern w:val="0"/>
      <w:sz w:val="18"/>
      <w:szCs w:val="18"/>
      <w14:ligatures w14:val="none"/>
    </w:rPr>
  </w:style>
  <w:style w:type="paragraph" w:customStyle="1" w:styleId="font6">
    <w:name w:val="font6"/>
    <w:basedOn w:val="a"/>
    <w:rsid w:val="00212DBC"/>
    <w:pPr>
      <w:widowControl/>
      <w:spacing w:before="100" w:beforeAutospacing="1" w:after="100" w:afterAutospacing="1" w:line="240" w:lineRule="auto"/>
    </w:pPr>
    <w:rPr>
      <w:rFonts w:ascii="宋体" w:eastAsia="宋体" w:hAnsi="宋体" w:cs="宋体"/>
      <w:kern w:val="0"/>
      <w:sz w:val="18"/>
      <w:szCs w:val="18"/>
      <w14:ligatures w14:val="none"/>
    </w:rPr>
  </w:style>
  <w:style w:type="paragraph" w:customStyle="1" w:styleId="font7">
    <w:name w:val="font7"/>
    <w:basedOn w:val="a"/>
    <w:rsid w:val="00212DBC"/>
    <w:pPr>
      <w:widowControl/>
      <w:spacing w:before="100" w:beforeAutospacing="1" w:after="100" w:afterAutospacing="1" w:line="240" w:lineRule="auto"/>
    </w:pPr>
    <w:rPr>
      <w:rFonts w:ascii="Times New Roman" w:eastAsia="宋体" w:hAnsi="Times New Roman" w:cs="Times New Roman"/>
      <w:color w:val="000000"/>
      <w:kern w:val="0"/>
      <w:sz w:val="18"/>
      <w:szCs w:val="18"/>
      <w14:ligatures w14:val="none"/>
    </w:rPr>
  </w:style>
  <w:style w:type="paragraph" w:customStyle="1" w:styleId="font8">
    <w:name w:val="font8"/>
    <w:basedOn w:val="a"/>
    <w:rsid w:val="00212DBC"/>
    <w:pPr>
      <w:widowControl/>
      <w:spacing w:before="100" w:beforeAutospacing="1" w:after="100" w:afterAutospacing="1" w:line="240" w:lineRule="auto"/>
    </w:pPr>
    <w:rPr>
      <w:rFonts w:ascii="宋体" w:eastAsia="宋体" w:hAnsi="宋体" w:cs="宋体"/>
      <w:color w:val="000000"/>
      <w:kern w:val="0"/>
      <w:sz w:val="18"/>
      <w:szCs w:val="18"/>
      <w14:ligatures w14:val="none"/>
    </w:rPr>
  </w:style>
  <w:style w:type="paragraph" w:customStyle="1" w:styleId="font9">
    <w:name w:val="font9"/>
    <w:basedOn w:val="a"/>
    <w:rsid w:val="00212DBC"/>
    <w:pPr>
      <w:widowControl/>
      <w:spacing w:before="100" w:beforeAutospacing="1" w:after="100" w:afterAutospacing="1" w:line="240" w:lineRule="auto"/>
    </w:pPr>
    <w:rPr>
      <w:rFonts w:ascii="Times New Roman" w:eastAsia="宋体" w:hAnsi="Times New Roman" w:cs="Times New Roman"/>
      <w:color w:val="000000"/>
      <w:kern w:val="0"/>
      <w:sz w:val="18"/>
      <w:szCs w:val="18"/>
      <w14:ligatures w14:val="none"/>
    </w:rPr>
  </w:style>
  <w:style w:type="paragraph" w:customStyle="1" w:styleId="font10">
    <w:name w:val="font10"/>
    <w:basedOn w:val="a"/>
    <w:rsid w:val="00212DBC"/>
    <w:pPr>
      <w:widowControl/>
      <w:spacing w:before="100" w:beforeAutospacing="1" w:after="100" w:afterAutospacing="1" w:line="240" w:lineRule="auto"/>
    </w:pPr>
    <w:rPr>
      <w:rFonts w:ascii="Times New Roman" w:eastAsia="宋体" w:hAnsi="Times New Roman" w:cs="Times New Roman"/>
      <w:color w:val="000000"/>
      <w:kern w:val="0"/>
      <w:sz w:val="18"/>
      <w:szCs w:val="18"/>
      <w14:ligatures w14:val="none"/>
    </w:rPr>
  </w:style>
  <w:style w:type="paragraph" w:customStyle="1" w:styleId="xl63">
    <w:name w:val="xl63"/>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64">
    <w:name w:val="xl64"/>
    <w:basedOn w:val="a"/>
    <w:rsid w:val="00212DBC"/>
    <w:pPr>
      <w:widowControl/>
      <w:shd w:val="clear" w:color="000000" w:fill="FFFFFF"/>
      <w:spacing w:before="100" w:beforeAutospacing="1" w:after="100" w:afterAutospacing="1" w:line="240" w:lineRule="auto"/>
      <w:jc w:val="center"/>
      <w:textAlignment w:val="center"/>
    </w:pPr>
    <w:rPr>
      <w:rFonts w:ascii="宋体" w:eastAsia="宋体" w:hAnsi="宋体" w:cs="宋体"/>
      <w:kern w:val="0"/>
      <w:sz w:val="18"/>
      <w:szCs w:val="18"/>
      <w14:ligatures w14:val="none"/>
    </w:rPr>
  </w:style>
  <w:style w:type="paragraph" w:customStyle="1" w:styleId="xl65">
    <w:name w:val="xl65"/>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66">
    <w:name w:val="xl66"/>
    <w:basedOn w:val="a"/>
    <w:rsid w:val="00212DBC"/>
    <w:pPr>
      <w:widowControl/>
      <w:shd w:val="clear" w:color="000000" w:fill="FFFFFF"/>
      <w:spacing w:before="100" w:beforeAutospacing="1" w:after="100" w:afterAutospacing="1" w:line="240" w:lineRule="auto"/>
      <w:textAlignment w:val="center"/>
    </w:pPr>
    <w:rPr>
      <w:rFonts w:ascii="Times New Roman" w:eastAsia="宋体" w:hAnsi="Times New Roman" w:cs="Times New Roman"/>
      <w:kern w:val="0"/>
      <w:sz w:val="18"/>
      <w:szCs w:val="18"/>
      <w14:ligatures w14:val="none"/>
    </w:rPr>
  </w:style>
  <w:style w:type="paragraph" w:customStyle="1" w:styleId="xl67">
    <w:name w:val="xl67"/>
    <w:basedOn w:val="a"/>
    <w:rsid w:val="00212DBC"/>
    <w:pPr>
      <w:widowControl/>
      <w:shd w:val="clear" w:color="000000" w:fill="FFFFFF"/>
      <w:spacing w:before="100" w:beforeAutospacing="1" w:after="100" w:afterAutospacing="1" w:line="240" w:lineRule="auto"/>
      <w:textAlignment w:val="center"/>
    </w:pPr>
    <w:rPr>
      <w:rFonts w:ascii="Times New Roman" w:eastAsia="宋体" w:hAnsi="Times New Roman" w:cs="Times New Roman"/>
      <w:kern w:val="0"/>
      <w:sz w:val="18"/>
      <w:szCs w:val="18"/>
      <w14:ligatures w14:val="none"/>
    </w:rPr>
  </w:style>
  <w:style w:type="paragraph" w:customStyle="1" w:styleId="xl68">
    <w:name w:val="xl68"/>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69">
    <w:name w:val="xl69"/>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0">
    <w:name w:val="xl70"/>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1">
    <w:name w:val="xl71"/>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2">
    <w:name w:val="xl72"/>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3">
    <w:name w:val="xl73"/>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4">
    <w:name w:val="xl74"/>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5">
    <w:name w:val="xl75"/>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6">
    <w:name w:val="xl76"/>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xl77">
    <w:name w:val="xl77"/>
    <w:basedOn w:val="a"/>
    <w:rsid w:val="00212DBC"/>
    <w:pPr>
      <w:widowControl/>
      <w:shd w:val="clear" w:color="000000" w:fill="FFFFFF"/>
      <w:spacing w:before="100" w:beforeAutospacing="1" w:after="100" w:afterAutospacing="1" w:line="240" w:lineRule="auto"/>
      <w:jc w:val="center"/>
      <w:textAlignment w:val="center"/>
    </w:pPr>
    <w:rPr>
      <w:rFonts w:ascii="Times New Roman" w:eastAsia="宋体" w:hAnsi="Times New Roman" w:cs="Times New Roman"/>
      <w:kern w:val="0"/>
      <w:sz w:val="18"/>
      <w:szCs w:val="18"/>
      <w14:ligatures w14:val="none"/>
    </w:rPr>
  </w:style>
  <w:style w:type="paragraph" w:customStyle="1" w:styleId="Style2">
    <w:name w:val="_Style 2"/>
    <w:basedOn w:val="a"/>
    <w:uiPriority w:val="99"/>
    <w:qFormat/>
    <w:rsid w:val="00212DBC"/>
    <w:pPr>
      <w:spacing w:after="0" w:line="400" w:lineRule="exact"/>
      <w:ind w:firstLineChars="200" w:firstLine="420"/>
      <w:jc w:val="both"/>
    </w:pPr>
    <w:rPr>
      <w:rFonts w:ascii="Times New Roman" w:eastAsia="宋体" w:hAnsi="Times New Roman" w:cs="Times New Roman"/>
      <w:sz w:val="24"/>
      <w:szCs w:val="24"/>
      <w14:ligatures w14:val="none"/>
    </w:rPr>
  </w:style>
  <w:style w:type="paragraph" w:styleId="TOC">
    <w:name w:val="TOC Heading"/>
    <w:basedOn w:val="10"/>
    <w:next w:val="a"/>
    <w:uiPriority w:val="39"/>
    <w:unhideWhenUsed/>
    <w:qFormat/>
    <w:rsid w:val="00212DBC"/>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212DBC"/>
    <w:rPr>
      <w:szCs w:val="24"/>
    </w:rPr>
  </w:style>
  <w:style w:type="paragraph" w:styleId="TOC2">
    <w:name w:val="toc 2"/>
    <w:basedOn w:val="a"/>
    <w:next w:val="a"/>
    <w:autoRedefine/>
    <w:uiPriority w:val="39"/>
    <w:unhideWhenUsed/>
    <w:rsid w:val="00212DBC"/>
    <w:pPr>
      <w:ind w:leftChars="200" w:left="420"/>
    </w:pPr>
    <w:rPr>
      <w:szCs w:val="24"/>
    </w:rPr>
  </w:style>
  <w:style w:type="paragraph" w:styleId="TOC3">
    <w:name w:val="toc 3"/>
    <w:basedOn w:val="a"/>
    <w:next w:val="a"/>
    <w:autoRedefine/>
    <w:uiPriority w:val="39"/>
    <w:unhideWhenUsed/>
    <w:rsid w:val="00212DBC"/>
    <w:pPr>
      <w:ind w:leftChars="400" w:left="840"/>
    </w:pPr>
    <w:rPr>
      <w:szCs w:val="24"/>
    </w:rPr>
  </w:style>
  <w:style w:type="paragraph" w:styleId="af6">
    <w:name w:val="Date"/>
    <w:basedOn w:val="a"/>
    <w:next w:val="a"/>
    <w:link w:val="af7"/>
    <w:uiPriority w:val="99"/>
    <w:semiHidden/>
    <w:unhideWhenUsed/>
    <w:rsid w:val="00212DBC"/>
    <w:pPr>
      <w:ind w:leftChars="2500" w:left="100"/>
    </w:pPr>
    <w:rPr>
      <w:szCs w:val="24"/>
    </w:rPr>
  </w:style>
  <w:style w:type="character" w:customStyle="1" w:styleId="af7">
    <w:name w:val="日期 字符"/>
    <w:basedOn w:val="a0"/>
    <w:link w:val="af6"/>
    <w:uiPriority w:val="99"/>
    <w:semiHidden/>
    <w:rsid w:val="00212DBC"/>
  </w:style>
  <w:style w:type="paragraph" w:styleId="af8">
    <w:name w:val="caption"/>
    <w:basedOn w:val="a"/>
    <w:next w:val="a"/>
    <w:uiPriority w:val="35"/>
    <w:unhideWhenUsed/>
    <w:qFormat/>
    <w:rsid w:val="00212DBC"/>
    <w:rPr>
      <w:rFonts w:asciiTheme="majorHAnsi" w:eastAsia="黑体" w:hAnsiTheme="majorHAnsi" w:cstheme="majorBidi"/>
      <w:sz w:val="20"/>
      <w:szCs w:val="20"/>
    </w:rPr>
  </w:style>
  <w:style w:type="numbering" w:customStyle="1" w:styleId="1">
    <w:name w:val="当前列表1"/>
    <w:uiPriority w:val="99"/>
    <w:rsid w:val="00212DBC"/>
    <w:pPr>
      <w:numPr>
        <w:numId w:val="3"/>
      </w:numPr>
    </w:pPr>
  </w:style>
  <w:style w:type="numbering" w:styleId="1111110">
    <w:name w:val="Outline List 2"/>
    <w:basedOn w:val="a2"/>
    <w:uiPriority w:val="99"/>
    <w:semiHidden/>
    <w:unhideWhenUsed/>
    <w:rsid w:val="00212DBC"/>
    <w:pPr>
      <w:numPr>
        <w:numId w:val="4"/>
      </w:numPr>
    </w:pPr>
  </w:style>
  <w:style w:type="numbering" w:styleId="111111">
    <w:name w:val="Outline List 1"/>
    <w:basedOn w:val="a2"/>
    <w:uiPriority w:val="99"/>
    <w:semiHidden/>
    <w:unhideWhenUsed/>
    <w:rsid w:val="00212DBC"/>
    <w:pPr>
      <w:numPr>
        <w:numId w:val="5"/>
      </w:numPr>
    </w:pPr>
  </w:style>
  <w:style w:type="character" w:styleId="af9">
    <w:name w:val="Placeholder Text"/>
    <w:basedOn w:val="a0"/>
    <w:uiPriority w:val="99"/>
    <w:semiHidden/>
    <w:rsid w:val="00212DBC"/>
    <w:rPr>
      <w:color w:val="666666"/>
    </w:rPr>
  </w:style>
  <w:style w:type="paragraph" w:customStyle="1" w:styleId="ds-markdown-paragraph">
    <w:name w:val="ds-markdown-paragraph"/>
    <w:basedOn w:val="a"/>
    <w:rsid w:val="00212DBC"/>
    <w:pPr>
      <w:widowControl/>
      <w:spacing w:before="100" w:beforeAutospacing="1" w:after="100" w:afterAutospacing="1" w:line="240" w:lineRule="auto"/>
    </w:pPr>
    <w:rPr>
      <w:rFonts w:ascii="宋体" w:eastAsia="宋体" w:hAnsi="宋体" w:cs="宋体"/>
      <w:kern w:val="0"/>
      <w:sz w:val="24"/>
      <w:szCs w:val="24"/>
      <w14:ligatures w14:val="none"/>
    </w:rPr>
  </w:style>
  <w:style w:type="paragraph" w:customStyle="1" w:styleId="font11">
    <w:name w:val="font11"/>
    <w:basedOn w:val="a"/>
    <w:rsid w:val="00212DBC"/>
    <w:pPr>
      <w:widowControl/>
      <w:spacing w:before="100" w:beforeAutospacing="1" w:after="100" w:afterAutospacing="1" w:line="240" w:lineRule="auto"/>
    </w:pPr>
    <w:rPr>
      <w:rFonts w:ascii="宋体" w:eastAsia="宋体" w:hAnsi="宋体" w:cs="宋体"/>
      <w:b/>
      <w:bCs/>
      <w:color w:val="000000"/>
      <w:kern w:val="0"/>
      <w14:ligatures w14:val="none"/>
    </w:rPr>
  </w:style>
  <w:style w:type="paragraph" w:customStyle="1" w:styleId="font12">
    <w:name w:val="font12"/>
    <w:basedOn w:val="a"/>
    <w:rsid w:val="00212DBC"/>
    <w:pPr>
      <w:widowControl/>
      <w:spacing w:before="100" w:beforeAutospacing="1" w:after="100" w:afterAutospacing="1" w:line="240" w:lineRule="auto"/>
    </w:pPr>
    <w:rPr>
      <w:rFonts w:ascii="Times New Roman" w:eastAsia="宋体" w:hAnsi="Times New Roman" w:cs="Times New Roman"/>
      <w:color w:val="000000"/>
      <w:kern w:val="0"/>
      <w14:ligatures w14:val="none"/>
    </w:rPr>
  </w:style>
  <w:style w:type="paragraph" w:customStyle="1" w:styleId="font13">
    <w:name w:val="font13"/>
    <w:basedOn w:val="a"/>
    <w:rsid w:val="00212DBC"/>
    <w:pPr>
      <w:widowControl/>
      <w:spacing w:before="100" w:beforeAutospacing="1" w:after="100" w:afterAutospacing="1" w:line="240" w:lineRule="auto"/>
    </w:pPr>
    <w:rPr>
      <w:rFonts w:ascii="Courier New" w:eastAsia="宋体" w:hAnsi="Courier New" w:cs="Courier New"/>
      <w:color w:val="0A0A0A"/>
      <w:kern w:val="0"/>
      <w14:ligatures w14:val="none"/>
    </w:rPr>
  </w:style>
  <w:style w:type="paragraph" w:customStyle="1" w:styleId="font14">
    <w:name w:val="font14"/>
    <w:basedOn w:val="a"/>
    <w:rsid w:val="00212DBC"/>
    <w:pPr>
      <w:widowControl/>
      <w:spacing w:before="100" w:beforeAutospacing="1" w:after="100" w:afterAutospacing="1" w:line="240" w:lineRule="auto"/>
    </w:pPr>
    <w:rPr>
      <w:rFonts w:ascii="Microsoft YaHei UI" w:eastAsia="Microsoft YaHei UI" w:hAnsi="Microsoft YaHei UI" w:cs="宋体"/>
      <w:color w:val="0A0A0A"/>
      <w:kern w:val="0"/>
      <w14:ligatures w14:val="none"/>
    </w:rPr>
  </w:style>
  <w:style w:type="paragraph" w:customStyle="1" w:styleId="font15">
    <w:name w:val="font15"/>
    <w:basedOn w:val="a"/>
    <w:rsid w:val="00212DBC"/>
    <w:pPr>
      <w:widowControl/>
      <w:spacing w:before="100" w:beforeAutospacing="1" w:after="100" w:afterAutospacing="1" w:line="240" w:lineRule="auto"/>
    </w:pPr>
    <w:rPr>
      <w:rFonts w:ascii="宋体" w:eastAsia="宋体" w:hAnsi="宋体" w:cs="宋体"/>
      <w:color w:val="0A0A0A"/>
      <w:kern w:val="0"/>
      <w14:ligatures w14:val="none"/>
    </w:rPr>
  </w:style>
  <w:style w:type="paragraph" w:customStyle="1" w:styleId="font0">
    <w:name w:val="font0"/>
    <w:basedOn w:val="a"/>
    <w:rsid w:val="00212DBC"/>
    <w:pPr>
      <w:widowControl/>
      <w:spacing w:before="100" w:beforeAutospacing="1" w:after="100" w:afterAutospacing="1" w:line="240" w:lineRule="auto"/>
    </w:pPr>
    <w:rPr>
      <w:rFonts w:ascii="等线" w:eastAsia="等线" w:hAnsi="等线" w:cs="宋体"/>
      <w:color w:val="000000"/>
      <w:kern w:val="0"/>
      <w14:ligatures w14:val="none"/>
    </w:rPr>
  </w:style>
  <w:style w:type="character" w:styleId="afa">
    <w:name w:val="annotation reference"/>
    <w:basedOn w:val="a0"/>
    <w:uiPriority w:val="99"/>
    <w:semiHidden/>
    <w:unhideWhenUsed/>
    <w:rsid w:val="00590708"/>
    <w:rPr>
      <w:sz w:val="21"/>
      <w:szCs w:val="21"/>
    </w:rPr>
  </w:style>
  <w:style w:type="paragraph" w:styleId="afb">
    <w:name w:val="annotation text"/>
    <w:basedOn w:val="a"/>
    <w:link w:val="afc"/>
    <w:uiPriority w:val="99"/>
    <w:unhideWhenUsed/>
    <w:qFormat/>
    <w:rsid w:val="00590708"/>
  </w:style>
  <w:style w:type="character" w:customStyle="1" w:styleId="afc">
    <w:name w:val="批注文字 字符"/>
    <w:basedOn w:val="a0"/>
    <w:link w:val="afb"/>
    <w:uiPriority w:val="99"/>
    <w:qFormat/>
    <w:rsid w:val="00590708"/>
    <w:rPr>
      <w:szCs w:val="22"/>
    </w:rPr>
  </w:style>
  <w:style w:type="paragraph" w:styleId="afd">
    <w:name w:val="annotation subject"/>
    <w:basedOn w:val="afb"/>
    <w:next w:val="afb"/>
    <w:link w:val="afe"/>
    <w:uiPriority w:val="99"/>
    <w:semiHidden/>
    <w:unhideWhenUsed/>
    <w:rsid w:val="00590708"/>
    <w:rPr>
      <w:b/>
      <w:bCs/>
    </w:rPr>
  </w:style>
  <w:style w:type="character" w:customStyle="1" w:styleId="afe">
    <w:name w:val="批注主题 字符"/>
    <w:basedOn w:val="afc"/>
    <w:link w:val="afd"/>
    <w:uiPriority w:val="99"/>
    <w:semiHidden/>
    <w:rsid w:val="00590708"/>
    <w:rPr>
      <w:b/>
      <w:bCs/>
      <w:szCs w:val="22"/>
    </w:rPr>
  </w:style>
  <w:style w:type="paragraph" w:styleId="aff">
    <w:name w:val="footnote text"/>
    <w:basedOn w:val="a"/>
    <w:link w:val="aff0"/>
    <w:uiPriority w:val="99"/>
    <w:unhideWhenUsed/>
    <w:qFormat/>
    <w:rsid w:val="00D63454"/>
    <w:pPr>
      <w:spacing w:after="0" w:line="240" w:lineRule="auto"/>
      <w:jc w:val="both"/>
    </w:pPr>
    <w:rPr>
      <w:rFonts w:ascii="Calibri" w:eastAsia="宋体" w:hAnsi="Calibri" w:cs="Times New Roman"/>
      <w:sz w:val="20"/>
      <w:szCs w:val="20"/>
      <w14:ligatures w14:val="none"/>
    </w:rPr>
  </w:style>
  <w:style w:type="character" w:customStyle="1" w:styleId="aff0">
    <w:name w:val="脚注文本 字符"/>
    <w:basedOn w:val="a0"/>
    <w:link w:val="aff"/>
    <w:uiPriority w:val="99"/>
    <w:qFormat/>
    <w:rsid w:val="00D63454"/>
    <w:rPr>
      <w:rFonts w:ascii="Calibri" w:eastAsia="宋体" w:hAnsi="Calibri" w:cs="Times New Roman"/>
      <w:sz w:val="20"/>
      <w:szCs w:val="20"/>
      <w14:ligatures w14:val="none"/>
    </w:rPr>
  </w:style>
  <w:style w:type="character" w:styleId="aff1">
    <w:name w:val="footnote reference"/>
    <w:basedOn w:val="a0"/>
    <w:uiPriority w:val="99"/>
    <w:semiHidden/>
    <w:unhideWhenUsed/>
    <w:rsid w:val="00FD466D"/>
    <w:rPr>
      <w:vertAlign w:val="superscript"/>
    </w:rPr>
  </w:style>
  <w:style w:type="paragraph" w:styleId="aff2">
    <w:name w:val="Revision"/>
    <w:hidden/>
    <w:uiPriority w:val="99"/>
    <w:semiHidden/>
    <w:rsid w:val="00E8441C"/>
    <w:pPr>
      <w:spacing w:after="0" w:line="240" w:lineRule="auto"/>
    </w:pPr>
    <w:rPr>
      <w:szCs w:val="22"/>
    </w:rPr>
  </w:style>
  <w:style w:type="character" w:customStyle="1" w:styleId="21">
    <w:name w:val="未处理的提及2"/>
    <w:basedOn w:val="a0"/>
    <w:uiPriority w:val="99"/>
    <w:rsid w:val="00CC009D"/>
    <w:rPr>
      <w:color w:val="605E5C"/>
      <w:shd w:val="clear" w:color="auto" w:fill="E1DFDD"/>
    </w:rPr>
  </w:style>
  <w:style w:type="paragraph" w:styleId="aff3">
    <w:name w:val="Balloon Text"/>
    <w:basedOn w:val="a"/>
    <w:link w:val="aff4"/>
    <w:uiPriority w:val="99"/>
    <w:semiHidden/>
    <w:unhideWhenUsed/>
    <w:rsid w:val="00654D5F"/>
    <w:pPr>
      <w:spacing w:after="0" w:line="240" w:lineRule="auto"/>
    </w:pPr>
    <w:rPr>
      <w:sz w:val="18"/>
      <w:szCs w:val="18"/>
    </w:rPr>
  </w:style>
  <w:style w:type="character" w:customStyle="1" w:styleId="aff4">
    <w:name w:val="批注框文本 字符"/>
    <w:basedOn w:val="a0"/>
    <w:link w:val="aff3"/>
    <w:uiPriority w:val="99"/>
    <w:semiHidden/>
    <w:rsid w:val="00654D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gr.2023.11.009" TargetMode="External"/><Relationship Id="rId21" Type="http://schemas.openxmlformats.org/officeDocument/2006/relationships/image" Target="media/image9.tif"/><Relationship Id="rId42" Type="http://schemas.openxmlformats.org/officeDocument/2006/relationships/hyperlink" Target="https://doi.org/10.1016/j.oregeorev.2023.105455" TargetMode="External"/><Relationship Id="rId63" Type="http://schemas.openxmlformats.org/officeDocument/2006/relationships/hyperlink" Target="https://doi.org/10.1016/j.oregeorev.2020.103567" TargetMode="External"/><Relationship Id="rId84" Type="http://schemas.openxmlformats.org/officeDocument/2006/relationships/hyperlink" Target="https://doi.org/10.1130/b37080.1" TargetMode="External"/><Relationship Id="rId138" Type="http://schemas.openxmlformats.org/officeDocument/2006/relationships/hyperlink" Target="https://doi.org/10.1016/0168-9622(91)90010-t" TargetMode="External"/><Relationship Id="rId159" Type="http://schemas.openxmlformats.org/officeDocument/2006/relationships/hyperlink" Target="https://doi.org/10.1016/j.gca.2004.05.045" TargetMode="External"/><Relationship Id="rId170" Type="http://schemas.openxmlformats.org/officeDocument/2006/relationships/hyperlink" Target="https://doi.org/10.1016/j.oregeorev.2019.103038" TargetMode="External"/><Relationship Id="rId191" Type="http://schemas.openxmlformats.org/officeDocument/2006/relationships/hyperlink" Target="https://doi.org/10.1016/j.oregeorev.2014.01.004" TargetMode="External"/><Relationship Id="rId107" Type="http://schemas.openxmlformats.org/officeDocument/2006/relationships/hyperlink" Target="https://doi.org/10.1002/gj.3330" TargetMode="External"/><Relationship Id="rId11" Type="http://schemas.openxmlformats.org/officeDocument/2006/relationships/footer" Target="footer1.xml"/><Relationship Id="rId32" Type="http://schemas.openxmlformats.org/officeDocument/2006/relationships/hyperlink" Target="https://doi.org/10.1126/sciadv.ado6262" TargetMode="External"/><Relationship Id="rId53" Type="http://schemas.openxmlformats.org/officeDocument/2006/relationships/hyperlink" Target="https://doi.org/10.1016/j.gr.2012.05.012" TargetMode="External"/><Relationship Id="rId74" Type="http://schemas.openxmlformats.org/officeDocument/2006/relationships/hyperlink" Target="http://dx.doi.org/10.1007/s12583-020-1276-z" TargetMode="External"/><Relationship Id="rId128" Type="http://schemas.openxmlformats.org/officeDocument/2006/relationships/hyperlink" Target="https://doi.org/10.1016/j.chemgeo.2016.03.027" TargetMode="External"/><Relationship Id="rId149" Type="http://schemas.openxmlformats.org/officeDocument/2006/relationships/hyperlink" Target="https://doi.org/10.1016/j.oregeorev.2014.03.018" TargetMode="External"/><Relationship Id="rId5" Type="http://schemas.openxmlformats.org/officeDocument/2006/relationships/webSettings" Target="webSettings.xml"/><Relationship Id="rId95" Type="http://schemas.openxmlformats.org/officeDocument/2006/relationships/hyperlink" Target="https://doi.org/10.1016/j.earscirev.2024.104771" TargetMode="External"/><Relationship Id="rId160" Type="http://schemas.openxmlformats.org/officeDocument/2006/relationships/hyperlink" Target="https://doi.org/10.1016/j.gr.2012.02.006" TargetMode="External"/><Relationship Id="rId181" Type="http://schemas.openxmlformats.org/officeDocument/2006/relationships/hyperlink" Target="http://dx.doi.org/10.1007/s00126-019-00925-0" TargetMode="External"/><Relationship Id="rId22" Type="http://schemas.openxmlformats.org/officeDocument/2006/relationships/image" Target="media/image10.tif"/><Relationship Id="rId43" Type="http://schemas.openxmlformats.org/officeDocument/2006/relationships/hyperlink" Target="http://dx.doi.org/10.1007/s12517-019-4459-0" TargetMode="External"/><Relationship Id="rId64" Type="http://schemas.openxmlformats.org/officeDocument/2006/relationships/hyperlink" Target="https://doi.org/10.1002/gj.5107" TargetMode="External"/><Relationship Id="rId118" Type="http://schemas.openxmlformats.org/officeDocument/2006/relationships/hyperlink" Target="https://doi.org/10.1016/j.gr.2021.02.020" TargetMode="External"/><Relationship Id="rId139" Type="http://schemas.openxmlformats.org/officeDocument/2006/relationships/hyperlink" Target="https://doi.org/10.1016/0009-2541(93)90159-g" TargetMode="External"/><Relationship Id="rId85" Type="http://schemas.openxmlformats.org/officeDocument/2006/relationships/hyperlink" Target="https://doi.org/10.1016/j.oregeorev.2021.104270" TargetMode="External"/><Relationship Id="rId150" Type="http://schemas.openxmlformats.org/officeDocument/2006/relationships/hyperlink" Target="https://doi.org/10.1016/j.oregeorev.2016.12.003" TargetMode="External"/><Relationship Id="rId171" Type="http://schemas.openxmlformats.org/officeDocument/2006/relationships/hyperlink" Target="https://doi.org/10.1017/s0016756816001230" TargetMode="External"/><Relationship Id="rId192" Type="http://schemas.openxmlformats.org/officeDocument/2006/relationships/hyperlink" Target="http://dx.doi.org/10.1007/s11430-015-5259-3" TargetMode="External"/><Relationship Id="rId12" Type="http://schemas.openxmlformats.org/officeDocument/2006/relationships/image" Target="media/image1.tif"/><Relationship Id="rId33" Type="http://schemas.openxmlformats.org/officeDocument/2006/relationships/hyperlink" Target="https://doi.org/10.1016/j.gr.2015.10.003" TargetMode="External"/><Relationship Id="rId108" Type="http://schemas.openxmlformats.org/officeDocument/2006/relationships/hyperlink" Target="https://doi.org/10.1038/s41598-023-49498-z" TargetMode="External"/><Relationship Id="rId129" Type="http://schemas.openxmlformats.org/officeDocument/2006/relationships/hyperlink" Target="https://doi.org/10.1016/j.oregeorev.2024.106313" TargetMode="External"/><Relationship Id="rId54" Type="http://schemas.openxmlformats.org/officeDocument/2006/relationships/hyperlink" Target="https://doi.org/10.1016/j.gr.2015.11.004" TargetMode="External"/><Relationship Id="rId75" Type="http://schemas.openxmlformats.org/officeDocument/2006/relationships/hyperlink" Target="http://dx.doi.org/10.1007/s12583-021-1420-4" TargetMode="External"/><Relationship Id="rId96" Type="http://schemas.openxmlformats.org/officeDocument/2006/relationships/hyperlink" Target="https://doi.org/10.1038/s43247-022-00578-4" TargetMode="External"/><Relationship Id="rId140" Type="http://schemas.openxmlformats.org/officeDocument/2006/relationships/hyperlink" Target="http://dx.doi.org/10.1007/s00126-016-0663-y" TargetMode="External"/><Relationship Id="rId161" Type="http://schemas.openxmlformats.org/officeDocument/2006/relationships/hyperlink" Target="https://doi.org/10.1016/s0016-7037(01)00618-4" TargetMode="External"/><Relationship Id="rId182" Type="http://schemas.openxmlformats.org/officeDocument/2006/relationships/hyperlink" Target="https://doi.org/10.1016/j.oregeorev.2022.105268" TargetMode="External"/><Relationship Id="rId6" Type="http://schemas.openxmlformats.org/officeDocument/2006/relationships/footnotes" Target="footnotes.xml"/><Relationship Id="rId23" Type="http://schemas.openxmlformats.org/officeDocument/2006/relationships/image" Target="media/image11.tif"/><Relationship Id="rId119" Type="http://schemas.openxmlformats.org/officeDocument/2006/relationships/hyperlink" Target="https://doi.org/10.3389/feart.2023.1252729" TargetMode="External"/><Relationship Id="rId44" Type="http://schemas.openxmlformats.org/officeDocument/2006/relationships/hyperlink" Target="http://dx.doi.org/10.1007/s00126-021-01082-z" TargetMode="External"/><Relationship Id="rId65" Type="http://schemas.openxmlformats.org/officeDocument/2006/relationships/hyperlink" Target="http://dx.doi.org/10.1007/s11430-015-5221-4" TargetMode="External"/><Relationship Id="rId86" Type="http://schemas.openxmlformats.org/officeDocument/2006/relationships/hyperlink" Target="https://doi.org/10.1016/j.earscirev.2021.103552" TargetMode="External"/><Relationship Id="rId130" Type="http://schemas.openxmlformats.org/officeDocument/2006/relationships/hyperlink" Target="https://doi.org/10.1111/1755-6724.14370" TargetMode="External"/><Relationship Id="rId151" Type="http://schemas.openxmlformats.org/officeDocument/2006/relationships/hyperlink" Target="https://doi.org/10.2113/gsecongeo.69.6.843" TargetMode="External"/><Relationship Id="rId172" Type="http://schemas.openxmlformats.org/officeDocument/2006/relationships/hyperlink" Target="https://doi.org/10.1016/j.oregeorev.2015.04.022" TargetMode="External"/><Relationship Id="rId193" Type="http://schemas.openxmlformats.org/officeDocument/2006/relationships/hyperlink" Target="https://doi.org/10.1016/j.oregeorev.2022.104850" TargetMode="External"/><Relationship Id="rId13" Type="http://schemas.microsoft.com/office/2018/08/relationships/commentsExtensible" Target="commentsExtensible.xml"/><Relationship Id="rId109" Type="http://schemas.openxmlformats.org/officeDocument/2006/relationships/hyperlink" Target="https://doi.org/10.1016/j.tecto.2008.09.014" TargetMode="External"/><Relationship Id="rId34" Type="http://schemas.openxmlformats.org/officeDocument/2006/relationships/hyperlink" Target="https://doi.org/10.5382/econgeo.4711" TargetMode="External"/><Relationship Id="rId55" Type="http://schemas.openxmlformats.org/officeDocument/2006/relationships/hyperlink" Target="https://doi.org/10.1016/s1342-937x(05)70892-3" TargetMode="External"/><Relationship Id="rId76" Type="http://schemas.openxmlformats.org/officeDocument/2006/relationships/hyperlink" Target="https://doi.org/10.1016/j.sesci.2021.11.002" TargetMode="External"/><Relationship Id="rId97" Type="http://schemas.openxmlformats.org/officeDocument/2006/relationships/hyperlink" Target="https://doi.org/10.1016/j.chemgeo.2011.09.011" TargetMode="External"/><Relationship Id="rId120" Type="http://schemas.openxmlformats.org/officeDocument/2006/relationships/hyperlink" Target="http://dx.doi.org/10.1007/s12303-024-0009-1" TargetMode="External"/><Relationship Id="rId141" Type="http://schemas.openxmlformats.org/officeDocument/2006/relationships/hyperlink" Target="https://doi.org/10.1016/j.chemgeo.2019.119427" TargetMode="External"/><Relationship Id="rId7" Type="http://schemas.openxmlformats.org/officeDocument/2006/relationships/endnotes" Target="endnotes.xml"/><Relationship Id="rId162" Type="http://schemas.openxmlformats.org/officeDocument/2006/relationships/hyperlink" Target="https://doi.org/10.1016/j.jseaes.2017.01.018" TargetMode="External"/><Relationship Id="rId183" Type="http://schemas.openxmlformats.org/officeDocument/2006/relationships/hyperlink" Target="https://doi.org/10.1016/s0169-1368(97)00022-x" TargetMode="External"/><Relationship Id="rId2" Type="http://schemas.openxmlformats.org/officeDocument/2006/relationships/numbering" Target="numbering.xml"/><Relationship Id="rId29" Type="http://schemas.openxmlformats.org/officeDocument/2006/relationships/hyperlink" Target="https://doi.org/10.1016/j.lithos.2023.107469" TargetMode="External"/><Relationship Id="rId24" Type="http://schemas.openxmlformats.org/officeDocument/2006/relationships/image" Target="media/image12.tif"/><Relationship Id="rId40" Type="http://schemas.openxmlformats.org/officeDocument/2006/relationships/hyperlink" Target="https://doi.org/10.1016/j.oregeorev.2018.09.016" TargetMode="External"/><Relationship Id="rId45" Type="http://schemas.openxmlformats.org/officeDocument/2006/relationships/hyperlink" Target="https://doi.org/10.5382/econgeo.4945" TargetMode="External"/><Relationship Id="rId66" Type="http://schemas.openxmlformats.org/officeDocument/2006/relationships/hyperlink" Target="https://doi.org/10.1016/j.gexplo.2024.107455" TargetMode="External"/><Relationship Id="rId87" Type="http://schemas.openxmlformats.org/officeDocument/2006/relationships/hyperlink" Target="http://dx.doi.org/10.1007/s11430-020-9749-0" TargetMode="External"/><Relationship Id="rId110" Type="http://schemas.openxmlformats.org/officeDocument/2006/relationships/hyperlink" Target="https://doi.org/10.1130/2007.2434(09)" TargetMode="External"/><Relationship Id="rId115" Type="http://schemas.openxmlformats.org/officeDocument/2006/relationships/hyperlink" Target="https://doi.org/10.1029/2023tc007839" TargetMode="External"/><Relationship Id="rId131" Type="http://schemas.openxmlformats.org/officeDocument/2006/relationships/hyperlink" Target="https://doi.org/10.1016/j.gexplo.2019.01.016" TargetMode="External"/><Relationship Id="rId136" Type="http://schemas.openxmlformats.org/officeDocument/2006/relationships/hyperlink" Target="http://dx.doi.org/10.1007/s00126-017-0715-y" TargetMode="External"/><Relationship Id="rId157" Type="http://schemas.openxmlformats.org/officeDocument/2006/relationships/hyperlink" Target="https://doi.org/10.1016/j.oregeorev.2015.07.006" TargetMode="External"/><Relationship Id="rId178" Type="http://schemas.openxmlformats.org/officeDocument/2006/relationships/hyperlink" Target="https://doi.org/10.1016/j.gsf.2013.11.001" TargetMode="External"/><Relationship Id="rId61" Type="http://schemas.openxmlformats.org/officeDocument/2006/relationships/hyperlink" Target="http://dx.doi.org/10.1007/s11434-009-0346-5" TargetMode="External"/><Relationship Id="rId82" Type="http://schemas.openxmlformats.org/officeDocument/2006/relationships/hyperlink" Target="https://doi.org/10.18654/1000-0569/2020.08.12" TargetMode="External"/><Relationship Id="rId152" Type="http://schemas.openxmlformats.org/officeDocument/2006/relationships/hyperlink" Target="https://doi.org/10.1016/j.gsf.2019.05.012" TargetMode="External"/><Relationship Id="rId173" Type="http://schemas.openxmlformats.org/officeDocument/2006/relationships/hyperlink" Target="https://doi.org/10.1016/j.jseaes.2017.10.001" TargetMode="External"/><Relationship Id="rId194" Type="http://schemas.openxmlformats.org/officeDocument/2006/relationships/hyperlink" Target="https://doi.org/10.1016/j.oregeorev.2021.104135" TargetMode="External"/><Relationship Id="rId199"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tif"/><Relationship Id="rId30" Type="http://schemas.openxmlformats.org/officeDocument/2006/relationships/hyperlink" Target="https://doi.org/10.1130/b36380.1" TargetMode="External"/><Relationship Id="rId35" Type="http://schemas.openxmlformats.org/officeDocument/2006/relationships/hyperlink" Target="https://doi.org/10.1146/annurev-earth-053018-060342" TargetMode="External"/><Relationship Id="rId56" Type="http://schemas.openxmlformats.org/officeDocument/2006/relationships/hyperlink" Target="https://doi.org/10.1016/j.precamres.2004.10.002" TargetMode="External"/><Relationship Id="rId77" Type="http://schemas.openxmlformats.org/officeDocument/2006/relationships/hyperlink" Target="https://doi.org/10.1016/j.oregeorev.2018.12.006" TargetMode="External"/><Relationship Id="rId100" Type="http://schemas.openxmlformats.org/officeDocument/2006/relationships/hyperlink" Target="https://doi.org/10.1130/b35470.1" TargetMode="External"/><Relationship Id="rId105" Type="http://schemas.openxmlformats.org/officeDocument/2006/relationships/hyperlink" Target="https://doi.org/10.1016/j.jseaes.2010.11.014" TargetMode="External"/><Relationship Id="rId126" Type="http://schemas.openxmlformats.org/officeDocument/2006/relationships/hyperlink" Target="https://doi.org/10.1016/j.earscirev.2016.09.002" TargetMode="External"/><Relationship Id="rId147" Type="http://schemas.openxmlformats.org/officeDocument/2006/relationships/hyperlink" Target="https://doi.org/10.1016/j.gsf.2022.101379" TargetMode="External"/><Relationship Id="rId168" Type="http://schemas.openxmlformats.org/officeDocument/2006/relationships/hyperlink" Target="https://doi.org/10.1016/j.gca.2023.01.002" TargetMode="External"/><Relationship Id="rId8" Type="http://schemas.openxmlformats.org/officeDocument/2006/relationships/comments" Target="comments.xml"/><Relationship Id="rId51" Type="http://schemas.openxmlformats.org/officeDocument/2006/relationships/hyperlink" Target="https://doi.org/10.1785/0220190393" TargetMode="External"/><Relationship Id="rId72" Type="http://schemas.openxmlformats.org/officeDocument/2006/relationships/hyperlink" Target="https://doi.org/10.1130/b38151.1" TargetMode="External"/><Relationship Id="rId93" Type="http://schemas.openxmlformats.org/officeDocument/2006/relationships/hyperlink" Target="https://doi.org/10.1016/j.lithos.2024.107582" TargetMode="External"/><Relationship Id="rId98" Type="http://schemas.openxmlformats.org/officeDocument/2006/relationships/hyperlink" Target="https://doi.org/10.1016/j.lithos.2010.03.005" TargetMode="External"/><Relationship Id="rId121" Type="http://schemas.openxmlformats.org/officeDocument/2006/relationships/hyperlink" Target="https://doi.org/10.1016/j.gr.2010.05.007" TargetMode="External"/><Relationship Id="rId142" Type="http://schemas.openxmlformats.org/officeDocument/2006/relationships/hyperlink" Target="http://dx.doi.org/10.1007/PL00007671" TargetMode="External"/><Relationship Id="rId163" Type="http://schemas.openxmlformats.org/officeDocument/2006/relationships/hyperlink" Target="https://doi.org/10.1016/b978-0-444-42180-7.50013-2" TargetMode="External"/><Relationship Id="rId184" Type="http://schemas.openxmlformats.org/officeDocument/2006/relationships/hyperlink" Target="https://doi.org/10.1016/j.jseaes.2023.105744" TargetMode="External"/><Relationship Id="rId189" Type="http://schemas.openxmlformats.org/officeDocument/2006/relationships/hyperlink" Target="https://doi.org/10.1002/gj.4494" TargetMode="External"/><Relationship Id="rId3" Type="http://schemas.openxmlformats.org/officeDocument/2006/relationships/styles" Target="styles.xml"/><Relationship Id="rId25" Type="http://schemas.openxmlformats.org/officeDocument/2006/relationships/image" Target="media/image13.tif"/><Relationship Id="rId46" Type="http://schemas.openxmlformats.org/officeDocument/2006/relationships/hyperlink" Target="https://doi.org/10.1016/j.oregeorev.2008.11.009" TargetMode="External"/><Relationship Id="rId67" Type="http://schemas.openxmlformats.org/officeDocument/2006/relationships/hyperlink" Target="https://doi.org/10.1111/1755-6724.13679" TargetMode="External"/><Relationship Id="rId116" Type="http://schemas.openxmlformats.org/officeDocument/2006/relationships/hyperlink" Target="https://doi.org/10.1029/2023tc007916" TargetMode="External"/><Relationship Id="rId137" Type="http://schemas.openxmlformats.org/officeDocument/2006/relationships/hyperlink" Target="https://doi.org/10.1016/j.oregeorev.2020.103838" TargetMode="External"/><Relationship Id="rId158" Type="http://schemas.openxmlformats.org/officeDocument/2006/relationships/hyperlink" Target="https://doi.org/10.1002/gj.3428" TargetMode="External"/><Relationship Id="rId20" Type="http://schemas.openxmlformats.org/officeDocument/2006/relationships/image" Target="media/image8.tif"/><Relationship Id="rId41" Type="http://schemas.openxmlformats.org/officeDocument/2006/relationships/hyperlink" Target="https://doi.org/10.5382/sp.22.08" TargetMode="External"/><Relationship Id="rId62" Type="http://schemas.openxmlformats.org/officeDocument/2006/relationships/hyperlink" Target="https://doi.org/10.1130/b26157.1" TargetMode="External"/><Relationship Id="rId83" Type="http://schemas.openxmlformats.org/officeDocument/2006/relationships/hyperlink" Target="https://doi.org/10.1016/j.earscirev.2020.103473" TargetMode="External"/><Relationship Id="rId88" Type="http://schemas.openxmlformats.org/officeDocument/2006/relationships/hyperlink" Target="https://doi.org/10.1080/00206814.2019.1700400" TargetMode="External"/><Relationship Id="rId111" Type="http://schemas.openxmlformats.org/officeDocument/2006/relationships/hyperlink" Target="https://doi.org/10.1016/j.earscirev.2015.11.003" TargetMode="External"/><Relationship Id="rId132" Type="http://schemas.openxmlformats.org/officeDocument/2006/relationships/hyperlink" Target="https://doi.org/10.1144/gsl.qjeg.1992.025.02.05" TargetMode="External"/><Relationship Id="rId153" Type="http://schemas.openxmlformats.org/officeDocument/2006/relationships/hyperlink" Target="http://dx.doi.org/10.1007/s00126-003-0368-x" TargetMode="External"/><Relationship Id="rId174" Type="http://schemas.openxmlformats.org/officeDocument/2006/relationships/hyperlink" Target="https://doi.org/10.1016/0040-1951(81)90213-4" TargetMode="External"/><Relationship Id="rId179" Type="http://schemas.openxmlformats.org/officeDocument/2006/relationships/hyperlink" Target="https://doi.org/10.5382/econgeo.4716" TargetMode="External"/><Relationship Id="rId195" Type="http://schemas.openxmlformats.org/officeDocument/2006/relationships/hyperlink" Target="https://doi.org/10.1038/s41467-023-37855-5" TargetMode="External"/><Relationship Id="rId190" Type="http://schemas.openxmlformats.org/officeDocument/2006/relationships/hyperlink" Target="https://doi.org/10.1016/j.jseaes.2018.07.021" TargetMode="External"/><Relationship Id="rId15" Type="http://schemas.openxmlformats.org/officeDocument/2006/relationships/image" Target="media/image3.tif"/><Relationship Id="rId36" Type="http://schemas.openxmlformats.org/officeDocument/2006/relationships/hyperlink" Target="http://dx.doi.org/10.1007/s11430-017-9160-3" TargetMode="External"/><Relationship Id="rId57" Type="http://schemas.openxmlformats.org/officeDocument/2006/relationships/hyperlink" Target="https://doi.org/10.1016/j.precamres.2007.04.017" TargetMode="External"/><Relationship Id="rId106" Type="http://schemas.openxmlformats.org/officeDocument/2006/relationships/hyperlink" Target="https://doi.org/10.1002/2014tc003637" TargetMode="External"/><Relationship Id="rId127" Type="http://schemas.openxmlformats.org/officeDocument/2006/relationships/hyperlink" Target="https://doi.org/10.1016/j.precamres.2004.07.002" TargetMode="External"/><Relationship Id="rId10" Type="http://schemas.microsoft.com/office/2016/09/relationships/commentsIds" Target="commentsIds.xml"/><Relationship Id="rId31" Type="http://schemas.openxmlformats.org/officeDocument/2006/relationships/hyperlink" Target="https://doi.org/10.1016/j.earscirev.2025.105092" TargetMode="External"/><Relationship Id="rId52" Type="http://schemas.openxmlformats.org/officeDocument/2006/relationships/hyperlink" Target="https://doi.org/10.1016/j.gr.2015.06.009" TargetMode="External"/><Relationship Id="rId73" Type="http://schemas.openxmlformats.org/officeDocument/2006/relationships/hyperlink" Target="https://doi.org/10.1016/j.oregeorev.2023.105523" TargetMode="External"/><Relationship Id="rId78" Type="http://schemas.openxmlformats.org/officeDocument/2006/relationships/hyperlink" Target="https://doi.org/10.1146/annurev.earth.35.031306.140146" TargetMode="External"/><Relationship Id="rId94" Type="http://schemas.openxmlformats.org/officeDocument/2006/relationships/hyperlink" Target="https://doi.org/10.1016/j.gsf.2020.05.020" TargetMode="External"/><Relationship Id="rId99" Type="http://schemas.openxmlformats.org/officeDocument/2006/relationships/hyperlink" Target="https://doi.org/10.1130/0091-7613(1998)026%3c0043:teyfat%3e2.3.co;2" TargetMode="External"/><Relationship Id="rId101" Type="http://schemas.openxmlformats.org/officeDocument/2006/relationships/hyperlink" Target="https://doi.org/10.1016/j.epsl.2005.02.019" TargetMode="External"/><Relationship Id="rId122" Type="http://schemas.openxmlformats.org/officeDocument/2006/relationships/hyperlink" Target="https://doi.org/10.1016/j.precamres.2007.04.001" TargetMode="External"/><Relationship Id="rId143" Type="http://schemas.openxmlformats.org/officeDocument/2006/relationships/hyperlink" Target="https://doi.org/10.1016/s0012-821x(97)00108-8" TargetMode="External"/><Relationship Id="rId148" Type="http://schemas.openxmlformats.org/officeDocument/2006/relationships/hyperlink" Target="https://doi.org/10.2113/gsecongeo.83.1.197" TargetMode="External"/><Relationship Id="rId164" Type="http://schemas.openxmlformats.org/officeDocument/2006/relationships/hyperlink" Target="https://doi.org/10.1016/j.oregeorev.2019.103080" TargetMode="External"/><Relationship Id="rId169" Type="http://schemas.openxmlformats.org/officeDocument/2006/relationships/hyperlink" Target="https://doi.org/10.1111/1755-6724.12375_76" TargetMode="External"/><Relationship Id="rId185" Type="http://schemas.openxmlformats.org/officeDocument/2006/relationships/hyperlink" Target="https://doi.org/10.3390/molecules29030648" TargetMode="External"/><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hyperlink" Target="https://doi.org/10.1130/b37057.1" TargetMode="External"/><Relationship Id="rId26" Type="http://schemas.openxmlformats.org/officeDocument/2006/relationships/image" Target="media/image14.tif"/><Relationship Id="rId47" Type="http://schemas.openxmlformats.org/officeDocument/2006/relationships/hyperlink" Target="https://doi.org/10.1016/j.jseaes.2014.05.009" TargetMode="External"/><Relationship Id="rId68" Type="http://schemas.openxmlformats.org/officeDocument/2006/relationships/hyperlink" Target="http://dx.doi.org/10.1007/s11430-015-5139-x" TargetMode="External"/><Relationship Id="rId89" Type="http://schemas.openxmlformats.org/officeDocument/2006/relationships/hyperlink" Target="https://doi.org/10.1016/j.gsf.2024.101965" TargetMode="External"/><Relationship Id="rId112" Type="http://schemas.openxmlformats.org/officeDocument/2006/relationships/hyperlink" Target="https://doi.org/10.1016/s0012-821x(98)00152-6" TargetMode="External"/><Relationship Id="rId133" Type="http://schemas.openxmlformats.org/officeDocument/2006/relationships/hyperlink" Target="https://doi.org/10.5382/av100.04" TargetMode="External"/><Relationship Id="rId154" Type="http://schemas.openxmlformats.org/officeDocument/2006/relationships/hyperlink" Target="https://doi.org/10.1016/j.jseaes.2015.03.036" TargetMode="External"/><Relationship Id="rId175" Type="http://schemas.openxmlformats.org/officeDocument/2006/relationships/hyperlink" Target="https://doi.org/10.1111/j.1755-6724.2004.tb00784.x" TargetMode="External"/><Relationship Id="rId196" Type="http://schemas.openxmlformats.org/officeDocument/2006/relationships/hyperlink" Target="https://doi.org/10.1016/j.oregeorev.2024.105956" TargetMode="External"/><Relationship Id="rId200" Type="http://schemas.microsoft.com/office/2011/relationships/people" Target="people.xml"/><Relationship Id="rId16" Type="http://schemas.openxmlformats.org/officeDocument/2006/relationships/image" Target="media/image4.tif"/><Relationship Id="rId37" Type="http://schemas.openxmlformats.org/officeDocument/2006/relationships/hyperlink" Target="https://doi.org/10.1130/b37209.1" TargetMode="External"/><Relationship Id="rId58" Type="http://schemas.openxmlformats.org/officeDocument/2006/relationships/hyperlink" Target="https://doi.org/10.1093/petrology/egm046" TargetMode="External"/><Relationship Id="rId79" Type="http://schemas.openxmlformats.org/officeDocument/2006/relationships/hyperlink" Target="https://doi.org/10.1130/b37848.1" TargetMode="External"/><Relationship Id="rId102" Type="http://schemas.openxmlformats.org/officeDocument/2006/relationships/hyperlink" Target="https://doi.org/10.1016/j.lithos.2012.05.013" TargetMode="External"/><Relationship Id="rId123" Type="http://schemas.openxmlformats.org/officeDocument/2006/relationships/hyperlink" Target="https://doi.org/10.1016/j.precamres.2018.01.009" TargetMode="External"/><Relationship Id="rId144" Type="http://schemas.openxmlformats.org/officeDocument/2006/relationships/hyperlink" Target="https://doi.org/10.1016/j.sedgeo.2012.09.009" TargetMode="External"/><Relationship Id="rId90" Type="http://schemas.openxmlformats.org/officeDocument/2006/relationships/hyperlink" Target="https://doi.org/10.1016/j.lithos.2006.09.008" TargetMode="External"/><Relationship Id="rId165" Type="http://schemas.openxmlformats.org/officeDocument/2006/relationships/hyperlink" Target="https://doi.org/10.1016/j.jseaes.2013.04.004" TargetMode="External"/><Relationship Id="rId186" Type="http://schemas.openxmlformats.org/officeDocument/2006/relationships/hyperlink" Target="https://doi.org/10.1016/j.jseaes.2024.106087" TargetMode="External"/><Relationship Id="rId27" Type="http://schemas.openxmlformats.org/officeDocument/2006/relationships/image" Target="media/image15.tif"/><Relationship Id="rId48" Type="http://schemas.openxmlformats.org/officeDocument/2006/relationships/hyperlink" Target="https://doi.org/10.1016/j.oregeorev.2020.103672" TargetMode="External"/><Relationship Id="rId69" Type="http://schemas.openxmlformats.org/officeDocument/2006/relationships/hyperlink" Target="https://doi.org/10.1016/j.oregeorev.2007.01.003" TargetMode="External"/><Relationship Id="rId113" Type="http://schemas.openxmlformats.org/officeDocument/2006/relationships/hyperlink" Target="https://doi.org/10.1016/s0016-7037(01)00801-8" TargetMode="External"/><Relationship Id="rId134" Type="http://schemas.openxmlformats.org/officeDocument/2006/relationships/hyperlink" Target="https://doi.org/10.2138/am-1999-5-607" TargetMode="External"/><Relationship Id="rId80" Type="http://schemas.openxmlformats.org/officeDocument/2006/relationships/hyperlink" Target="https://doi.org/10.1016/j.earscirev.2022.104279" TargetMode="External"/><Relationship Id="rId155" Type="http://schemas.openxmlformats.org/officeDocument/2006/relationships/hyperlink" Target="https://doi.org/10.1016/j.oregeorev.2014.06.006" TargetMode="External"/><Relationship Id="rId176" Type="http://schemas.openxmlformats.org/officeDocument/2006/relationships/hyperlink" Target="https://doi.org/10.1111/rge.12133" TargetMode="External"/><Relationship Id="rId197" Type="http://schemas.openxmlformats.org/officeDocument/2006/relationships/hyperlink" Target="http://dx.doi.org/10.1007/s00126-006-0098-y" TargetMode="External"/><Relationship Id="rId201" Type="http://schemas.openxmlformats.org/officeDocument/2006/relationships/theme" Target="theme/theme1.xml"/><Relationship Id="rId17" Type="http://schemas.openxmlformats.org/officeDocument/2006/relationships/image" Target="media/image5.tif"/><Relationship Id="rId38" Type="http://schemas.openxmlformats.org/officeDocument/2006/relationships/hyperlink" Target="https://doi.org/10.1016/j.earscirev.2020.103274" TargetMode="External"/><Relationship Id="rId59" Type="http://schemas.openxmlformats.org/officeDocument/2006/relationships/hyperlink" Target="http://dx.doi.org/10.1007/s00126-021-01057-0" TargetMode="External"/><Relationship Id="rId103" Type="http://schemas.openxmlformats.org/officeDocument/2006/relationships/hyperlink" Target="https://doi.org/10.1016/j.earscirev.2013.12.004" TargetMode="External"/><Relationship Id="rId124" Type="http://schemas.openxmlformats.org/officeDocument/2006/relationships/hyperlink" Target="https://doi.org/10.1016/j.gr.2011.02.005" TargetMode="External"/><Relationship Id="rId70" Type="http://schemas.openxmlformats.org/officeDocument/2006/relationships/hyperlink" Target="https://doi.org/10.1080/00206814.2020.1737839" TargetMode="External"/><Relationship Id="rId91" Type="http://schemas.openxmlformats.org/officeDocument/2006/relationships/hyperlink" Target="https://doi.org/10.1144/jgs2024-039" TargetMode="External"/><Relationship Id="rId145" Type="http://schemas.openxmlformats.org/officeDocument/2006/relationships/hyperlink" Target="https://doi.org/10.1016/j.oregeorev.2020.103542" TargetMode="External"/><Relationship Id="rId166" Type="http://schemas.openxmlformats.org/officeDocument/2006/relationships/hyperlink" Target="https://doi.org/10.5382/sp.22.08" TargetMode="External"/><Relationship Id="rId187" Type="http://schemas.openxmlformats.org/officeDocument/2006/relationships/hyperlink" Target="https://doi.org/10.1016/j.tecto.2023.230034" TargetMode="External"/><Relationship Id="rId1" Type="http://schemas.openxmlformats.org/officeDocument/2006/relationships/customXml" Target="../customXml/item1.xml"/><Relationship Id="rId28" Type="http://schemas.openxmlformats.org/officeDocument/2006/relationships/hyperlink" Target="https://doi.org/10.1130/0091-7613(1992)020%3c0339:romcit%3e2.3.co;2" TargetMode="External"/><Relationship Id="rId49" Type="http://schemas.openxmlformats.org/officeDocument/2006/relationships/hyperlink" Target="https://doi.org/10.1016/j.jseaes.2022.105517" TargetMode="External"/><Relationship Id="rId114" Type="http://schemas.openxmlformats.org/officeDocument/2006/relationships/hyperlink" Target="https://doi.org/10.1111/j.1525-1314.2004.00516.x" TargetMode="External"/><Relationship Id="rId60" Type="http://schemas.openxmlformats.org/officeDocument/2006/relationships/hyperlink" Target="https://doi.org/10.1080/00206814.2023.2269221" TargetMode="External"/><Relationship Id="rId81" Type="http://schemas.openxmlformats.org/officeDocument/2006/relationships/hyperlink" Target="http://dx.doi.org/10.1007/s11430-024-1352-y" TargetMode="External"/><Relationship Id="rId135" Type="http://schemas.openxmlformats.org/officeDocument/2006/relationships/hyperlink" Target="http://dx.doi.org/10.1134/S0016702912120051" TargetMode="External"/><Relationship Id="rId156" Type="http://schemas.openxmlformats.org/officeDocument/2006/relationships/hyperlink" Target="https://doi.org/10.2113/econgeo.111.1.105" TargetMode="External"/><Relationship Id="rId177" Type="http://schemas.openxmlformats.org/officeDocument/2006/relationships/hyperlink" Target="https://doi.org/10.1073/pnas.2404731121" TargetMode="External"/><Relationship Id="rId198" Type="http://schemas.openxmlformats.org/officeDocument/2006/relationships/hyperlink" Target="https://doi.org/10.1029/92wr01765" TargetMode="External"/><Relationship Id="rId18" Type="http://schemas.openxmlformats.org/officeDocument/2006/relationships/image" Target="media/image6.jpeg"/><Relationship Id="rId39" Type="http://schemas.openxmlformats.org/officeDocument/2006/relationships/hyperlink" Target="http://dx.doi.org/10.1007/s11430-011-4190-5" TargetMode="External"/><Relationship Id="rId50" Type="http://schemas.openxmlformats.org/officeDocument/2006/relationships/hyperlink" Target="http://dx.doi.org/10.1007/s12583-020-1388-5" TargetMode="External"/><Relationship Id="rId104" Type="http://schemas.openxmlformats.org/officeDocument/2006/relationships/hyperlink" Target="https://doi.org/10.1111/j.1440-1738.2007.00564.x" TargetMode="External"/><Relationship Id="rId125" Type="http://schemas.openxmlformats.org/officeDocument/2006/relationships/hyperlink" Target="https://doi.org/10.1016/j.earscirev.2019.04.019" TargetMode="External"/><Relationship Id="rId146" Type="http://schemas.openxmlformats.org/officeDocument/2006/relationships/hyperlink" Target="https://doi.org/10.1016/j.oregeorev.2019.04.013" TargetMode="External"/><Relationship Id="rId167" Type="http://schemas.openxmlformats.org/officeDocument/2006/relationships/hyperlink" Target="https://doi.org/10.2113/gsecongeo.88.3.733" TargetMode="External"/><Relationship Id="rId188" Type="http://schemas.openxmlformats.org/officeDocument/2006/relationships/hyperlink" Target="https://doi.org/10.1016/j.tecto.2022.229560" TargetMode="External"/><Relationship Id="rId71" Type="http://schemas.openxmlformats.org/officeDocument/2006/relationships/hyperlink" Target="https://doi.org/10.2113/econgeo.110.1.119" TargetMode="External"/><Relationship Id="rId92" Type="http://schemas.openxmlformats.org/officeDocument/2006/relationships/hyperlink" Target="https://doi.org/10.1016/j.gsf.2018.03.01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17AEB-D1F4-44D4-AF89-539FFFE62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33081</Words>
  <Characters>71458</Characters>
  <Application>Microsoft Office Word</Application>
  <DocSecurity>0</DocSecurity>
  <Lines>1253</Lines>
  <Paragraphs>618</Paragraphs>
  <ScaleCrop>false</ScaleCrop>
  <Company/>
  <LinksUpToDate>false</LinksUpToDate>
  <CharactersWithSpaces>103921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1001210222 Choi</dc:creator>
  <cp:lastModifiedBy>1001210222 Choi</cp:lastModifiedBy>
  <cp:revision>2</cp:revision>
  <cp:lastPrinted>2025-10-27T11:03:00Z</cp:lastPrinted>
  <dcterms:created xsi:type="dcterms:W3CDTF">2025-12-15T10:20:00Z</dcterms:created>
  <dcterms:modified xsi:type="dcterms:W3CDTF">2025-12-15T10:20:00Z</dcterms:modified>
</cp:coreProperties>
</file>